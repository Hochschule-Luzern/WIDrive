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F560979" w14:textId="6A43F0B5" w:rsidR="009556ED" w:rsidRDefault="001454E7" w:rsidP="001454E7">
      <w:pPr>
        <w:pStyle w:val="Titel"/>
      </w:pPr>
      <w:r>
        <w:t>Zusammenfassung</w:t>
      </w:r>
      <w:r w:rsidR="00607109">
        <w:t xml:space="preserve"> </w:t>
      </w:r>
      <w:r w:rsidR="00AC52CB" w:rsidRPr="00AC52CB">
        <w:t>Kommunikations</w:t>
      </w:r>
      <w:ins w:id="3" w:author="Janik Vonrotz" w:date="2016-01-04T17:51:00Z">
        <w:r w:rsidR="00485C7C">
          <w:t>-</w:t>
        </w:r>
      </w:ins>
      <w:r w:rsidR="00AC52CB" w:rsidRPr="00AC52CB">
        <w:t>technologien</w:t>
      </w:r>
    </w:p>
    <w:p w14:paraId="25704EBD" w14:textId="4BD56182" w:rsidR="00AC52CB" w:rsidRPr="00F41C26" w:rsidRDefault="00AC52CB" w:rsidP="00AC52CB"/>
    <w:p w14:paraId="63A45A91" w14:textId="45607D39" w:rsidR="00AC52CB" w:rsidRPr="0042782E" w:rsidRDefault="00AC52CB" w:rsidP="00AC52CB">
      <w:pPr>
        <w:pStyle w:val="StandardWeb"/>
        <w:spacing w:before="0" w:beforeAutospacing="0" w:after="0" w:afterAutospacing="0"/>
        <w:rPr>
          <w:rFonts w:ascii="Calibri" w:hAnsi="Calibri"/>
          <w:sz w:val="22"/>
          <w:szCs w:val="22"/>
        </w:rPr>
      </w:pPr>
      <w:r w:rsidRPr="0042782E">
        <w:rPr>
          <w:rFonts w:ascii="Calibri" w:hAnsi="Calibri"/>
          <w:sz w:val="22"/>
          <w:szCs w:val="22"/>
        </w:rPr>
        <w:t>Version:</w:t>
      </w:r>
      <w:r w:rsidR="00607109" w:rsidRPr="0042782E">
        <w:rPr>
          <w:rFonts w:ascii="Calibri" w:hAnsi="Calibri"/>
          <w:sz w:val="22"/>
          <w:szCs w:val="22"/>
        </w:rPr>
        <w:t xml:space="preserve"> </w:t>
      </w:r>
      <w:r w:rsidRPr="0042782E">
        <w:rPr>
          <w:rFonts w:ascii="Calibri" w:hAnsi="Calibri"/>
          <w:sz w:val="22"/>
          <w:szCs w:val="22"/>
        </w:rPr>
        <w:t>1.0.0</w:t>
      </w:r>
    </w:p>
    <w:p w14:paraId="33335F9E" w14:textId="183EA5FF" w:rsidR="00AC52CB" w:rsidRPr="00485C7C" w:rsidRDefault="00AC52CB" w:rsidP="00AC52CB">
      <w:pPr>
        <w:pStyle w:val="StandardWeb"/>
        <w:spacing w:before="0" w:beforeAutospacing="0" w:after="0" w:afterAutospacing="0"/>
        <w:rPr>
          <w:rFonts w:ascii="Calibri" w:hAnsi="Calibri"/>
          <w:sz w:val="22"/>
          <w:szCs w:val="22"/>
          <w:lang w:val="en-GB"/>
          <w:rPrChange w:id="4" w:author="Janik Vonrotz" w:date="2016-01-04T17:51:00Z">
            <w:rPr>
              <w:rFonts w:ascii="Calibri" w:hAnsi="Calibri"/>
              <w:sz w:val="22"/>
              <w:szCs w:val="22"/>
            </w:rPr>
          </w:rPrChange>
        </w:rPr>
      </w:pPr>
      <w:r w:rsidRPr="0042782E">
        <w:rPr>
          <w:rFonts w:ascii="Calibri" w:hAnsi="Calibri"/>
          <w:sz w:val="22"/>
          <w:szCs w:val="22"/>
        </w:rPr>
        <w:t>Study:</w:t>
      </w:r>
      <w:r w:rsidR="00607109" w:rsidRPr="0042782E">
        <w:rPr>
          <w:rFonts w:ascii="Calibri" w:hAnsi="Calibri"/>
          <w:sz w:val="22"/>
          <w:szCs w:val="22"/>
        </w:rPr>
        <w:t xml:space="preserve"> </w:t>
      </w:r>
      <w:r w:rsidRPr="0042782E">
        <w:rPr>
          <w:rFonts w:ascii="Calibri" w:hAnsi="Calibri"/>
          <w:sz w:val="22"/>
          <w:szCs w:val="22"/>
        </w:rPr>
        <w:t>3.</w:t>
      </w:r>
      <w:r w:rsidR="00607109" w:rsidRPr="0042782E">
        <w:rPr>
          <w:rFonts w:ascii="Calibri" w:hAnsi="Calibri"/>
          <w:sz w:val="22"/>
          <w:szCs w:val="22"/>
        </w:rPr>
        <w:t xml:space="preserve"> </w:t>
      </w:r>
      <w:r w:rsidRPr="00485C7C">
        <w:rPr>
          <w:rFonts w:ascii="Calibri" w:hAnsi="Calibri"/>
          <w:sz w:val="22"/>
          <w:szCs w:val="22"/>
          <w:lang w:val="en-GB"/>
          <w:rPrChange w:id="5" w:author="Janik Vonrotz" w:date="2016-01-04T17:51:00Z">
            <w:rPr>
              <w:rFonts w:ascii="Calibri" w:hAnsi="Calibri"/>
              <w:sz w:val="22"/>
              <w:szCs w:val="22"/>
            </w:rPr>
          </w:rPrChange>
        </w:rPr>
        <w:t>Semester,</w:t>
      </w:r>
      <w:r w:rsidR="00607109" w:rsidRPr="00485C7C">
        <w:rPr>
          <w:rFonts w:ascii="Calibri" w:hAnsi="Calibri"/>
          <w:sz w:val="22"/>
          <w:szCs w:val="22"/>
          <w:lang w:val="en-GB"/>
          <w:rPrChange w:id="6" w:author="Janik Vonrotz" w:date="2016-01-04T17:51:00Z">
            <w:rPr>
              <w:rFonts w:ascii="Calibri" w:hAnsi="Calibri"/>
              <w:sz w:val="22"/>
              <w:szCs w:val="22"/>
            </w:rPr>
          </w:rPrChange>
        </w:rPr>
        <w:t xml:space="preserve"> </w:t>
      </w:r>
      <w:r w:rsidRPr="00485C7C">
        <w:rPr>
          <w:rFonts w:ascii="Calibri" w:hAnsi="Calibri"/>
          <w:sz w:val="22"/>
          <w:szCs w:val="22"/>
          <w:lang w:val="en-GB"/>
          <w:rPrChange w:id="7" w:author="Janik Vonrotz" w:date="2016-01-04T17:51:00Z">
            <w:rPr>
              <w:rFonts w:ascii="Calibri" w:hAnsi="Calibri"/>
              <w:sz w:val="22"/>
              <w:szCs w:val="22"/>
            </w:rPr>
          </w:rPrChange>
        </w:rPr>
        <w:t>Bachelor</w:t>
      </w:r>
      <w:r w:rsidR="00607109" w:rsidRPr="00485C7C">
        <w:rPr>
          <w:rFonts w:ascii="Calibri" w:hAnsi="Calibri"/>
          <w:sz w:val="22"/>
          <w:szCs w:val="22"/>
          <w:lang w:val="en-GB"/>
          <w:rPrChange w:id="8" w:author="Janik Vonrotz" w:date="2016-01-04T17:51:00Z">
            <w:rPr>
              <w:rFonts w:ascii="Calibri" w:hAnsi="Calibri"/>
              <w:sz w:val="22"/>
              <w:szCs w:val="22"/>
            </w:rPr>
          </w:rPrChange>
        </w:rPr>
        <w:t xml:space="preserve"> </w:t>
      </w:r>
      <w:r w:rsidRPr="00485C7C">
        <w:rPr>
          <w:rFonts w:ascii="Calibri" w:hAnsi="Calibri"/>
          <w:sz w:val="22"/>
          <w:szCs w:val="22"/>
          <w:lang w:val="en-GB"/>
          <w:rPrChange w:id="9" w:author="Janik Vonrotz" w:date="2016-01-04T17:51:00Z">
            <w:rPr>
              <w:rFonts w:ascii="Calibri" w:hAnsi="Calibri"/>
              <w:sz w:val="22"/>
              <w:szCs w:val="22"/>
            </w:rPr>
          </w:rPrChange>
        </w:rPr>
        <w:t>in</w:t>
      </w:r>
      <w:r w:rsidR="00607109" w:rsidRPr="00485C7C">
        <w:rPr>
          <w:rFonts w:ascii="Calibri" w:hAnsi="Calibri"/>
          <w:sz w:val="22"/>
          <w:szCs w:val="22"/>
          <w:lang w:val="en-GB"/>
          <w:rPrChange w:id="10" w:author="Janik Vonrotz" w:date="2016-01-04T17:51:00Z">
            <w:rPr>
              <w:rFonts w:ascii="Calibri" w:hAnsi="Calibri"/>
              <w:sz w:val="22"/>
              <w:szCs w:val="22"/>
            </w:rPr>
          </w:rPrChange>
        </w:rPr>
        <w:t xml:space="preserve"> </w:t>
      </w:r>
      <w:r w:rsidRPr="00485C7C">
        <w:rPr>
          <w:rFonts w:ascii="Calibri" w:hAnsi="Calibri"/>
          <w:sz w:val="22"/>
          <w:szCs w:val="22"/>
          <w:lang w:val="en-GB"/>
          <w:rPrChange w:id="11" w:author="Janik Vonrotz" w:date="2016-01-04T17:51:00Z">
            <w:rPr>
              <w:rFonts w:ascii="Calibri" w:hAnsi="Calibri"/>
              <w:sz w:val="22"/>
              <w:szCs w:val="22"/>
            </w:rPr>
          </w:rPrChange>
        </w:rPr>
        <w:t>Business</w:t>
      </w:r>
      <w:r w:rsidR="00607109" w:rsidRPr="00485C7C">
        <w:rPr>
          <w:rFonts w:ascii="Calibri" w:hAnsi="Calibri"/>
          <w:sz w:val="22"/>
          <w:szCs w:val="22"/>
          <w:lang w:val="en-GB"/>
          <w:rPrChange w:id="12" w:author="Janik Vonrotz" w:date="2016-01-04T17:51:00Z">
            <w:rPr>
              <w:rFonts w:ascii="Calibri" w:hAnsi="Calibri"/>
              <w:sz w:val="22"/>
              <w:szCs w:val="22"/>
            </w:rPr>
          </w:rPrChange>
        </w:rPr>
        <w:t xml:space="preserve"> </w:t>
      </w:r>
      <w:r w:rsidRPr="00485C7C">
        <w:rPr>
          <w:rFonts w:ascii="Calibri" w:hAnsi="Calibri"/>
          <w:sz w:val="22"/>
          <w:szCs w:val="22"/>
          <w:lang w:val="en-GB"/>
          <w:rPrChange w:id="13" w:author="Janik Vonrotz" w:date="2016-01-04T17:51:00Z">
            <w:rPr>
              <w:rFonts w:ascii="Calibri" w:hAnsi="Calibri"/>
              <w:sz w:val="22"/>
              <w:szCs w:val="22"/>
            </w:rPr>
          </w:rPrChange>
        </w:rPr>
        <w:t>and</w:t>
      </w:r>
      <w:r w:rsidR="00607109" w:rsidRPr="00485C7C">
        <w:rPr>
          <w:rFonts w:ascii="Calibri" w:hAnsi="Calibri"/>
          <w:sz w:val="22"/>
          <w:szCs w:val="22"/>
          <w:lang w:val="en-GB"/>
          <w:rPrChange w:id="14" w:author="Janik Vonrotz" w:date="2016-01-04T17:51:00Z">
            <w:rPr>
              <w:rFonts w:ascii="Calibri" w:hAnsi="Calibri"/>
              <w:sz w:val="22"/>
              <w:szCs w:val="22"/>
            </w:rPr>
          </w:rPrChange>
        </w:rPr>
        <w:t xml:space="preserve"> </w:t>
      </w:r>
      <w:r w:rsidRPr="00485C7C">
        <w:rPr>
          <w:rFonts w:ascii="Calibri" w:hAnsi="Calibri"/>
          <w:sz w:val="22"/>
          <w:szCs w:val="22"/>
          <w:lang w:val="en-GB"/>
          <w:rPrChange w:id="15" w:author="Janik Vonrotz" w:date="2016-01-04T17:51:00Z">
            <w:rPr>
              <w:rFonts w:ascii="Calibri" w:hAnsi="Calibri"/>
              <w:sz w:val="22"/>
              <w:szCs w:val="22"/>
            </w:rPr>
          </w:rPrChange>
        </w:rPr>
        <w:t>Computer</w:t>
      </w:r>
      <w:r w:rsidR="00607109" w:rsidRPr="00485C7C">
        <w:rPr>
          <w:rFonts w:ascii="Calibri" w:hAnsi="Calibri"/>
          <w:sz w:val="22"/>
          <w:szCs w:val="22"/>
          <w:lang w:val="en-GB"/>
          <w:rPrChange w:id="16" w:author="Janik Vonrotz" w:date="2016-01-04T17:51:00Z">
            <w:rPr>
              <w:rFonts w:ascii="Calibri" w:hAnsi="Calibri"/>
              <w:sz w:val="22"/>
              <w:szCs w:val="22"/>
            </w:rPr>
          </w:rPrChange>
        </w:rPr>
        <w:t xml:space="preserve"> </w:t>
      </w:r>
      <w:r w:rsidRPr="00485C7C">
        <w:rPr>
          <w:rFonts w:ascii="Calibri" w:hAnsi="Calibri"/>
          <w:sz w:val="22"/>
          <w:szCs w:val="22"/>
          <w:lang w:val="en-GB"/>
          <w:rPrChange w:id="17" w:author="Janik Vonrotz" w:date="2016-01-04T17:51:00Z">
            <w:rPr>
              <w:rFonts w:ascii="Calibri" w:hAnsi="Calibri"/>
              <w:sz w:val="22"/>
              <w:szCs w:val="22"/>
            </w:rPr>
          </w:rPrChange>
        </w:rPr>
        <w:t>Science</w:t>
      </w:r>
    </w:p>
    <w:p w14:paraId="54E7FC4D" w14:textId="5BB87C3D" w:rsidR="00AC52CB" w:rsidRPr="00AC52CB" w:rsidRDefault="00AC52CB" w:rsidP="00AC52CB">
      <w:pPr>
        <w:pStyle w:val="StandardWeb"/>
        <w:spacing w:before="0" w:beforeAutospacing="0" w:after="0" w:afterAutospacing="0"/>
        <w:rPr>
          <w:rFonts w:ascii="Calibri" w:hAnsi="Calibri"/>
          <w:sz w:val="22"/>
          <w:szCs w:val="22"/>
        </w:rPr>
      </w:pPr>
      <w:r w:rsidRPr="00AC52CB">
        <w:rPr>
          <w:rFonts w:ascii="Calibri" w:hAnsi="Calibri"/>
          <w:sz w:val="22"/>
          <w:szCs w:val="22"/>
        </w:rPr>
        <w:t>School:</w:t>
      </w:r>
      <w:r w:rsidR="00607109">
        <w:rPr>
          <w:rFonts w:ascii="Calibri" w:hAnsi="Calibri"/>
          <w:sz w:val="22"/>
          <w:szCs w:val="22"/>
        </w:rPr>
        <w:t xml:space="preserve"> </w:t>
      </w:r>
      <w:r w:rsidRPr="00AC52CB">
        <w:rPr>
          <w:rFonts w:ascii="Calibri" w:hAnsi="Calibri"/>
          <w:sz w:val="22"/>
          <w:szCs w:val="22"/>
        </w:rPr>
        <w:t>Hochschule</w:t>
      </w:r>
      <w:r w:rsidR="00607109">
        <w:rPr>
          <w:rFonts w:ascii="Calibri" w:hAnsi="Calibri"/>
          <w:sz w:val="22"/>
          <w:szCs w:val="22"/>
        </w:rPr>
        <w:t xml:space="preserve"> </w:t>
      </w:r>
      <w:r w:rsidRPr="00AC52CB">
        <w:rPr>
          <w:rFonts w:ascii="Calibri" w:hAnsi="Calibri"/>
          <w:sz w:val="22"/>
          <w:szCs w:val="22"/>
        </w:rPr>
        <w:t>Luzern</w:t>
      </w:r>
      <w:r w:rsidR="00607109">
        <w:rPr>
          <w:rFonts w:ascii="Calibri" w:hAnsi="Calibri"/>
          <w:sz w:val="22"/>
          <w:szCs w:val="22"/>
        </w:rPr>
        <w:t xml:space="preserve"> </w:t>
      </w:r>
      <w:r w:rsidRPr="00AC52CB">
        <w:rPr>
          <w:rFonts w:ascii="Calibri" w:hAnsi="Calibri"/>
          <w:sz w:val="22"/>
          <w:szCs w:val="22"/>
        </w:rPr>
        <w:t>-</w:t>
      </w:r>
      <w:r w:rsidR="00607109">
        <w:rPr>
          <w:rFonts w:ascii="Calibri" w:hAnsi="Calibri"/>
          <w:sz w:val="22"/>
          <w:szCs w:val="22"/>
        </w:rPr>
        <w:t xml:space="preserve"> </w:t>
      </w:r>
      <w:r w:rsidRPr="00AC52CB">
        <w:rPr>
          <w:rFonts w:ascii="Calibri" w:hAnsi="Calibri"/>
          <w:sz w:val="22"/>
          <w:szCs w:val="22"/>
        </w:rPr>
        <w:t>Wirtschaft</w:t>
      </w:r>
    </w:p>
    <w:p w14:paraId="62C6EFE3" w14:textId="47A30DC5" w:rsidR="00AC52CB" w:rsidRPr="00AC52CB" w:rsidRDefault="00AC52CB" w:rsidP="00AC52CB">
      <w:pPr>
        <w:pStyle w:val="StandardWeb"/>
        <w:spacing w:before="0" w:beforeAutospacing="0" w:after="0" w:afterAutospacing="0"/>
        <w:rPr>
          <w:rFonts w:ascii="Calibri" w:hAnsi="Calibri"/>
          <w:sz w:val="22"/>
          <w:szCs w:val="22"/>
        </w:rPr>
      </w:pPr>
      <w:r w:rsidRPr="00AC52CB">
        <w:rPr>
          <w:rFonts w:ascii="Calibri" w:hAnsi="Calibri"/>
          <w:sz w:val="22"/>
          <w:szCs w:val="22"/>
        </w:rPr>
        <w:t>Author:</w:t>
      </w:r>
      <w:r w:rsidR="00607109">
        <w:rPr>
          <w:rFonts w:ascii="Calibri" w:hAnsi="Calibri"/>
          <w:sz w:val="22"/>
          <w:szCs w:val="22"/>
        </w:rPr>
        <w:t xml:space="preserve"> </w:t>
      </w:r>
      <w:r>
        <w:rPr>
          <w:rFonts w:ascii="Calibri" w:hAnsi="Calibri"/>
          <w:sz w:val="22"/>
          <w:szCs w:val="22"/>
        </w:rPr>
        <w:t>Kevin</w:t>
      </w:r>
      <w:r w:rsidR="00607109">
        <w:rPr>
          <w:rFonts w:ascii="Calibri" w:hAnsi="Calibri"/>
          <w:sz w:val="22"/>
          <w:szCs w:val="22"/>
        </w:rPr>
        <w:t xml:space="preserve"> </w:t>
      </w:r>
      <w:r>
        <w:rPr>
          <w:rFonts w:ascii="Calibri" w:hAnsi="Calibri"/>
          <w:sz w:val="22"/>
          <w:szCs w:val="22"/>
        </w:rPr>
        <w:t>Stadelmann,</w:t>
      </w:r>
      <w:r w:rsidR="00607109">
        <w:rPr>
          <w:rFonts w:ascii="Calibri" w:hAnsi="Calibri"/>
          <w:sz w:val="22"/>
          <w:szCs w:val="22"/>
        </w:rPr>
        <w:t xml:space="preserve"> </w:t>
      </w:r>
      <w:r w:rsidRPr="00AC52CB">
        <w:rPr>
          <w:rFonts w:ascii="Calibri" w:hAnsi="Calibri"/>
          <w:sz w:val="22"/>
          <w:szCs w:val="22"/>
        </w:rPr>
        <w:t>Janik</w:t>
      </w:r>
      <w:r w:rsidR="00607109">
        <w:rPr>
          <w:rFonts w:ascii="Calibri" w:hAnsi="Calibri"/>
          <w:sz w:val="22"/>
          <w:szCs w:val="22"/>
        </w:rPr>
        <w:t xml:space="preserve"> </w:t>
      </w:r>
      <w:r w:rsidRPr="00AC52CB">
        <w:rPr>
          <w:rFonts w:ascii="Calibri" w:hAnsi="Calibri"/>
          <w:sz w:val="22"/>
          <w:szCs w:val="22"/>
        </w:rPr>
        <w:t>von</w:t>
      </w:r>
      <w:r w:rsidR="00607109">
        <w:rPr>
          <w:rFonts w:ascii="Calibri" w:hAnsi="Calibri"/>
          <w:sz w:val="22"/>
          <w:szCs w:val="22"/>
        </w:rPr>
        <w:t xml:space="preserve"> </w:t>
      </w:r>
      <w:r w:rsidRPr="00AC52CB">
        <w:rPr>
          <w:rFonts w:ascii="Calibri" w:hAnsi="Calibri"/>
          <w:sz w:val="22"/>
          <w:szCs w:val="22"/>
        </w:rPr>
        <w:t>Rotz</w:t>
      </w:r>
      <w:r w:rsidR="00607109">
        <w:rPr>
          <w:rFonts w:ascii="Calibri" w:hAnsi="Calibri"/>
          <w:sz w:val="22"/>
          <w:szCs w:val="22"/>
        </w:rPr>
        <w:t xml:space="preserve"> </w:t>
      </w:r>
      <w:r w:rsidRPr="00AC52CB">
        <w:rPr>
          <w:rFonts w:ascii="Calibri" w:hAnsi="Calibri"/>
          <w:sz w:val="22"/>
          <w:szCs w:val="22"/>
        </w:rPr>
        <w:t>(</w:t>
      </w:r>
      <w:hyperlink r:id="rId8" w:history="1">
        <w:r w:rsidRPr="00AC52CB">
          <w:rPr>
            <w:rStyle w:val="Hyperlink"/>
            <w:rFonts w:ascii="Calibri" w:eastAsiaTheme="majorEastAsia" w:hAnsi="Calibri"/>
            <w:sz w:val="22"/>
            <w:szCs w:val="22"/>
          </w:rPr>
          <w:t>http://janikvonrotz.ch</w:t>
        </w:r>
      </w:hyperlink>
      <w:r w:rsidRPr="00AC52CB">
        <w:rPr>
          <w:rFonts w:ascii="Calibri" w:hAnsi="Calibri"/>
          <w:sz w:val="22"/>
          <w:szCs w:val="22"/>
        </w:rPr>
        <w:t>)</w:t>
      </w:r>
    </w:p>
    <w:p w14:paraId="04EDB01C" w14:textId="61D1F528" w:rsidR="00AC52CB" w:rsidRDefault="00AC52CB" w:rsidP="00AC52CB">
      <w:pPr>
        <w:pStyle w:val="StandardWeb"/>
        <w:spacing w:before="0" w:beforeAutospacing="0" w:after="0" w:afterAutospacing="0"/>
        <w:rPr>
          <w:rFonts w:ascii="Calibri" w:hAnsi="Calibri"/>
          <w:sz w:val="22"/>
          <w:szCs w:val="22"/>
          <w:lang w:val="en-GB"/>
        </w:rPr>
      </w:pPr>
      <w:r>
        <w:rPr>
          <w:rFonts w:ascii="Calibri" w:hAnsi="Calibri"/>
          <w:sz w:val="22"/>
          <w:szCs w:val="22"/>
          <w:lang w:val="en-GB"/>
        </w:rPr>
        <w:t>License:</w:t>
      </w:r>
      <w:r w:rsidR="00607109">
        <w:rPr>
          <w:rFonts w:ascii="Calibri" w:hAnsi="Calibri"/>
          <w:sz w:val="22"/>
          <w:szCs w:val="22"/>
          <w:lang w:val="en-GB"/>
        </w:rPr>
        <w:t xml:space="preserve"> </w:t>
      </w:r>
    </w:p>
    <w:p w14:paraId="2D89D114" w14:textId="555416FB" w:rsidR="00AC52CB" w:rsidRDefault="00AC52CB" w:rsidP="00AC52CB">
      <w:pPr>
        <w:pStyle w:val="StandardWeb"/>
        <w:spacing w:before="0" w:beforeAutospacing="0" w:after="0" w:afterAutospacing="0"/>
        <w:rPr>
          <w:rFonts w:ascii="Calibri" w:hAnsi="Calibri"/>
          <w:sz w:val="22"/>
          <w:szCs w:val="22"/>
          <w:lang w:val="en-GB"/>
        </w:rPr>
      </w:pPr>
      <w:r>
        <w:rPr>
          <w:rFonts w:ascii="Calibri" w:hAnsi="Calibri"/>
          <w:sz w:val="22"/>
          <w:szCs w:val="22"/>
          <w:lang w:val="en-GB"/>
        </w:rPr>
        <w:t>This</w:t>
      </w:r>
      <w:r w:rsidR="00607109">
        <w:rPr>
          <w:rFonts w:ascii="Calibri" w:hAnsi="Calibri"/>
          <w:sz w:val="22"/>
          <w:szCs w:val="22"/>
          <w:lang w:val="en-GB"/>
        </w:rPr>
        <w:t xml:space="preserve"> </w:t>
      </w:r>
      <w:r>
        <w:rPr>
          <w:rFonts w:ascii="Calibri" w:hAnsi="Calibri"/>
          <w:sz w:val="22"/>
          <w:szCs w:val="22"/>
          <w:lang w:val="en-GB"/>
        </w:rPr>
        <w:t>work</w:t>
      </w:r>
      <w:r w:rsidR="00607109">
        <w:rPr>
          <w:rFonts w:ascii="Calibri" w:hAnsi="Calibri"/>
          <w:sz w:val="22"/>
          <w:szCs w:val="22"/>
          <w:lang w:val="en-GB"/>
        </w:rPr>
        <w:t xml:space="preserve"> </w:t>
      </w:r>
      <w:r>
        <w:rPr>
          <w:rFonts w:ascii="Calibri" w:hAnsi="Calibri"/>
          <w:sz w:val="22"/>
          <w:szCs w:val="22"/>
          <w:lang w:val="en-GB"/>
        </w:rPr>
        <w:t>is</w:t>
      </w:r>
      <w:r w:rsidR="00607109">
        <w:rPr>
          <w:rFonts w:ascii="Calibri" w:hAnsi="Calibri"/>
          <w:sz w:val="22"/>
          <w:szCs w:val="22"/>
          <w:lang w:val="en-GB"/>
        </w:rPr>
        <w:t xml:space="preserve"> </w:t>
      </w:r>
      <w:r>
        <w:rPr>
          <w:rFonts w:ascii="Calibri" w:hAnsi="Calibri"/>
          <w:sz w:val="22"/>
          <w:szCs w:val="22"/>
          <w:lang w:val="en-GB"/>
        </w:rPr>
        <w:t>licensed</w:t>
      </w:r>
      <w:r w:rsidR="00607109">
        <w:rPr>
          <w:rFonts w:ascii="Calibri" w:hAnsi="Calibri"/>
          <w:sz w:val="22"/>
          <w:szCs w:val="22"/>
          <w:lang w:val="en-GB"/>
        </w:rPr>
        <w:t xml:space="preserve"> </w:t>
      </w:r>
      <w:r>
        <w:rPr>
          <w:rFonts w:ascii="Calibri" w:hAnsi="Calibri"/>
          <w:sz w:val="22"/>
          <w:szCs w:val="22"/>
          <w:lang w:val="en-GB"/>
        </w:rPr>
        <w:t>under</w:t>
      </w:r>
      <w:r w:rsidR="00607109">
        <w:rPr>
          <w:rFonts w:ascii="Calibri" w:hAnsi="Calibri"/>
          <w:sz w:val="22"/>
          <w:szCs w:val="22"/>
          <w:lang w:val="en-GB"/>
        </w:rPr>
        <w:t xml:space="preserve"> </w:t>
      </w:r>
      <w:r>
        <w:rPr>
          <w:rFonts w:ascii="Calibri" w:hAnsi="Calibri"/>
          <w:sz w:val="22"/>
          <w:szCs w:val="22"/>
          <w:lang w:val="en-GB"/>
        </w:rPr>
        <w:t>the</w:t>
      </w:r>
      <w:r w:rsidR="00607109">
        <w:rPr>
          <w:rFonts w:ascii="Calibri" w:hAnsi="Calibri"/>
          <w:sz w:val="22"/>
          <w:szCs w:val="22"/>
          <w:lang w:val="en-GB"/>
        </w:rPr>
        <w:t xml:space="preserve"> </w:t>
      </w:r>
      <w:r>
        <w:rPr>
          <w:rFonts w:ascii="Calibri" w:hAnsi="Calibri"/>
          <w:sz w:val="22"/>
          <w:szCs w:val="22"/>
          <w:lang w:val="en-GB"/>
        </w:rPr>
        <w:t>Creative</w:t>
      </w:r>
      <w:r w:rsidR="00607109">
        <w:rPr>
          <w:rFonts w:ascii="Calibri" w:hAnsi="Calibri"/>
          <w:sz w:val="22"/>
          <w:szCs w:val="22"/>
          <w:lang w:val="en-GB"/>
        </w:rPr>
        <w:t xml:space="preserve"> </w:t>
      </w:r>
      <w:r>
        <w:rPr>
          <w:rFonts w:ascii="Calibri" w:hAnsi="Calibri"/>
          <w:sz w:val="22"/>
          <w:szCs w:val="22"/>
          <w:lang w:val="en-GB"/>
        </w:rPr>
        <w:t>Commons</w:t>
      </w:r>
      <w:r w:rsidR="00607109">
        <w:rPr>
          <w:rFonts w:ascii="Calibri" w:hAnsi="Calibri"/>
          <w:sz w:val="22"/>
          <w:szCs w:val="22"/>
          <w:lang w:val="en-GB"/>
        </w:rPr>
        <w:t xml:space="preserve"> </w:t>
      </w:r>
      <w:r>
        <w:rPr>
          <w:rFonts w:ascii="Calibri" w:hAnsi="Calibri"/>
          <w:sz w:val="22"/>
          <w:szCs w:val="22"/>
          <w:lang w:val="en-GB"/>
        </w:rPr>
        <w:t>Attribution-ShareAlike</w:t>
      </w:r>
      <w:r w:rsidR="00607109">
        <w:rPr>
          <w:rFonts w:ascii="Calibri" w:hAnsi="Calibri"/>
          <w:sz w:val="22"/>
          <w:szCs w:val="22"/>
          <w:lang w:val="en-GB"/>
        </w:rPr>
        <w:t xml:space="preserve"> </w:t>
      </w:r>
      <w:r>
        <w:rPr>
          <w:rFonts w:ascii="Calibri" w:hAnsi="Calibri"/>
          <w:sz w:val="22"/>
          <w:szCs w:val="22"/>
          <w:lang w:val="en-GB"/>
        </w:rPr>
        <w:t>4.0</w:t>
      </w:r>
      <w:r w:rsidR="00607109">
        <w:rPr>
          <w:rFonts w:ascii="Calibri" w:hAnsi="Calibri"/>
          <w:sz w:val="22"/>
          <w:szCs w:val="22"/>
          <w:lang w:val="en-GB"/>
        </w:rPr>
        <w:t xml:space="preserve"> </w:t>
      </w:r>
      <w:r>
        <w:rPr>
          <w:rFonts w:ascii="Calibri" w:hAnsi="Calibri"/>
          <w:sz w:val="22"/>
          <w:szCs w:val="22"/>
          <w:lang w:val="en-GB"/>
        </w:rPr>
        <w:t>International</w:t>
      </w:r>
      <w:r w:rsidR="00607109">
        <w:rPr>
          <w:rFonts w:ascii="Calibri" w:hAnsi="Calibri"/>
          <w:sz w:val="22"/>
          <w:szCs w:val="22"/>
          <w:lang w:val="en-GB"/>
        </w:rPr>
        <w:t xml:space="preserve"> </w:t>
      </w:r>
      <w:r>
        <w:rPr>
          <w:rFonts w:ascii="Calibri" w:hAnsi="Calibri"/>
          <w:sz w:val="22"/>
          <w:szCs w:val="22"/>
          <w:lang w:val="en-GB"/>
        </w:rPr>
        <w:t>License.</w:t>
      </w:r>
      <w:r w:rsidR="00607109">
        <w:rPr>
          <w:rFonts w:ascii="Calibri" w:hAnsi="Calibri"/>
          <w:sz w:val="22"/>
          <w:szCs w:val="22"/>
          <w:lang w:val="en-GB"/>
        </w:rPr>
        <w:t xml:space="preserve"> </w:t>
      </w:r>
      <w:r>
        <w:rPr>
          <w:rFonts w:ascii="Calibri" w:hAnsi="Calibri"/>
          <w:sz w:val="22"/>
          <w:szCs w:val="22"/>
          <w:lang w:val="en-GB"/>
        </w:rPr>
        <w:t>To</w:t>
      </w:r>
      <w:r w:rsidR="00607109">
        <w:rPr>
          <w:rFonts w:ascii="Calibri" w:hAnsi="Calibri"/>
          <w:sz w:val="22"/>
          <w:szCs w:val="22"/>
          <w:lang w:val="en-GB"/>
        </w:rPr>
        <w:t xml:space="preserve"> </w:t>
      </w:r>
      <w:r>
        <w:rPr>
          <w:rFonts w:ascii="Calibri" w:hAnsi="Calibri"/>
          <w:sz w:val="22"/>
          <w:szCs w:val="22"/>
          <w:lang w:val="en-GB"/>
        </w:rPr>
        <w:t>view</w:t>
      </w:r>
      <w:r w:rsidR="00607109">
        <w:rPr>
          <w:rFonts w:ascii="Calibri" w:hAnsi="Calibri"/>
          <w:sz w:val="22"/>
          <w:szCs w:val="22"/>
          <w:lang w:val="en-GB"/>
        </w:rPr>
        <w:t xml:space="preserve"> </w:t>
      </w:r>
      <w:r>
        <w:rPr>
          <w:rFonts w:ascii="Calibri" w:hAnsi="Calibri"/>
          <w:sz w:val="22"/>
          <w:szCs w:val="22"/>
          <w:lang w:val="en-GB"/>
        </w:rPr>
        <w:t>a</w:t>
      </w:r>
      <w:r w:rsidR="00607109">
        <w:rPr>
          <w:rFonts w:ascii="Calibri" w:hAnsi="Calibri"/>
          <w:sz w:val="22"/>
          <w:szCs w:val="22"/>
          <w:lang w:val="en-GB"/>
        </w:rPr>
        <w:t xml:space="preserve"> </w:t>
      </w:r>
      <w:r>
        <w:rPr>
          <w:rFonts w:ascii="Calibri" w:hAnsi="Calibri"/>
          <w:sz w:val="22"/>
          <w:szCs w:val="22"/>
          <w:lang w:val="en-GB"/>
        </w:rPr>
        <w:t>copy</w:t>
      </w:r>
      <w:r w:rsidR="00607109">
        <w:rPr>
          <w:rFonts w:ascii="Calibri" w:hAnsi="Calibri"/>
          <w:sz w:val="22"/>
          <w:szCs w:val="22"/>
          <w:lang w:val="en-GB"/>
        </w:rPr>
        <w:t xml:space="preserve"> </w:t>
      </w:r>
      <w:r>
        <w:rPr>
          <w:rFonts w:ascii="Calibri" w:hAnsi="Calibri"/>
          <w:sz w:val="22"/>
          <w:szCs w:val="22"/>
          <w:lang w:val="en-GB"/>
        </w:rPr>
        <w:t>of</w:t>
      </w:r>
      <w:r w:rsidR="00607109">
        <w:rPr>
          <w:rFonts w:ascii="Calibri" w:hAnsi="Calibri"/>
          <w:sz w:val="22"/>
          <w:szCs w:val="22"/>
          <w:lang w:val="en-GB"/>
        </w:rPr>
        <w:t xml:space="preserve"> </w:t>
      </w:r>
      <w:r>
        <w:rPr>
          <w:rFonts w:ascii="Calibri" w:hAnsi="Calibri"/>
          <w:sz w:val="22"/>
          <w:szCs w:val="22"/>
          <w:lang w:val="en-GB"/>
        </w:rPr>
        <w:t>this</w:t>
      </w:r>
      <w:r w:rsidR="00607109">
        <w:rPr>
          <w:rFonts w:ascii="Calibri" w:hAnsi="Calibri"/>
          <w:sz w:val="22"/>
          <w:szCs w:val="22"/>
          <w:lang w:val="en-GB"/>
        </w:rPr>
        <w:t xml:space="preserve"> </w:t>
      </w:r>
      <w:r>
        <w:rPr>
          <w:rFonts w:ascii="Calibri" w:hAnsi="Calibri"/>
          <w:sz w:val="22"/>
          <w:szCs w:val="22"/>
          <w:lang w:val="en-GB"/>
        </w:rPr>
        <w:t>license,</w:t>
      </w:r>
      <w:r w:rsidR="00607109">
        <w:rPr>
          <w:rFonts w:ascii="Calibri" w:hAnsi="Calibri"/>
          <w:sz w:val="22"/>
          <w:szCs w:val="22"/>
          <w:lang w:val="en-GB"/>
        </w:rPr>
        <w:t xml:space="preserve"> </w:t>
      </w:r>
      <w:r>
        <w:rPr>
          <w:rFonts w:ascii="Calibri" w:hAnsi="Calibri"/>
          <w:sz w:val="22"/>
          <w:szCs w:val="22"/>
          <w:lang w:val="en-GB"/>
        </w:rPr>
        <w:t>visit</w:t>
      </w:r>
      <w:r w:rsidR="00607109">
        <w:rPr>
          <w:rFonts w:ascii="Calibri" w:hAnsi="Calibri"/>
          <w:sz w:val="22"/>
          <w:szCs w:val="22"/>
          <w:lang w:val="en-GB"/>
        </w:rPr>
        <w:t xml:space="preserve"> </w:t>
      </w:r>
      <w:r w:rsidR="00BE3C64">
        <w:fldChar w:fldCharType="begin"/>
      </w:r>
      <w:r w:rsidR="00BE3C64" w:rsidRPr="00485C7C">
        <w:rPr>
          <w:lang w:val="en-GB"/>
          <w:rPrChange w:id="18" w:author="Janik Vonrotz" w:date="2016-01-04T17:51:00Z">
            <w:rPr/>
          </w:rPrChange>
        </w:rPr>
        <w:instrText xml:space="preserve"> HYPERLINK "http://creativecommons.org/licenses/by-sa/4.0/" </w:instrText>
      </w:r>
      <w:r w:rsidR="00BE3C64">
        <w:fldChar w:fldCharType="separate"/>
      </w:r>
      <w:r>
        <w:rPr>
          <w:rStyle w:val="Hyperlink"/>
          <w:rFonts w:ascii="Calibri" w:eastAsiaTheme="majorEastAsia" w:hAnsi="Calibri"/>
          <w:sz w:val="22"/>
          <w:szCs w:val="22"/>
          <w:lang w:val="en-GB"/>
        </w:rPr>
        <w:t>http://creativecommons.org/licenses/by-sa/4.0/</w:t>
      </w:r>
      <w:r w:rsidR="00BE3C64">
        <w:rPr>
          <w:rStyle w:val="Hyperlink"/>
          <w:rFonts w:ascii="Calibri" w:eastAsiaTheme="majorEastAsia" w:hAnsi="Calibri"/>
          <w:sz w:val="22"/>
          <w:szCs w:val="22"/>
          <w:lang w:val="en-GB"/>
        </w:rPr>
        <w:fldChar w:fldCharType="end"/>
      </w:r>
      <w:r w:rsidR="00607109">
        <w:rPr>
          <w:rFonts w:ascii="Calibri" w:hAnsi="Calibri"/>
          <w:sz w:val="22"/>
          <w:szCs w:val="22"/>
          <w:lang w:val="en-GB"/>
        </w:rPr>
        <w:t xml:space="preserve"> </w:t>
      </w:r>
      <w:r>
        <w:rPr>
          <w:rFonts w:ascii="Calibri" w:hAnsi="Calibri"/>
          <w:sz w:val="22"/>
          <w:szCs w:val="22"/>
          <w:lang w:val="en-GB"/>
        </w:rPr>
        <w:t>or</w:t>
      </w:r>
      <w:r w:rsidR="00607109">
        <w:rPr>
          <w:rFonts w:ascii="Calibri" w:hAnsi="Calibri"/>
          <w:sz w:val="22"/>
          <w:szCs w:val="22"/>
          <w:lang w:val="en-GB"/>
        </w:rPr>
        <w:t xml:space="preserve"> </w:t>
      </w:r>
      <w:r>
        <w:rPr>
          <w:rFonts w:ascii="Calibri" w:hAnsi="Calibri"/>
          <w:sz w:val="22"/>
          <w:szCs w:val="22"/>
          <w:lang w:val="en-GB"/>
        </w:rPr>
        <w:t>send</w:t>
      </w:r>
      <w:r w:rsidR="00607109">
        <w:rPr>
          <w:rFonts w:ascii="Calibri" w:hAnsi="Calibri"/>
          <w:sz w:val="22"/>
          <w:szCs w:val="22"/>
          <w:lang w:val="en-GB"/>
        </w:rPr>
        <w:t xml:space="preserve"> </w:t>
      </w:r>
      <w:r>
        <w:rPr>
          <w:rFonts w:ascii="Calibri" w:hAnsi="Calibri"/>
          <w:sz w:val="22"/>
          <w:szCs w:val="22"/>
          <w:lang w:val="en-GB"/>
        </w:rPr>
        <w:t>a</w:t>
      </w:r>
      <w:r w:rsidR="00607109">
        <w:rPr>
          <w:rFonts w:ascii="Calibri" w:hAnsi="Calibri"/>
          <w:sz w:val="22"/>
          <w:szCs w:val="22"/>
          <w:lang w:val="en-GB"/>
        </w:rPr>
        <w:t xml:space="preserve"> </w:t>
      </w:r>
      <w:r>
        <w:rPr>
          <w:rFonts w:ascii="Calibri" w:hAnsi="Calibri"/>
          <w:sz w:val="22"/>
          <w:szCs w:val="22"/>
          <w:lang w:val="en-GB"/>
        </w:rPr>
        <w:t>letter</w:t>
      </w:r>
      <w:r w:rsidR="00607109">
        <w:rPr>
          <w:rFonts w:ascii="Calibri" w:hAnsi="Calibri"/>
          <w:sz w:val="22"/>
          <w:szCs w:val="22"/>
          <w:lang w:val="en-GB"/>
        </w:rPr>
        <w:t xml:space="preserve"> </w:t>
      </w:r>
      <w:r>
        <w:rPr>
          <w:rFonts w:ascii="Calibri" w:hAnsi="Calibri"/>
          <w:sz w:val="22"/>
          <w:szCs w:val="22"/>
          <w:lang w:val="en-GB"/>
        </w:rPr>
        <w:t>to</w:t>
      </w:r>
      <w:r w:rsidR="00607109">
        <w:rPr>
          <w:rFonts w:ascii="Calibri" w:hAnsi="Calibri"/>
          <w:sz w:val="22"/>
          <w:szCs w:val="22"/>
          <w:lang w:val="en-GB"/>
        </w:rPr>
        <w:t xml:space="preserve"> </w:t>
      </w:r>
      <w:r>
        <w:rPr>
          <w:rFonts w:ascii="Calibri" w:hAnsi="Calibri"/>
          <w:sz w:val="22"/>
          <w:szCs w:val="22"/>
          <w:lang w:val="en-GB"/>
        </w:rPr>
        <w:t>Creative</w:t>
      </w:r>
      <w:r w:rsidR="00607109">
        <w:rPr>
          <w:rFonts w:ascii="Calibri" w:hAnsi="Calibri"/>
          <w:sz w:val="22"/>
          <w:szCs w:val="22"/>
          <w:lang w:val="en-GB"/>
        </w:rPr>
        <w:t xml:space="preserve"> </w:t>
      </w:r>
      <w:r>
        <w:rPr>
          <w:rFonts w:ascii="Calibri" w:hAnsi="Calibri"/>
          <w:sz w:val="22"/>
          <w:szCs w:val="22"/>
          <w:lang w:val="en-GB"/>
        </w:rPr>
        <w:t>Commons,</w:t>
      </w:r>
      <w:r w:rsidR="00607109">
        <w:rPr>
          <w:rFonts w:ascii="Calibri" w:hAnsi="Calibri"/>
          <w:sz w:val="22"/>
          <w:szCs w:val="22"/>
          <w:lang w:val="en-GB"/>
        </w:rPr>
        <w:t xml:space="preserve"> </w:t>
      </w:r>
      <w:r>
        <w:rPr>
          <w:rFonts w:ascii="Calibri" w:hAnsi="Calibri"/>
          <w:sz w:val="22"/>
          <w:szCs w:val="22"/>
          <w:lang w:val="en-GB"/>
        </w:rPr>
        <w:t>PO</w:t>
      </w:r>
      <w:r w:rsidR="00607109">
        <w:rPr>
          <w:rFonts w:ascii="Calibri" w:hAnsi="Calibri"/>
          <w:sz w:val="22"/>
          <w:szCs w:val="22"/>
          <w:lang w:val="en-GB"/>
        </w:rPr>
        <w:t xml:space="preserve"> </w:t>
      </w:r>
      <w:r>
        <w:rPr>
          <w:rFonts w:ascii="Calibri" w:hAnsi="Calibri"/>
          <w:sz w:val="22"/>
          <w:szCs w:val="22"/>
          <w:lang w:val="en-GB"/>
        </w:rPr>
        <w:t>Box</w:t>
      </w:r>
      <w:r w:rsidR="00607109">
        <w:rPr>
          <w:rFonts w:ascii="Calibri" w:hAnsi="Calibri"/>
          <w:sz w:val="22"/>
          <w:szCs w:val="22"/>
          <w:lang w:val="en-GB"/>
        </w:rPr>
        <w:t xml:space="preserve"> </w:t>
      </w:r>
      <w:r>
        <w:rPr>
          <w:rFonts w:ascii="Calibri" w:hAnsi="Calibri"/>
          <w:sz w:val="22"/>
          <w:szCs w:val="22"/>
          <w:lang w:val="en-GB"/>
        </w:rPr>
        <w:t>1866,</w:t>
      </w:r>
      <w:r w:rsidR="00607109">
        <w:rPr>
          <w:rFonts w:ascii="Calibri" w:hAnsi="Calibri"/>
          <w:sz w:val="22"/>
          <w:szCs w:val="22"/>
          <w:lang w:val="en-GB"/>
        </w:rPr>
        <w:t xml:space="preserve"> </w:t>
      </w:r>
      <w:r>
        <w:rPr>
          <w:rFonts w:ascii="Calibri" w:hAnsi="Calibri"/>
          <w:sz w:val="22"/>
          <w:szCs w:val="22"/>
          <w:lang w:val="en-GB"/>
        </w:rPr>
        <w:t>Mountain</w:t>
      </w:r>
      <w:r w:rsidR="00607109">
        <w:rPr>
          <w:rFonts w:ascii="Calibri" w:hAnsi="Calibri"/>
          <w:sz w:val="22"/>
          <w:szCs w:val="22"/>
          <w:lang w:val="en-GB"/>
        </w:rPr>
        <w:t xml:space="preserve"> </w:t>
      </w:r>
      <w:r>
        <w:rPr>
          <w:rFonts w:ascii="Calibri" w:hAnsi="Calibri"/>
          <w:sz w:val="22"/>
          <w:szCs w:val="22"/>
          <w:lang w:val="en-GB"/>
        </w:rPr>
        <w:t>View,</w:t>
      </w:r>
      <w:r w:rsidR="00607109">
        <w:rPr>
          <w:rFonts w:ascii="Calibri" w:hAnsi="Calibri"/>
          <w:sz w:val="22"/>
          <w:szCs w:val="22"/>
          <w:lang w:val="en-GB"/>
        </w:rPr>
        <w:t xml:space="preserve"> </w:t>
      </w:r>
      <w:r>
        <w:rPr>
          <w:rFonts w:ascii="Calibri" w:hAnsi="Calibri"/>
          <w:sz w:val="22"/>
          <w:szCs w:val="22"/>
          <w:lang w:val="en-GB"/>
        </w:rPr>
        <w:t>CA</w:t>
      </w:r>
      <w:r w:rsidR="00607109">
        <w:rPr>
          <w:rFonts w:ascii="Calibri" w:hAnsi="Calibri"/>
          <w:sz w:val="22"/>
          <w:szCs w:val="22"/>
          <w:lang w:val="en-GB"/>
        </w:rPr>
        <w:t xml:space="preserve"> </w:t>
      </w:r>
      <w:r>
        <w:rPr>
          <w:rFonts w:ascii="Calibri" w:hAnsi="Calibri"/>
          <w:sz w:val="22"/>
          <w:szCs w:val="22"/>
          <w:lang w:val="en-GB"/>
        </w:rPr>
        <w:t>94042,</w:t>
      </w:r>
      <w:r w:rsidR="00607109">
        <w:rPr>
          <w:rFonts w:ascii="Calibri" w:hAnsi="Calibri"/>
          <w:sz w:val="22"/>
          <w:szCs w:val="22"/>
          <w:lang w:val="en-GB"/>
        </w:rPr>
        <w:t xml:space="preserve"> </w:t>
      </w:r>
      <w:r>
        <w:rPr>
          <w:rFonts w:ascii="Calibri" w:hAnsi="Calibri"/>
          <w:sz w:val="22"/>
          <w:szCs w:val="22"/>
          <w:lang w:val="en-GB"/>
        </w:rPr>
        <w:t>USA.</w:t>
      </w:r>
    </w:p>
    <w:p w14:paraId="540A8E05" w14:textId="77777777" w:rsidR="00AC52CB" w:rsidRPr="00AC52CB" w:rsidRDefault="00AC52CB" w:rsidP="00AC52CB">
      <w:pPr>
        <w:rPr>
          <w:lang w:val="en-GB"/>
        </w:rPr>
      </w:pPr>
    </w:p>
    <w:p w14:paraId="49BB79F4" w14:textId="77777777" w:rsidR="00AC52CB" w:rsidRPr="00AC52CB" w:rsidRDefault="00AC52CB">
      <w:pPr>
        <w:spacing w:line="259" w:lineRule="auto"/>
        <w:jc w:val="left"/>
        <w:rPr>
          <w:lang w:val="en-GB"/>
        </w:rPr>
      </w:pPr>
      <w:r w:rsidRPr="00AC52CB">
        <w:rPr>
          <w:lang w:val="en-GB"/>
        </w:rPr>
        <w:br w:type="page"/>
      </w:r>
    </w:p>
    <w:sdt>
      <w:sdtPr>
        <w:rPr>
          <w:rFonts w:asciiTheme="minorHAnsi" w:eastAsiaTheme="minorHAnsi" w:hAnsiTheme="minorHAnsi" w:cstheme="minorBidi"/>
          <w:caps w:val="0"/>
          <w:spacing w:val="0"/>
          <w:sz w:val="22"/>
          <w:szCs w:val="22"/>
        </w:rPr>
        <w:id w:val="1775672539"/>
        <w:docPartObj>
          <w:docPartGallery w:val="Table of Contents"/>
          <w:docPartUnique/>
        </w:docPartObj>
      </w:sdtPr>
      <w:sdtEndPr>
        <w:rPr>
          <w:rFonts w:eastAsiaTheme="minorEastAsia"/>
          <w:b/>
          <w:bCs/>
          <w:sz w:val="21"/>
          <w:szCs w:val="21"/>
        </w:rPr>
      </w:sdtEndPr>
      <w:sdtContent>
        <w:p w14:paraId="2F56097A" w14:textId="77777777" w:rsidR="002B2EB4" w:rsidRDefault="002B2EB4">
          <w:pPr>
            <w:pStyle w:val="Inhaltsverzeichnisberschrift"/>
          </w:pPr>
          <w:r>
            <w:t>Inhalt</w:t>
          </w:r>
        </w:p>
        <w:p w14:paraId="752A074F" w14:textId="45948472" w:rsidR="00BD2F77" w:rsidRDefault="002B2EB4">
          <w:pPr>
            <w:pStyle w:val="Verzeichnis1"/>
            <w:tabs>
              <w:tab w:val="left" w:pos="440"/>
            </w:tabs>
            <w:rPr>
              <w:ins w:id="19" w:author="Janik Vonrotz" w:date="2016-01-04T19:06:00Z"/>
              <w:noProof/>
              <w:sz w:val="22"/>
              <w:szCs w:val="22"/>
              <w:lang w:eastAsia="de-CH"/>
            </w:rPr>
          </w:pPr>
          <w:r>
            <w:fldChar w:fldCharType="begin"/>
          </w:r>
          <w:r>
            <w:instrText xml:space="preserve"> TOC \o "1-3" \h \z \u </w:instrText>
          </w:r>
          <w:r>
            <w:fldChar w:fldCharType="separate"/>
          </w:r>
          <w:ins w:id="20" w:author="Janik Vonrotz" w:date="2016-01-04T19:06:00Z">
            <w:r w:rsidR="00BD2F77" w:rsidRPr="00EB7E22">
              <w:rPr>
                <w:rStyle w:val="Hyperlink"/>
                <w:noProof/>
              </w:rPr>
              <w:fldChar w:fldCharType="begin"/>
            </w:r>
            <w:r w:rsidR="00BD2F77" w:rsidRPr="00EB7E22">
              <w:rPr>
                <w:rStyle w:val="Hyperlink"/>
                <w:noProof/>
              </w:rPr>
              <w:instrText xml:space="preserve"> </w:instrText>
            </w:r>
            <w:r w:rsidR="00BD2F77">
              <w:rPr>
                <w:noProof/>
              </w:rPr>
              <w:instrText>HYPERLINK \l "_Toc439697789"</w:instrText>
            </w:r>
            <w:r w:rsidR="00BD2F77" w:rsidRPr="00EB7E22">
              <w:rPr>
                <w:rStyle w:val="Hyperlink"/>
                <w:noProof/>
              </w:rPr>
              <w:instrText xml:space="preserve"> </w:instrText>
            </w:r>
            <w:r w:rsidR="00BD2F77" w:rsidRPr="00EB7E22">
              <w:rPr>
                <w:rStyle w:val="Hyperlink"/>
                <w:noProof/>
              </w:rPr>
            </w:r>
            <w:r w:rsidR="00BD2F77" w:rsidRPr="00EB7E22">
              <w:rPr>
                <w:rStyle w:val="Hyperlink"/>
                <w:noProof/>
              </w:rPr>
              <w:fldChar w:fldCharType="separate"/>
            </w:r>
            <w:r w:rsidR="00BD2F77" w:rsidRPr="00EB7E22">
              <w:rPr>
                <w:rStyle w:val="Hyperlink"/>
                <w:noProof/>
              </w:rPr>
              <w:t>2</w:t>
            </w:r>
            <w:r w:rsidR="00BD2F77">
              <w:rPr>
                <w:noProof/>
                <w:sz w:val="22"/>
                <w:szCs w:val="22"/>
                <w:lang w:eastAsia="de-CH"/>
              </w:rPr>
              <w:tab/>
            </w:r>
            <w:r w:rsidR="00BD2F77" w:rsidRPr="00EB7E22">
              <w:rPr>
                <w:rStyle w:val="Hyperlink"/>
                <w:noProof/>
              </w:rPr>
              <w:t>Einstieg Netzwerke</w:t>
            </w:r>
            <w:r w:rsidR="00BD2F77">
              <w:rPr>
                <w:noProof/>
                <w:webHidden/>
              </w:rPr>
              <w:tab/>
            </w:r>
            <w:r w:rsidR="00BD2F77">
              <w:rPr>
                <w:noProof/>
                <w:webHidden/>
              </w:rPr>
              <w:fldChar w:fldCharType="begin"/>
            </w:r>
            <w:r w:rsidR="00BD2F77">
              <w:rPr>
                <w:noProof/>
                <w:webHidden/>
              </w:rPr>
              <w:instrText xml:space="preserve"> PAGEREF _Toc439697789 \h </w:instrText>
            </w:r>
            <w:r w:rsidR="00BD2F77">
              <w:rPr>
                <w:noProof/>
                <w:webHidden/>
              </w:rPr>
            </w:r>
          </w:ins>
          <w:r w:rsidR="00BD2F77">
            <w:rPr>
              <w:noProof/>
              <w:webHidden/>
            </w:rPr>
            <w:fldChar w:fldCharType="separate"/>
          </w:r>
          <w:ins w:id="21" w:author="Janik Vonrotz" w:date="2016-01-04T19:06:00Z">
            <w:r w:rsidR="00BD2F77">
              <w:rPr>
                <w:noProof/>
                <w:webHidden/>
              </w:rPr>
              <w:t>4</w:t>
            </w:r>
            <w:r w:rsidR="00BD2F77">
              <w:rPr>
                <w:noProof/>
                <w:webHidden/>
              </w:rPr>
              <w:fldChar w:fldCharType="end"/>
            </w:r>
            <w:r w:rsidR="00BD2F77" w:rsidRPr="00EB7E22">
              <w:rPr>
                <w:rStyle w:val="Hyperlink"/>
                <w:noProof/>
              </w:rPr>
              <w:fldChar w:fldCharType="end"/>
            </w:r>
          </w:ins>
        </w:p>
        <w:p w14:paraId="686747C0" w14:textId="78BC6801" w:rsidR="00BD2F77" w:rsidRDefault="00BD2F77">
          <w:pPr>
            <w:pStyle w:val="Verzeichnis1"/>
            <w:tabs>
              <w:tab w:val="left" w:pos="440"/>
            </w:tabs>
            <w:rPr>
              <w:ins w:id="22" w:author="Janik Vonrotz" w:date="2016-01-04T19:06:00Z"/>
              <w:noProof/>
              <w:sz w:val="22"/>
              <w:szCs w:val="22"/>
              <w:lang w:eastAsia="de-CH"/>
            </w:rPr>
          </w:pPr>
          <w:ins w:id="23" w:author="Janik Vonrotz" w:date="2016-01-04T19:06:00Z">
            <w:r w:rsidRPr="00EB7E22">
              <w:rPr>
                <w:rStyle w:val="Hyperlink"/>
                <w:noProof/>
              </w:rPr>
              <w:fldChar w:fldCharType="begin"/>
            </w:r>
            <w:r w:rsidRPr="00EB7E22">
              <w:rPr>
                <w:rStyle w:val="Hyperlink"/>
                <w:noProof/>
              </w:rPr>
              <w:instrText xml:space="preserve"> </w:instrText>
            </w:r>
            <w:r>
              <w:rPr>
                <w:noProof/>
              </w:rPr>
              <w:instrText>HYPERLINK \l "_Toc439697790"</w:instrText>
            </w:r>
            <w:r w:rsidRPr="00EB7E22">
              <w:rPr>
                <w:rStyle w:val="Hyperlink"/>
                <w:noProof/>
              </w:rPr>
              <w:instrText xml:space="preserve"> </w:instrText>
            </w:r>
            <w:r w:rsidRPr="00EB7E22">
              <w:rPr>
                <w:rStyle w:val="Hyperlink"/>
                <w:noProof/>
              </w:rPr>
            </w:r>
            <w:r w:rsidRPr="00EB7E22">
              <w:rPr>
                <w:rStyle w:val="Hyperlink"/>
                <w:noProof/>
              </w:rPr>
              <w:fldChar w:fldCharType="separate"/>
            </w:r>
            <w:r w:rsidRPr="00EB7E22">
              <w:rPr>
                <w:rStyle w:val="Hyperlink"/>
                <w:noProof/>
              </w:rPr>
              <w:t>3</w:t>
            </w:r>
            <w:r>
              <w:rPr>
                <w:noProof/>
                <w:sz w:val="22"/>
                <w:szCs w:val="22"/>
                <w:lang w:eastAsia="de-CH"/>
              </w:rPr>
              <w:tab/>
            </w:r>
            <w:r w:rsidRPr="00EB7E22">
              <w:rPr>
                <w:rStyle w:val="Hyperlink"/>
                <w:noProof/>
              </w:rPr>
              <w:t>Netzwerkarchitektur</w:t>
            </w:r>
            <w:r>
              <w:rPr>
                <w:noProof/>
                <w:webHidden/>
              </w:rPr>
              <w:tab/>
            </w:r>
            <w:r>
              <w:rPr>
                <w:noProof/>
                <w:webHidden/>
              </w:rPr>
              <w:fldChar w:fldCharType="begin"/>
            </w:r>
            <w:r>
              <w:rPr>
                <w:noProof/>
                <w:webHidden/>
              </w:rPr>
              <w:instrText xml:space="preserve"> PAGEREF _Toc439697790 \h </w:instrText>
            </w:r>
            <w:r>
              <w:rPr>
                <w:noProof/>
                <w:webHidden/>
              </w:rPr>
            </w:r>
          </w:ins>
          <w:r>
            <w:rPr>
              <w:noProof/>
              <w:webHidden/>
            </w:rPr>
            <w:fldChar w:fldCharType="separate"/>
          </w:r>
          <w:ins w:id="24" w:author="Janik Vonrotz" w:date="2016-01-04T19:06:00Z">
            <w:r>
              <w:rPr>
                <w:noProof/>
                <w:webHidden/>
              </w:rPr>
              <w:t>5</w:t>
            </w:r>
            <w:r>
              <w:rPr>
                <w:noProof/>
                <w:webHidden/>
              </w:rPr>
              <w:fldChar w:fldCharType="end"/>
            </w:r>
            <w:r w:rsidRPr="00EB7E22">
              <w:rPr>
                <w:rStyle w:val="Hyperlink"/>
                <w:noProof/>
              </w:rPr>
              <w:fldChar w:fldCharType="end"/>
            </w:r>
          </w:ins>
        </w:p>
        <w:p w14:paraId="5D3879DF" w14:textId="5C6BC337" w:rsidR="00BD2F77" w:rsidRDefault="00BD2F77">
          <w:pPr>
            <w:pStyle w:val="Verzeichnis2"/>
            <w:tabs>
              <w:tab w:val="left" w:pos="880"/>
              <w:tab w:val="right" w:leader="dot" w:pos="9062"/>
            </w:tabs>
            <w:rPr>
              <w:ins w:id="25" w:author="Janik Vonrotz" w:date="2016-01-04T19:06:00Z"/>
              <w:noProof/>
              <w:sz w:val="22"/>
              <w:szCs w:val="22"/>
              <w:lang w:eastAsia="de-CH"/>
            </w:rPr>
          </w:pPr>
          <w:ins w:id="26" w:author="Janik Vonrotz" w:date="2016-01-04T19:06:00Z">
            <w:r w:rsidRPr="00EB7E22">
              <w:rPr>
                <w:rStyle w:val="Hyperlink"/>
                <w:noProof/>
              </w:rPr>
              <w:fldChar w:fldCharType="begin"/>
            </w:r>
            <w:r w:rsidRPr="00EB7E22">
              <w:rPr>
                <w:rStyle w:val="Hyperlink"/>
                <w:noProof/>
              </w:rPr>
              <w:instrText xml:space="preserve"> </w:instrText>
            </w:r>
            <w:r>
              <w:rPr>
                <w:noProof/>
              </w:rPr>
              <w:instrText>HYPERLINK \l "_Toc439697791"</w:instrText>
            </w:r>
            <w:r w:rsidRPr="00EB7E22">
              <w:rPr>
                <w:rStyle w:val="Hyperlink"/>
                <w:noProof/>
              </w:rPr>
              <w:instrText xml:space="preserve"> </w:instrText>
            </w:r>
            <w:r w:rsidRPr="00EB7E22">
              <w:rPr>
                <w:rStyle w:val="Hyperlink"/>
                <w:noProof/>
              </w:rPr>
            </w:r>
            <w:r w:rsidRPr="00EB7E22">
              <w:rPr>
                <w:rStyle w:val="Hyperlink"/>
                <w:noProof/>
              </w:rPr>
              <w:fldChar w:fldCharType="separate"/>
            </w:r>
            <w:r w:rsidRPr="00EB7E22">
              <w:rPr>
                <w:rStyle w:val="Hyperlink"/>
                <w:rFonts w:eastAsia="Times New Roman"/>
                <w:noProof/>
                <w:lang w:val="de-DE" w:eastAsia="de-CH"/>
                <w14:scene3d>
                  <w14:camera w14:prst="orthographicFront"/>
                  <w14:lightRig w14:rig="threePt" w14:dir="t">
                    <w14:rot w14:lat="0" w14:lon="0" w14:rev="0"/>
                  </w14:lightRig>
                </w14:scene3d>
              </w:rPr>
              <w:t>3.1</w:t>
            </w:r>
            <w:r>
              <w:rPr>
                <w:noProof/>
                <w:sz w:val="22"/>
                <w:szCs w:val="22"/>
                <w:lang w:eastAsia="de-CH"/>
              </w:rPr>
              <w:tab/>
            </w:r>
            <w:r w:rsidRPr="00EB7E22">
              <w:rPr>
                <w:rStyle w:val="Hyperlink"/>
                <w:rFonts w:eastAsia="Times New Roman"/>
                <w:noProof/>
                <w:lang w:eastAsia="de-CH"/>
              </w:rPr>
              <w:t>3 Ebenen</w:t>
            </w:r>
            <w:r>
              <w:rPr>
                <w:noProof/>
                <w:webHidden/>
              </w:rPr>
              <w:tab/>
            </w:r>
            <w:r>
              <w:rPr>
                <w:noProof/>
                <w:webHidden/>
              </w:rPr>
              <w:fldChar w:fldCharType="begin"/>
            </w:r>
            <w:r>
              <w:rPr>
                <w:noProof/>
                <w:webHidden/>
              </w:rPr>
              <w:instrText xml:space="preserve"> PAGEREF _Toc439697791 \h </w:instrText>
            </w:r>
            <w:r>
              <w:rPr>
                <w:noProof/>
                <w:webHidden/>
              </w:rPr>
            </w:r>
          </w:ins>
          <w:r>
            <w:rPr>
              <w:noProof/>
              <w:webHidden/>
            </w:rPr>
            <w:fldChar w:fldCharType="separate"/>
          </w:r>
          <w:ins w:id="27" w:author="Janik Vonrotz" w:date="2016-01-04T19:06:00Z">
            <w:r>
              <w:rPr>
                <w:noProof/>
                <w:webHidden/>
              </w:rPr>
              <w:t>5</w:t>
            </w:r>
            <w:r>
              <w:rPr>
                <w:noProof/>
                <w:webHidden/>
              </w:rPr>
              <w:fldChar w:fldCharType="end"/>
            </w:r>
            <w:r w:rsidRPr="00EB7E22">
              <w:rPr>
                <w:rStyle w:val="Hyperlink"/>
                <w:noProof/>
              </w:rPr>
              <w:fldChar w:fldCharType="end"/>
            </w:r>
          </w:ins>
        </w:p>
        <w:p w14:paraId="5AA85A25" w14:textId="32E09CC9" w:rsidR="00BD2F77" w:rsidRDefault="00BD2F77">
          <w:pPr>
            <w:pStyle w:val="Verzeichnis2"/>
            <w:tabs>
              <w:tab w:val="left" w:pos="880"/>
              <w:tab w:val="right" w:leader="dot" w:pos="9062"/>
            </w:tabs>
            <w:rPr>
              <w:ins w:id="28" w:author="Janik Vonrotz" w:date="2016-01-04T19:06:00Z"/>
              <w:noProof/>
              <w:sz w:val="22"/>
              <w:szCs w:val="22"/>
              <w:lang w:eastAsia="de-CH"/>
            </w:rPr>
          </w:pPr>
          <w:ins w:id="29" w:author="Janik Vonrotz" w:date="2016-01-04T19:06:00Z">
            <w:r w:rsidRPr="00EB7E22">
              <w:rPr>
                <w:rStyle w:val="Hyperlink"/>
                <w:noProof/>
              </w:rPr>
              <w:fldChar w:fldCharType="begin"/>
            </w:r>
            <w:r w:rsidRPr="00EB7E22">
              <w:rPr>
                <w:rStyle w:val="Hyperlink"/>
                <w:noProof/>
              </w:rPr>
              <w:instrText xml:space="preserve"> </w:instrText>
            </w:r>
            <w:r>
              <w:rPr>
                <w:noProof/>
              </w:rPr>
              <w:instrText>HYPERLINK \l "_Toc439697792"</w:instrText>
            </w:r>
            <w:r w:rsidRPr="00EB7E22">
              <w:rPr>
                <w:rStyle w:val="Hyperlink"/>
                <w:noProof/>
              </w:rPr>
              <w:instrText xml:space="preserve"> </w:instrText>
            </w:r>
            <w:r w:rsidRPr="00EB7E22">
              <w:rPr>
                <w:rStyle w:val="Hyperlink"/>
                <w:noProof/>
              </w:rPr>
            </w:r>
            <w:r w:rsidRPr="00EB7E22">
              <w:rPr>
                <w:rStyle w:val="Hyperlink"/>
                <w:noProof/>
              </w:rPr>
              <w:fldChar w:fldCharType="separate"/>
            </w:r>
            <w:r w:rsidRPr="00EB7E22">
              <w:rPr>
                <w:rStyle w:val="Hyperlink"/>
                <w:rFonts w:eastAsia="Times New Roman"/>
                <w:noProof/>
                <w:lang w:val="de-DE" w:eastAsia="de-CH"/>
                <w14:scene3d>
                  <w14:camera w14:prst="orthographicFront"/>
                  <w14:lightRig w14:rig="threePt" w14:dir="t">
                    <w14:rot w14:lat="0" w14:lon="0" w14:rev="0"/>
                  </w14:lightRig>
                </w14:scene3d>
              </w:rPr>
              <w:t>3.2</w:t>
            </w:r>
            <w:r>
              <w:rPr>
                <w:noProof/>
                <w:sz w:val="22"/>
                <w:szCs w:val="22"/>
                <w:lang w:eastAsia="de-CH"/>
              </w:rPr>
              <w:tab/>
            </w:r>
            <w:r w:rsidRPr="00EB7E22">
              <w:rPr>
                <w:rStyle w:val="Hyperlink"/>
                <w:rFonts w:eastAsia="Times New Roman"/>
                <w:noProof/>
                <w:lang w:eastAsia="de-CH"/>
              </w:rPr>
              <w:t>Sichten und Topologien</w:t>
            </w:r>
            <w:r>
              <w:rPr>
                <w:noProof/>
                <w:webHidden/>
              </w:rPr>
              <w:tab/>
            </w:r>
            <w:r>
              <w:rPr>
                <w:noProof/>
                <w:webHidden/>
              </w:rPr>
              <w:fldChar w:fldCharType="begin"/>
            </w:r>
            <w:r>
              <w:rPr>
                <w:noProof/>
                <w:webHidden/>
              </w:rPr>
              <w:instrText xml:space="preserve"> PAGEREF _Toc439697792 \h </w:instrText>
            </w:r>
            <w:r>
              <w:rPr>
                <w:noProof/>
                <w:webHidden/>
              </w:rPr>
            </w:r>
          </w:ins>
          <w:r>
            <w:rPr>
              <w:noProof/>
              <w:webHidden/>
            </w:rPr>
            <w:fldChar w:fldCharType="separate"/>
          </w:r>
          <w:ins w:id="30" w:author="Janik Vonrotz" w:date="2016-01-04T19:06:00Z">
            <w:r>
              <w:rPr>
                <w:noProof/>
                <w:webHidden/>
              </w:rPr>
              <w:t>5</w:t>
            </w:r>
            <w:r>
              <w:rPr>
                <w:noProof/>
                <w:webHidden/>
              </w:rPr>
              <w:fldChar w:fldCharType="end"/>
            </w:r>
            <w:r w:rsidRPr="00EB7E22">
              <w:rPr>
                <w:rStyle w:val="Hyperlink"/>
                <w:noProof/>
              </w:rPr>
              <w:fldChar w:fldCharType="end"/>
            </w:r>
          </w:ins>
        </w:p>
        <w:p w14:paraId="07971A22" w14:textId="02CD2CDC" w:rsidR="00BD2F77" w:rsidRDefault="00BD2F77">
          <w:pPr>
            <w:pStyle w:val="Verzeichnis2"/>
            <w:tabs>
              <w:tab w:val="left" w:pos="880"/>
              <w:tab w:val="right" w:leader="dot" w:pos="9062"/>
            </w:tabs>
            <w:rPr>
              <w:ins w:id="31" w:author="Janik Vonrotz" w:date="2016-01-04T19:06:00Z"/>
              <w:noProof/>
              <w:sz w:val="22"/>
              <w:szCs w:val="22"/>
              <w:lang w:eastAsia="de-CH"/>
            </w:rPr>
          </w:pPr>
          <w:ins w:id="32" w:author="Janik Vonrotz" w:date="2016-01-04T19:06:00Z">
            <w:r w:rsidRPr="00EB7E22">
              <w:rPr>
                <w:rStyle w:val="Hyperlink"/>
                <w:noProof/>
              </w:rPr>
              <w:fldChar w:fldCharType="begin"/>
            </w:r>
            <w:r w:rsidRPr="00EB7E22">
              <w:rPr>
                <w:rStyle w:val="Hyperlink"/>
                <w:noProof/>
              </w:rPr>
              <w:instrText xml:space="preserve"> </w:instrText>
            </w:r>
            <w:r>
              <w:rPr>
                <w:noProof/>
              </w:rPr>
              <w:instrText>HYPERLINK \l "_Toc439697793"</w:instrText>
            </w:r>
            <w:r w:rsidRPr="00EB7E22">
              <w:rPr>
                <w:rStyle w:val="Hyperlink"/>
                <w:noProof/>
              </w:rPr>
              <w:instrText xml:space="preserve"> </w:instrText>
            </w:r>
            <w:r w:rsidRPr="00EB7E22">
              <w:rPr>
                <w:rStyle w:val="Hyperlink"/>
                <w:noProof/>
              </w:rPr>
            </w:r>
            <w:r w:rsidRPr="00EB7E22">
              <w:rPr>
                <w:rStyle w:val="Hyperlink"/>
                <w:noProof/>
              </w:rPr>
              <w:fldChar w:fldCharType="separate"/>
            </w:r>
            <w:r w:rsidRPr="00EB7E22">
              <w:rPr>
                <w:rStyle w:val="Hyperlink"/>
                <w:rFonts w:eastAsia="Times New Roman"/>
                <w:noProof/>
                <w:lang w:val="de-DE" w:eastAsia="de-CH"/>
                <w14:scene3d>
                  <w14:camera w14:prst="orthographicFront"/>
                  <w14:lightRig w14:rig="threePt" w14:dir="t">
                    <w14:rot w14:lat="0" w14:lon="0" w14:rev="0"/>
                  </w14:lightRig>
                </w14:scene3d>
              </w:rPr>
              <w:t>3.3</w:t>
            </w:r>
            <w:r>
              <w:rPr>
                <w:noProof/>
                <w:sz w:val="22"/>
                <w:szCs w:val="22"/>
                <w:lang w:eastAsia="de-CH"/>
              </w:rPr>
              <w:tab/>
            </w:r>
            <w:r w:rsidRPr="00EB7E22">
              <w:rPr>
                <w:rStyle w:val="Hyperlink"/>
                <w:rFonts w:eastAsia="Times New Roman"/>
                <w:noProof/>
                <w:lang w:eastAsia="de-CH"/>
              </w:rPr>
              <w:t>Aufgaben, Ziele und Funktionen</w:t>
            </w:r>
            <w:r>
              <w:rPr>
                <w:noProof/>
                <w:webHidden/>
              </w:rPr>
              <w:tab/>
            </w:r>
            <w:r>
              <w:rPr>
                <w:noProof/>
                <w:webHidden/>
              </w:rPr>
              <w:fldChar w:fldCharType="begin"/>
            </w:r>
            <w:r>
              <w:rPr>
                <w:noProof/>
                <w:webHidden/>
              </w:rPr>
              <w:instrText xml:space="preserve"> PAGEREF _Toc439697793 \h </w:instrText>
            </w:r>
            <w:r>
              <w:rPr>
                <w:noProof/>
                <w:webHidden/>
              </w:rPr>
            </w:r>
          </w:ins>
          <w:r>
            <w:rPr>
              <w:noProof/>
              <w:webHidden/>
            </w:rPr>
            <w:fldChar w:fldCharType="separate"/>
          </w:r>
          <w:ins w:id="33" w:author="Janik Vonrotz" w:date="2016-01-04T19:06:00Z">
            <w:r>
              <w:rPr>
                <w:noProof/>
                <w:webHidden/>
              </w:rPr>
              <w:t>8</w:t>
            </w:r>
            <w:r>
              <w:rPr>
                <w:noProof/>
                <w:webHidden/>
              </w:rPr>
              <w:fldChar w:fldCharType="end"/>
            </w:r>
            <w:r w:rsidRPr="00EB7E22">
              <w:rPr>
                <w:rStyle w:val="Hyperlink"/>
                <w:noProof/>
              </w:rPr>
              <w:fldChar w:fldCharType="end"/>
            </w:r>
          </w:ins>
        </w:p>
        <w:p w14:paraId="4AD231EA" w14:textId="40BA5BF9" w:rsidR="00BD2F77" w:rsidRDefault="00BD2F77">
          <w:pPr>
            <w:pStyle w:val="Verzeichnis2"/>
            <w:tabs>
              <w:tab w:val="left" w:pos="880"/>
              <w:tab w:val="right" w:leader="dot" w:pos="9062"/>
            </w:tabs>
            <w:rPr>
              <w:ins w:id="34" w:author="Janik Vonrotz" w:date="2016-01-04T19:06:00Z"/>
              <w:noProof/>
              <w:sz w:val="22"/>
              <w:szCs w:val="22"/>
              <w:lang w:eastAsia="de-CH"/>
            </w:rPr>
          </w:pPr>
          <w:ins w:id="35" w:author="Janik Vonrotz" w:date="2016-01-04T19:06:00Z">
            <w:r w:rsidRPr="00EB7E22">
              <w:rPr>
                <w:rStyle w:val="Hyperlink"/>
                <w:noProof/>
              </w:rPr>
              <w:fldChar w:fldCharType="begin"/>
            </w:r>
            <w:r w:rsidRPr="00EB7E22">
              <w:rPr>
                <w:rStyle w:val="Hyperlink"/>
                <w:noProof/>
              </w:rPr>
              <w:instrText xml:space="preserve"> </w:instrText>
            </w:r>
            <w:r>
              <w:rPr>
                <w:noProof/>
              </w:rPr>
              <w:instrText>HYPERLINK \l "_Toc439697794"</w:instrText>
            </w:r>
            <w:r w:rsidRPr="00EB7E22">
              <w:rPr>
                <w:rStyle w:val="Hyperlink"/>
                <w:noProof/>
              </w:rPr>
              <w:instrText xml:space="preserve"> </w:instrText>
            </w:r>
            <w:r w:rsidRPr="00EB7E22">
              <w:rPr>
                <w:rStyle w:val="Hyperlink"/>
                <w:noProof/>
              </w:rPr>
            </w:r>
            <w:r w:rsidRPr="00EB7E22">
              <w:rPr>
                <w:rStyle w:val="Hyperlink"/>
                <w:noProof/>
              </w:rPr>
              <w:fldChar w:fldCharType="separate"/>
            </w:r>
            <w:r w:rsidRPr="00EB7E22">
              <w:rPr>
                <w:rStyle w:val="Hyperlink"/>
                <w:rFonts w:eastAsia="Times New Roman"/>
                <w:noProof/>
                <w:lang w:val="de-DE" w:eastAsia="de-CH"/>
                <w14:scene3d>
                  <w14:camera w14:prst="orthographicFront"/>
                  <w14:lightRig w14:rig="threePt" w14:dir="t">
                    <w14:rot w14:lat="0" w14:lon="0" w14:rev="0"/>
                  </w14:lightRig>
                </w14:scene3d>
              </w:rPr>
              <w:t>3.4</w:t>
            </w:r>
            <w:r>
              <w:rPr>
                <w:noProof/>
                <w:sz w:val="22"/>
                <w:szCs w:val="22"/>
                <w:lang w:eastAsia="de-CH"/>
              </w:rPr>
              <w:tab/>
            </w:r>
            <w:r w:rsidRPr="00EB7E22">
              <w:rPr>
                <w:rStyle w:val="Hyperlink"/>
                <w:rFonts w:eastAsia="Times New Roman"/>
                <w:noProof/>
                <w:lang w:eastAsia="de-CH"/>
              </w:rPr>
              <w:t>Netzwerkschicht</w:t>
            </w:r>
            <w:r>
              <w:rPr>
                <w:noProof/>
                <w:webHidden/>
              </w:rPr>
              <w:tab/>
            </w:r>
            <w:r>
              <w:rPr>
                <w:noProof/>
                <w:webHidden/>
              </w:rPr>
              <w:fldChar w:fldCharType="begin"/>
            </w:r>
            <w:r>
              <w:rPr>
                <w:noProof/>
                <w:webHidden/>
              </w:rPr>
              <w:instrText xml:space="preserve"> PAGEREF _Toc439697794 \h </w:instrText>
            </w:r>
            <w:r>
              <w:rPr>
                <w:noProof/>
                <w:webHidden/>
              </w:rPr>
            </w:r>
          </w:ins>
          <w:r>
            <w:rPr>
              <w:noProof/>
              <w:webHidden/>
            </w:rPr>
            <w:fldChar w:fldCharType="separate"/>
          </w:r>
          <w:ins w:id="36" w:author="Janik Vonrotz" w:date="2016-01-04T19:06:00Z">
            <w:r>
              <w:rPr>
                <w:noProof/>
                <w:webHidden/>
              </w:rPr>
              <w:t>8</w:t>
            </w:r>
            <w:r>
              <w:rPr>
                <w:noProof/>
                <w:webHidden/>
              </w:rPr>
              <w:fldChar w:fldCharType="end"/>
            </w:r>
            <w:r w:rsidRPr="00EB7E22">
              <w:rPr>
                <w:rStyle w:val="Hyperlink"/>
                <w:noProof/>
              </w:rPr>
              <w:fldChar w:fldCharType="end"/>
            </w:r>
          </w:ins>
        </w:p>
        <w:p w14:paraId="7CD1B43F" w14:textId="3B6CC604" w:rsidR="00BD2F77" w:rsidRDefault="00BD2F77">
          <w:pPr>
            <w:pStyle w:val="Verzeichnis1"/>
            <w:tabs>
              <w:tab w:val="left" w:pos="440"/>
            </w:tabs>
            <w:rPr>
              <w:ins w:id="37" w:author="Janik Vonrotz" w:date="2016-01-04T19:06:00Z"/>
              <w:noProof/>
              <w:sz w:val="22"/>
              <w:szCs w:val="22"/>
              <w:lang w:eastAsia="de-CH"/>
            </w:rPr>
          </w:pPr>
          <w:ins w:id="38" w:author="Janik Vonrotz" w:date="2016-01-04T19:06:00Z">
            <w:r w:rsidRPr="00EB7E22">
              <w:rPr>
                <w:rStyle w:val="Hyperlink"/>
                <w:noProof/>
              </w:rPr>
              <w:fldChar w:fldCharType="begin"/>
            </w:r>
            <w:r w:rsidRPr="00EB7E22">
              <w:rPr>
                <w:rStyle w:val="Hyperlink"/>
                <w:noProof/>
              </w:rPr>
              <w:instrText xml:space="preserve"> </w:instrText>
            </w:r>
            <w:r>
              <w:rPr>
                <w:noProof/>
              </w:rPr>
              <w:instrText>HYPERLINK \l "_Toc439697795"</w:instrText>
            </w:r>
            <w:r w:rsidRPr="00EB7E22">
              <w:rPr>
                <w:rStyle w:val="Hyperlink"/>
                <w:noProof/>
              </w:rPr>
              <w:instrText xml:space="preserve"> </w:instrText>
            </w:r>
            <w:r w:rsidRPr="00EB7E22">
              <w:rPr>
                <w:rStyle w:val="Hyperlink"/>
                <w:noProof/>
              </w:rPr>
            </w:r>
            <w:r w:rsidRPr="00EB7E22">
              <w:rPr>
                <w:rStyle w:val="Hyperlink"/>
                <w:noProof/>
              </w:rPr>
              <w:fldChar w:fldCharType="separate"/>
            </w:r>
            <w:r w:rsidRPr="00EB7E22">
              <w:rPr>
                <w:rStyle w:val="Hyperlink"/>
                <w:noProof/>
              </w:rPr>
              <w:t>4</w:t>
            </w:r>
            <w:r>
              <w:rPr>
                <w:noProof/>
                <w:sz w:val="22"/>
                <w:szCs w:val="22"/>
                <w:lang w:eastAsia="de-CH"/>
              </w:rPr>
              <w:tab/>
            </w:r>
            <w:r w:rsidRPr="00EB7E22">
              <w:rPr>
                <w:rStyle w:val="Hyperlink"/>
                <w:noProof/>
              </w:rPr>
              <w:t>Layer 1 – Medien- und Zugriffverfahren</w:t>
            </w:r>
            <w:r>
              <w:rPr>
                <w:noProof/>
                <w:webHidden/>
              </w:rPr>
              <w:tab/>
            </w:r>
            <w:r>
              <w:rPr>
                <w:noProof/>
                <w:webHidden/>
              </w:rPr>
              <w:fldChar w:fldCharType="begin"/>
            </w:r>
            <w:r>
              <w:rPr>
                <w:noProof/>
                <w:webHidden/>
              </w:rPr>
              <w:instrText xml:space="preserve"> PAGEREF _Toc439697795 \h </w:instrText>
            </w:r>
            <w:r>
              <w:rPr>
                <w:noProof/>
                <w:webHidden/>
              </w:rPr>
            </w:r>
          </w:ins>
          <w:r>
            <w:rPr>
              <w:noProof/>
              <w:webHidden/>
            </w:rPr>
            <w:fldChar w:fldCharType="separate"/>
          </w:r>
          <w:ins w:id="39" w:author="Janik Vonrotz" w:date="2016-01-04T19:06:00Z">
            <w:r>
              <w:rPr>
                <w:noProof/>
                <w:webHidden/>
              </w:rPr>
              <w:t>10</w:t>
            </w:r>
            <w:r>
              <w:rPr>
                <w:noProof/>
                <w:webHidden/>
              </w:rPr>
              <w:fldChar w:fldCharType="end"/>
            </w:r>
            <w:r w:rsidRPr="00EB7E22">
              <w:rPr>
                <w:rStyle w:val="Hyperlink"/>
                <w:noProof/>
              </w:rPr>
              <w:fldChar w:fldCharType="end"/>
            </w:r>
          </w:ins>
        </w:p>
        <w:p w14:paraId="13FCD7B7" w14:textId="1B6F10C7" w:rsidR="00BD2F77" w:rsidRDefault="00BD2F77">
          <w:pPr>
            <w:pStyle w:val="Verzeichnis2"/>
            <w:tabs>
              <w:tab w:val="left" w:pos="880"/>
              <w:tab w:val="right" w:leader="dot" w:pos="9062"/>
            </w:tabs>
            <w:rPr>
              <w:ins w:id="40" w:author="Janik Vonrotz" w:date="2016-01-04T19:06:00Z"/>
              <w:noProof/>
              <w:sz w:val="22"/>
              <w:szCs w:val="22"/>
              <w:lang w:eastAsia="de-CH"/>
            </w:rPr>
          </w:pPr>
          <w:ins w:id="41" w:author="Janik Vonrotz" w:date="2016-01-04T19:06:00Z">
            <w:r w:rsidRPr="00EB7E22">
              <w:rPr>
                <w:rStyle w:val="Hyperlink"/>
                <w:noProof/>
              </w:rPr>
              <w:fldChar w:fldCharType="begin"/>
            </w:r>
            <w:r w:rsidRPr="00EB7E22">
              <w:rPr>
                <w:rStyle w:val="Hyperlink"/>
                <w:noProof/>
              </w:rPr>
              <w:instrText xml:space="preserve"> </w:instrText>
            </w:r>
            <w:r>
              <w:rPr>
                <w:noProof/>
              </w:rPr>
              <w:instrText>HYPERLINK \l "_Toc439697796"</w:instrText>
            </w:r>
            <w:r w:rsidRPr="00EB7E22">
              <w:rPr>
                <w:rStyle w:val="Hyperlink"/>
                <w:noProof/>
              </w:rPr>
              <w:instrText xml:space="preserve"> </w:instrText>
            </w:r>
            <w:r w:rsidRPr="00EB7E22">
              <w:rPr>
                <w:rStyle w:val="Hyperlink"/>
                <w:noProof/>
              </w:rPr>
            </w:r>
            <w:r w:rsidRPr="00EB7E22">
              <w:rPr>
                <w:rStyle w:val="Hyperlink"/>
                <w:noProof/>
              </w:rPr>
              <w:fldChar w:fldCharType="separate"/>
            </w:r>
            <w:r w:rsidRPr="00EB7E22">
              <w:rPr>
                <w:rStyle w:val="Hyperlink"/>
                <w:noProof/>
                <w:lang w:val="de-DE"/>
                <w14:scene3d>
                  <w14:camera w14:prst="orthographicFront"/>
                  <w14:lightRig w14:rig="threePt" w14:dir="t">
                    <w14:rot w14:lat="0" w14:lon="0" w14:rev="0"/>
                  </w14:lightRig>
                </w14:scene3d>
              </w:rPr>
              <w:t>4.1</w:t>
            </w:r>
            <w:r>
              <w:rPr>
                <w:noProof/>
                <w:sz w:val="22"/>
                <w:szCs w:val="22"/>
                <w:lang w:eastAsia="de-CH"/>
              </w:rPr>
              <w:tab/>
            </w:r>
            <w:r w:rsidRPr="00EB7E22">
              <w:rPr>
                <w:rStyle w:val="Hyperlink"/>
                <w:noProof/>
              </w:rPr>
              <w:t>Übertragungskabel</w:t>
            </w:r>
            <w:r>
              <w:rPr>
                <w:noProof/>
                <w:webHidden/>
              </w:rPr>
              <w:tab/>
            </w:r>
            <w:r>
              <w:rPr>
                <w:noProof/>
                <w:webHidden/>
              </w:rPr>
              <w:fldChar w:fldCharType="begin"/>
            </w:r>
            <w:r>
              <w:rPr>
                <w:noProof/>
                <w:webHidden/>
              </w:rPr>
              <w:instrText xml:space="preserve"> PAGEREF _Toc439697796 \h </w:instrText>
            </w:r>
            <w:r>
              <w:rPr>
                <w:noProof/>
                <w:webHidden/>
              </w:rPr>
            </w:r>
          </w:ins>
          <w:r>
            <w:rPr>
              <w:noProof/>
              <w:webHidden/>
            </w:rPr>
            <w:fldChar w:fldCharType="separate"/>
          </w:r>
          <w:ins w:id="42" w:author="Janik Vonrotz" w:date="2016-01-04T19:06:00Z">
            <w:r>
              <w:rPr>
                <w:noProof/>
                <w:webHidden/>
              </w:rPr>
              <w:t>10</w:t>
            </w:r>
            <w:r>
              <w:rPr>
                <w:noProof/>
                <w:webHidden/>
              </w:rPr>
              <w:fldChar w:fldCharType="end"/>
            </w:r>
            <w:r w:rsidRPr="00EB7E22">
              <w:rPr>
                <w:rStyle w:val="Hyperlink"/>
                <w:noProof/>
              </w:rPr>
              <w:fldChar w:fldCharType="end"/>
            </w:r>
          </w:ins>
        </w:p>
        <w:p w14:paraId="65EC40A6" w14:textId="45D67047" w:rsidR="00BD2F77" w:rsidRDefault="00BD2F77">
          <w:pPr>
            <w:pStyle w:val="Verzeichnis2"/>
            <w:tabs>
              <w:tab w:val="left" w:pos="880"/>
              <w:tab w:val="right" w:leader="dot" w:pos="9062"/>
            </w:tabs>
            <w:rPr>
              <w:ins w:id="43" w:author="Janik Vonrotz" w:date="2016-01-04T19:06:00Z"/>
              <w:noProof/>
              <w:sz w:val="22"/>
              <w:szCs w:val="22"/>
              <w:lang w:eastAsia="de-CH"/>
            </w:rPr>
          </w:pPr>
          <w:ins w:id="44" w:author="Janik Vonrotz" w:date="2016-01-04T19:06:00Z">
            <w:r w:rsidRPr="00EB7E22">
              <w:rPr>
                <w:rStyle w:val="Hyperlink"/>
                <w:noProof/>
              </w:rPr>
              <w:fldChar w:fldCharType="begin"/>
            </w:r>
            <w:r w:rsidRPr="00EB7E22">
              <w:rPr>
                <w:rStyle w:val="Hyperlink"/>
                <w:noProof/>
              </w:rPr>
              <w:instrText xml:space="preserve"> </w:instrText>
            </w:r>
            <w:r>
              <w:rPr>
                <w:noProof/>
              </w:rPr>
              <w:instrText>HYPERLINK \l "_Toc439697797"</w:instrText>
            </w:r>
            <w:r w:rsidRPr="00EB7E22">
              <w:rPr>
                <w:rStyle w:val="Hyperlink"/>
                <w:noProof/>
              </w:rPr>
              <w:instrText xml:space="preserve"> </w:instrText>
            </w:r>
            <w:r w:rsidRPr="00EB7E22">
              <w:rPr>
                <w:rStyle w:val="Hyperlink"/>
                <w:noProof/>
              </w:rPr>
            </w:r>
            <w:r w:rsidRPr="00EB7E22">
              <w:rPr>
                <w:rStyle w:val="Hyperlink"/>
                <w:noProof/>
              </w:rPr>
              <w:fldChar w:fldCharType="separate"/>
            </w:r>
            <w:r w:rsidRPr="00EB7E22">
              <w:rPr>
                <w:rStyle w:val="Hyperlink"/>
                <w:noProof/>
                <w:lang w:val="de-DE"/>
                <w14:scene3d>
                  <w14:camera w14:prst="orthographicFront"/>
                  <w14:lightRig w14:rig="threePt" w14:dir="t">
                    <w14:rot w14:lat="0" w14:lon="0" w14:rev="0"/>
                  </w14:lightRig>
                </w14:scene3d>
              </w:rPr>
              <w:t>4.2</w:t>
            </w:r>
            <w:r>
              <w:rPr>
                <w:noProof/>
                <w:sz w:val="22"/>
                <w:szCs w:val="22"/>
                <w:lang w:eastAsia="de-CH"/>
              </w:rPr>
              <w:tab/>
            </w:r>
            <w:r w:rsidRPr="00EB7E22">
              <w:rPr>
                <w:rStyle w:val="Hyperlink"/>
                <w:noProof/>
              </w:rPr>
              <w:t>Zugriffsverfahren</w:t>
            </w:r>
            <w:r>
              <w:rPr>
                <w:noProof/>
                <w:webHidden/>
              </w:rPr>
              <w:tab/>
            </w:r>
            <w:r>
              <w:rPr>
                <w:noProof/>
                <w:webHidden/>
              </w:rPr>
              <w:fldChar w:fldCharType="begin"/>
            </w:r>
            <w:r>
              <w:rPr>
                <w:noProof/>
                <w:webHidden/>
              </w:rPr>
              <w:instrText xml:space="preserve"> PAGEREF _Toc439697797 \h </w:instrText>
            </w:r>
            <w:r>
              <w:rPr>
                <w:noProof/>
                <w:webHidden/>
              </w:rPr>
            </w:r>
          </w:ins>
          <w:r>
            <w:rPr>
              <w:noProof/>
              <w:webHidden/>
            </w:rPr>
            <w:fldChar w:fldCharType="separate"/>
          </w:r>
          <w:ins w:id="45" w:author="Janik Vonrotz" w:date="2016-01-04T19:06:00Z">
            <w:r>
              <w:rPr>
                <w:noProof/>
                <w:webHidden/>
              </w:rPr>
              <w:t>11</w:t>
            </w:r>
            <w:r>
              <w:rPr>
                <w:noProof/>
                <w:webHidden/>
              </w:rPr>
              <w:fldChar w:fldCharType="end"/>
            </w:r>
            <w:r w:rsidRPr="00EB7E22">
              <w:rPr>
                <w:rStyle w:val="Hyperlink"/>
                <w:noProof/>
              </w:rPr>
              <w:fldChar w:fldCharType="end"/>
            </w:r>
          </w:ins>
        </w:p>
        <w:p w14:paraId="337910D9" w14:textId="241B9F1B" w:rsidR="00BD2F77" w:rsidRDefault="00BD2F77">
          <w:pPr>
            <w:pStyle w:val="Verzeichnis1"/>
            <w:tabs>
              <w:tab w:val="left" w:pos="440"/>
            </w:tabs>
            <w:rPr>
              <w:ins w:id="46" w:author="Janik Vonrotz" w:date="2016-01-04T19:06:00Z"/>
              <w:noProof/>
              <w:sz w:val="22"/>
              <w:szCs w:val="22"/>
              <w:lang w:eastAsia="de-CH"/>
            </w:rPr>
          </w:pPr>
          <w:ins w:id="47" w:author="Janik Vonrotz" w:date="2016-01-04T19:06:00Z">
            <w:r w:rsidRPr="00EB7E22">
              <w:rPr>
                <w:rStyle w:val="Hyperlink"/>
                <w:noProof/>
              </w:rPr>
              <w:fldChar w:fldCharType="begin"/>
            </w:r>
            <w:r w:rsidRPr="00EB7E22">
              <w:rPr>
                <w:rStyle w:val="Hyperlink"/>
                <w:noProof/>
              </w:rPr>
              <w:instrText xml:space="preserve"> </w:instrText>
            </w:r>
            <w:r>
              <w:rPr>
                <w:noProof/>
              </w:rPr>
              <w:instrText>HYPERLINK \l "_Toc439697798"</w:instrText>
            </w:r>
            <w:r w:rsidRPr="00EB7E22">
              <w:rPr>
                <w:rStyle w:val="Hyperlink"/>
                <w:noProof/>
              </w:rPr>
              <w:instrText xml:space="preserve"> </w:instrText>
            </w:r>
            <w:r w:rsidRPr="00EB7E22">
              <w:rPr>
                <w:rStyle w:val="Hyperlink"/>
                <w:noProof/>
              </w:rPr>
            </w:r>
            <w:r w:rsidRPr="00EB7E22">
              <w:rPr>
                <w:rStyle w:val="Hyperlink"/>
                <w:noProof/>
              </w:rPr>
              <w:fldChar w:fldCharType="separate"/>
            </w:r>
            <w:r w:rsidRPr="00EB7E22">
              <w:rPr>
                <w:rStyle w:val="Hyperlink"/>
                <w:noProof/>
              </w:rPr>
              <w:t>5</w:t>
            </w:r>
            <w:r>
              <w:rPr>
                <w:noProof/>
                <w:sz w:val="22"/>
                <w:szCs w:val="22"/>
                <w:lang w:eastAsia="de-CH"/>
              </w:rPr>
              <w:tab/>
            </w:r>
            <w:r w:rsidRPr="00EB7E22">
              <w:rPr>
                <w:rStyle w:val="Hyperlink"/>
                <w:noProof/>
              </w:rPr>
              <w:t>Layer 2 – Sicherungsschicht</w:t>
            </w:r>
            <w:r>
              <w:rPr>
                <w:noProof/>
                <w:webHidden/>
              </w:rPr>
              <w:tab/>
            </w:r>
            <w:r>
              <w:rPr>
                <w:noProof/>
                <w:webHidden/>
              </w:rPr>
              <w:fldChar w:fldCharType="begin"/>
            </w:r>
            <w:r>
              <w:rPr>
                <w:noProof/>
                <w:webHidden/>
              </w:rPr>
              <w:instrText xml:space="preserve"> PAGEREF _Toc439697798 \h </w:instrText>
            </w:r>
            <w:r>
              <w:rPr>
                <w:noProof/>
                <w:webHidden/>
              </w:rPr>
            </w:r>
          </w:ins>
          <w:r>
            <w:rPr>
              <w:noProof/>
              <w:webHidden/>
            </w:rPr>
            <w:fldChar w:fldCharType="separate"/>
          </w:r>
          <w:ins w:id="48" w:author="Janik Vonrotz" w:date="2016-01-04T19:06:00Z">
            <w:r>
              <w:rPr>
                <w:noProof/>
                <w:webHidden/>
              </w:rPr>
              <w:t>13</w:t>
            </w:r>
            <w:r>
              <w:rPr>
                <w:noProof/>
                <w:webHidden/>
              </w:rPr>
              <w:fldChar w:fldCharType="end"/>
            </w:r>
            <w:r w:rsidRPr="00EB7E22">
              <w:rPr>
                <w:rStyle w:val="Hyperlink"/>
                <w:noProof/>
              </w:rPr>
              <w:fldChar w:fldCharType="end"/>
            </w:r>
          </w:ins>
        </w:p>
        <w:p w14:paraId="468827ED" w14:textId="4D23CA79" w:rsidR="00BD2F77" w:rsidRDefault="00BD2F77">
          <w:pPr>
            <w:pStyle w:val="Verzeichnis2"/>
            <w:tabs>
              <w:tab w:val="left" w:pos="880"/>
              <w:tab w:val="right" w:leader="dot" w:pos="9062"/>
            </w:tabs>
            <w:rPr>
              <w:ins w:id="49" w:author="Janik Vonrotz" w:date="2016-01-04T19:06:00Z"/>
              <w:noProof/>
              <w:sz w:val="22"/>
              <w:szCs w:val="22"/>
              <w:lang w:eastAsia="de-CH"/>
            </w:rPr>
          </w:pPr>
          <w:ins w:id="50" w:author="Janik Vonrotz" w:date="2016-01-04T19:06:00Z">
            <w:r w:rsidRPr="00EB7E22">
              <w:rPr>
                <w:rStyle w:val="Hyperlink"/>
                <w:noProof/>
              </w:rPr>
              <w:fldChar w:fldCharType="begin"/>
            </w:r>
            <w:r w:rsidRPr="00EB7E22">
              <w:rPr>
                <w:rStyle w:val="Hyperlink"/>
                <w:noProof/>
              </w:rPr>
              <w:instrText xml:space="preserve"> </w:instrText>
            </w:r>
            <w:r>
              <w:rPr>
                <w:noProof/>
              </w:rPr>
              <w:instrText>HYPERLINK \l "_Toc439697799"</w:instrText>
            </w:r>
            <w:r w:rsidRPr="00EB7E22">
              <w:rPr>
                <w:rStyle w:val="Hyperlink"/>
                <w:noProof/>
              </w:rPr>
              <w:instrText xml:space="preserve"> </w:instrText>
            </w:r>
            <w:r w:rsidRPr="00EB7E22">
              <w:rPr>
                <w:rStyle w:val="Hyperlink"/>
                <w:noProof/>
              </w:rPr>
            </w:r>
            <w:r w:rsidRPr="00EB7E22">
              <w:rPr>
                <w:rStyle w:val="Hyperlink"/>
                <w:noProof/>
              </w:rPr>
              <w:fldChar w:fldCharType="separate"/>
            </w:r>
            <w:r w:rsidRPr="00EB7E22">
              <w:rPr>
                <w:rStyle w:val="Hyperlink"/>
                <w:noProof/>
                <w:lang w:val="de-DE"/>
                <w14:scene3d>
                  <w14:camera w14:prst="orthographicFront"/>
                  <w14:lightRig w14:rig="threePt" w14:dir="t">
                    <w14:rot w14:lat="0" w14:lon="0" w14:rev="0"/>
                  </w14:lightRig>
                </w14:scene3d>
              </w:rPr>
              <w:t>5.1</w:t>
            </w:r>
            <w:r>
              <w:rPr>
                <w:noProof/>
                <w:sz w:val="22"/>
                <w:szCs w:val="22"/>
                <w:lang w:eastAsia="de-CH"/>
              </w:rPr>
              <w:tab/>
            </w:r>
            <w:r w:rsidRPr="00EB7E22">
              <w:rPr>
                <w:rStyle w:val="Hyperlink"/>
                <w:noProof/>
              </w:rPr>
              <w:t>Netzwerkgeräte</w:t>
            </w:r>
            <w:r>
              <w:rPr>
                <w:noProof/>
                <w:webHidden/>
              </w:rPr>
              <w:tab/>
            </w:r>
            <w:r>
              <w:rPr>
                <w:noProof/>
                <w:webHidden/>
              </w:rPr>
              <w:fldChar w:fldCharType="begin"/>
            </w:r>
            <w:r>
              <w:rPr>
                <w:noProof/>
                <w:webHidden/>
              </w:rPr>
              <w:instrText xml:space="preserve"> PAGEREF _Toc439697799 \h </w:instrText>
            </w:r>
            <w:r>
              <w:rPr>
                <w:noProof/>
                <w:webHidden/>
              </w:rPr>
            </w:r>
          </w:ins>
          <w:r>
            <w:rPr>
              <w:noProof/>
              <w:webHidden/>
            </w:rPr>
            <w:fldChar w:fldCharType="separate"/>
          </w:r>
          <w:ins w:id="51" w:author="Janik Vonrotz" w:date="2016-01-04T19:06:00Z">
            <w:r>
              <w:rPr>
                <w:noProof/>
                <w:webHidden/>
              </w:rPr>
              <w:t>13</w:t>
            </w:r>
            <w:r>
              <w:rPr>
                <w:noProof/>
                <w:webHidden/>
              </w:rPr>
              <w:fldChar w:fldCharType="end"/>
            </w:r>
            <w:r w:rsidRPr="00EB7E22">
              <w:rPr>
                <w:rStyle w:val="Hyperlink"/>
                <w:noProof/>
              </w:rPr>
              <w:fldChar w:fldCharType="end"/>
            </w:r>
          </w:ins>
        </w:p>
        <w:p w14:paraId="707099CB" w14:textId="4379BACE" w:rsidR="00BD2F77" w:rsidRDefault="00BD2F77">
          <w:pPr>
            <w:pStyle w:val="Verzeichnis3"/>
            <w:tabs>
              <w:tab w:val="left" w:pos="1100"/>
              <w:tab w:val="right" w:leader="dot" w:pos="9062"/>
            </w:tabs>
            <w:rPr>
              <w:ins w:id="52" w:author="Janik Vonrotz" w:date="2016-01-04T19:06:00Z"/>
              <w:noProof/>
              <w:sz w:val="22"/>
              <w:szCs w:val="22"/>
              <w:lang w:eastAsia="de-CH"/>
            </w:rPr>
          </w:pPr>
          <w:ins w:id="53" w:author="Janik Vonrotz" w:date="2016-01-04T19:06:00Z">
            <w:r w:rsidRPr="00EB7E22">
              <w:rPr>
                <w:rStyle w:val="Hyperlink"/>
                <w:noProof/>
              </w:rPr>
              <w:fldChar w:fldCharType="begin"/>
            </w:r>
            <w:r w:rsidRPr="00EB7E22">
              <w:rPr>
                <w:rStyle w:val="Hyperlink"/>
                <w:noProof/>
              </w:rPr>
              <w:instrText xml:space="preserve"> </w:instrText>
            </w:r>
            <w:r>
              <w:rPr>
                <w:noProof/>
              </w:rPr>
              <w:instrText>HYPERLINK \l "_Toc439697800"</w:instrText>
            </w:r>
            <w:r w:rsidRPr="00EB7E22">
              <w:rPr>
                <w:rStyle w:val="Hyperlink"/>
                <w:noProof/>
              </w:rPr>
              <w:instrText xml:space="preserve"> </w:instrText>
            </w:r>
            <w:r w:rsidRPr="00EB7E22">
              <w:rPr>
                <w:rStyle w:val="Hyperlink"/>
                <w:noProof/>
              </w:rPr>
            </w:r>
            <w:r w:rsidRPr="00EB7E22">
              <w:rPr>
                <w:rStyle w:val="Hyperlink"/>
                <w:noProof/>
              </w:rPr>
              <w:fldChar w:fldCharType="separate"/>
            </w:r>
            <w:r w:rsidRPr="00EB7E22">
              <w:rPr>
                <w:rStyle w:val="Hyperlink"/>
                <w:noProof/>
              </w:rPr>
              <w:t>5.1.1</w:t>
            </w:r>
            <w:r>
              <w:rPr>
                <w:noProof/>
                <w:sz w:val="22"/>
                <w:szCs w:val="22"/>
                <w:lang w:eastAsia="de-CH"/>
              </w:rPr>
              <w:tab/>
            </w:r>
            <w:r w:rsidRPr="00EB7E22">
              <w:rPr>
                <w:rStyle w:val="Hyperlink"/>
                <w:noProof/>
              </w:rPr>
              <w:t>Arten von Switching</w:t>
            </w:r>
            <w:r>
              <w:rPr>
                <w:noProof/>
                <w:webHidden/>
              </w:rPr>
              <w:tab/>
            </w:r>
            <w:r>
              <w:rPr>
                <w:noProof/>
                <w:webHidden/>
              </w:rPr>
              <w:fldChar w:fldCharType="begin"/>
            </w:r>
            <w:r>
              <w:rPr>
                <w:noProof/>
                <w:webHidden/>
              </w:rPr>
              <w:instrText xml:space="preserve"> PAGEREF _Toc439697800 \h </w:instrText>
            </w:r>
            <w:r>
              <w:rPr>
                <w:noProof/>
                <w:webHidden/>
              </w:rPr>
            </w:r>
          </w:ins>
          <w:r>
            <w:rPr>
              <w:noProof/>
              <w:webHidden/>
            </w:rPr>
            <w:fldChar w:fldCharType="separate"/>
          </w:r>
          <w:ins w:id="54" w:author="Janik Vonrotz" w:date="2016-01-04T19:06:00Z">
            <w:r>
              <w:rPr>
                <w:noProof/>
                <w:webHidden/>
              </w:rPr>
              <w:t>14</w:t>
            </w:r>
            <w:r>
              <w:rPr>
                <w:noProof/>
                <w:webHidden/>
              </w:rPr>
              <w:fldChar w:fldCharType="end"/>
            </w:r>
            <w:r w:rsidRPr="00EB7E22">
              <w:rPr>
                <w:rStyle w:val="Hyperlink"/>
                <w:noProof/>
              </w:rPr>
              <w:fldChar w:fldCharType="end"/>
            </w:r>
          </w:ins>
        </w:p>
        <w:p w14:paraId="2AC8F3C3" w14:textId="1693DCA4" w:rsidR="00BD2F77" w:rsidRDefault="00BD2F77">
          <w:pPr>
            <w:pStyle w:val="Verzeichnis2"/>
            <w:tabs>
              <w:tab w:val="left" w:pos="880"/>
              <w:tab w:val="right" w:leader="dot" w:pos="9062"/>
            </w:tabs>
            <w:rPr>
              <w:ins w:id="55" w:author="Janik Vonrotz" w:date="2016-01-04T19:06:00Z"/>
              <w:noProof/>
              <w:sz w:val="22"/>
              <w:szCs w:val="22"/>
              <w:lang w:eastAsia="de-CH"/>
            </w:rPr>
          </w:pPr>
          <w:ins w:id="56" w:author="Janik Vonrotz" w:date="2016-01-04T19:06:00Z">
            <w:r w:rsidRPr="00EB7E22">
              <w:rPr>
                <w:rStyle w:val="Hyperlink"/>
                <w:noProof/>
              </w:rPr>
              <w:fldChar w:fldCharType="begin"/>
            </w:r>
            <w:r w:rsidRPr="00EB7E22">
              <w:rPr>
                <w:rStyle w:val="Hyperlink"/>
                <w:noProof/>
              </w:rPr>
              <w:instrText xml:space="preserve"> </w:instrText>
            </w:r>
            <w:r>
              <w:rPr>
                <w:noProof/>
              </w:rPr>
              <w:instrText>HYPERLINK \l "_Toc439697801"</w:instrText>
            </w:r>
            <w:r w:rsidRPr="00EB7E22">
              <w:rPr>
                <w:rStyle w:val="Hyperlink"/>
                <w:noProof/>
              </w:rPr>
              <w:instrText xml:space="preserve"> </w:instrText>
            </w:r>
            <w:r w:rsidRPr="00EB7E22">
              <w:rPr>
                <w:rStyle w:val="Hyperlink"/>
                <w:noProof/>
              </w:rPr>
            </w:r>
            <w:r w:rsidRPr="00EB7E22">
              <w:rPr>
                <w:rStyle w:val="Hyperlink"/>
                <w:noProof/>
              </w:rPr>
              <w:fldChar w:fldCharType="separate"/>
            </w:r>
            <w:r w:rsidRPr="00EB7E22">
              <w:rPr>
                <w:rStyle w:val="Hyperlink"/>
                <w:noProof/>
                <w:lang w:val="de-DE"/>
                <w14:scene3d>
                  <w14:camera w14:prst="orthographicFront"/>
                  <w14:lightRig w14:rig="threePt" w14:dir="t">
                    <w14:rot w14:lat="0" w14:lon="0" w14:rev="0"/>
                  </w14:lightRig>
                </w14:scene3d>
              </w:rPr>
              <w:t>5.2</w:t>
            </w:r>
            <w:r>
              <w:rPr>
                <w:noProof/>
                <w:sz w:val="22"/>
                <w:szCs w:val="22"/>
                <w:lang w:eastAsia="de-CH"/>
              </w:rPr>
              <w:tab/>
            </w:r>
            <w:r w:rsidRPr="00EB7E22">
              <w:rPr>
                <w:rStyle w:val="Hyperlink"/>
                <w:noProof/>
              </w:rPr>
              <w:t>Protokolle</w:t>
            </w:r>
            <w:r>
              <w:rPr>
                <w:noProof/>
                <w:webHidden/>
              </w:rPr>
              <w:tab/>
            </w:r>
            <w:r>
              <w:rPr>
                <w:noProof/>
                <w:webHidden/>
              </w:rPr>
              <w:fldChar w:fldCharType="begin"/>
            </w:r>
            <w:r>
              <w:rPr>
                <w:noProof/>
                <w:webHidden/>
              </w:rPr>
              <w:instrText xml:space="preserve"> PAGEREF _Toc439697801 \h </w:instrText>
            </w:r>
            <w:r>
              <w:rPr>
                <w:noProof/>
                <w:webHidden/>
              </w:rPr>
            </w:r>
          </w:ins>
          <w:r>
            <w:rPr>
              <w:noProof/>
              <w:webHidden/>
            </w:rPr>
            <w:fldChar w:fldCharType="separate"/>
          </w:r>
          <w:ins w:id="57" w:author="Janik Vonrotz" w:date="2016-01-04T19:06:00Z">
            <w:r>
              <w:rPr>
                <w:noProof/>
                <w:webHidden/>
              </w:rPr>
              <w:t>14</w:t>
            </w:r>
            <w:r>
              <w:rPr>
                <w:noProof/>
                <w:webHidden/>
              </w:rPr>
              <w:fldChar w:fldCharType="end"/>
            </w:r>
            <w:r w:rsidRPr="00EB7E22">
              <w:rPr>
                <w:rStyle w:val="Hyperlink"/>
                <w:noProof/>
              </w:rPr>
              <w:fldChar w:fldCharType="end"/>
            </w:r>
          </w:ins>
        </w:p>
        <w:p w14:paraId="7A3C52C8" w14:textId="0C0E3F11" w:rsidR="00BD2F77" w:rsidRDefault="00BD2F77">
          <w:pPr>
            <w:pStyle w:val="Verzeichnis2"/>
            <w:tabs>
              <w:tab w:val="left" w:pos="880"/>
              <w:tab w:val="right" w:leader="dot" w:pos="9062"/>
            </w:tabs>
            <w:rPr>
              <w:ins w:id="58" w:author="Janik Vonrotz" w:date="2016-01-04T19:06:00Z"/>
              <w:noProof/>
              <w:sz w:val="22"/>
              <w:szCs w:val="22"/>
              <w:lang w:eastAsia="de-CH"/>
            </w:rPr>
          </w:pPr>
          <w:ins w:id="59" w:author="Janik Vonrotz" w:date="2016-01-04T19:06:00Z">
            <w:r w:rsidRPr="00EB7E22">
              <w:rPr>
                <w:rStyle w:val="Hyperlink"/>
                <w:noProof/>
              </w:rPr>
              <w:fldChar w:fldCharType="begin"/>
            </w:r>
            <w:r w:rsidRPr="00EB7E22">
              <w:rPr>
                <w:rStyle w:val="Hyperlink"/>
                <w:noProof/>
              </w:rPr>
              <w:instrText xml:space="preserve"> </w:instrText>
            </w:r>
            <w:r>
              <w:rPr>
                <w:noProof/>
              </w:rPr>
              <w:instrText>HYPERLINK \l "_Toc439697802"</w:instrText>
            </w:r>
            <w:r w:rsidRPr="00EB7E22">
              <w:rPr>
                <w:rStyle w:val="Hyperlink"/>
                <w:noProof/>
              </w:rPr>
              <w:instrText xml:space="preserve"> </w:instrText>
            </w:r>
            <w:r w:rsidRPr="00EB7E22">
              <w:rPr>
                <w:rStyle w:val="Hyperlink"/>
                <w:noProof/>
              </w:rPr>
            </w:r>
            <w:r w:rsidRPr="00EB7E22">
              <w:rPr>
                <w:rStyle w:val="Hyperlink"/>
                <w:noProof/>
              </w:rPr>
              <w:fldChar w:fldCharType="separate"/>
            </w:r>
            <w:r w:rsidRPr="00EB7E22">
              <w:rPr>
                <w:rStyle w:val="Hyperlink"/>
                <w:noProof/>
                <w:lang w:val="de-DE"/>
                <w14:scene3d>
                  <w14:camera w14:prst="orthographicFront"/>
                  <w14:lightRig w14:rig="threePt" w14:dir="t">
                    <w14:rot w14:lat="0" w14:lon="0" w14:rev="0"/>
                  </w14:lightRig>
                </w14:scene3d>
              </w:rPr>
              <w:t>5.3</w:t>
            </w:r>
            <w:r>
              <w:rPr>
                <w:noProof/>
                <w:sz w:val="22"/>
                <w:szCs w:val="22"/>
                <w:lang w:eastAsia="de-CH"/>
              </w:rPr>
              <w:tab/>
            </w:r>
            <w:r w:rsidRPr="00EB7E22">
              <w:rPr>
                <w:rStyle w:val="Hyperlink"/>
                <w:noProof/>
              </w:rPr>
              <w:t>Kollisions- und Broadcast-Domänen</w:t>
            </w:r>
            <w:r>
              <w:rPr>
                <w:noProof/>
                <w:webHidden/>
              </w:rPr>
              <w:tab/>
            </w:r>
            <w:r>
              <w:rPr>
                <w:noProof/>
                <w:webHidden/>
              </w:rPr>
              <w:fldChar w:fldCharType="begin"/>
            </w:r>
            <w:r>
              <w:rPr>
                <w:noProof/>
                <w:webHidden/>
              </w:rPr>
              <w:instrText xml:space="preserve"> PAGEREF _Toc439697802 \h </w:instrText>
            </w:r>
            <w:r>
              <w:rPr>
                <w:noProof/>
                <w:webHidden/>
              </w:rPr>
            </w:r>
          </w:ins>
          <w:r>
            <w:rPr>
              <w:noProof/>
              <w:webHidden/>
            </w:rPr>
            <w:fldChar w:fldCharType="separate"/>
          </w:r>
          <w:ins w:id="60" w:author="Janik Vonrotz" w:date="2016-01-04T19:06:00Z">
            <w:r>
              <w:rPr>
                <w:noProof/>
                <w:webHidden/>
              </w:rPr>
              <w:t>16</w:t>
            </w:r>
            <w:r>
              <w:rPr>
                <w:noProof/>
                <w:webHidden/>
              </w:rPr>
              <w:fldChar w:fldCharType="end"/>
            </w:r>
            <w:r w:rsidRPr="00EB7E22">
              <w:rPr>
                <w:rStyle w:val="Hyperlink"/>
                <w:noProof/>
              </w:rPr>
              <w:fldChar w:fldCharType="end"/>
            </w:r>
          </w:ins>
        </w:p>
        <w:p w14:paraId="7740C5C7" w14:textId="2F09FA5C" w:rsidR="00BD2F77" w:rsidRDefault="00BD2F77">
          <w:pPr>
            <w:pStyle w:val="Verzeichnis1"/>
            <w:tabs>
              <w:tab w:val="left" w:pos="440"/>
            </w:tabs>
            <w:rPr>
              <w:ins w:id="61" w:author="Janik Vonrotz" w:date="2016-01-04T19:06:00Z"/>
              <w:noProof/>
              <w:sz w:val="22"/>
              <w:szCs w:val="22"/>
              <w:lang w:eastAsia="de-CH"/>
            </w:rPr>
          </w:pPr>
          <w:ins w:id="62" w:author="Janik Vonrotz" w:date="2016-01-04T19:06:00Z">
            <w:r w:rsidRPr="00EB7E22">
              <w:rPr>
                <w:rStyle w:val="Hyperlink"/>
                <w:noProof/>
              </w:rPr>
              <w:fldChar w:fldCharType="begin"/>
            </w:r>
            <w:r w:rsidRPr="00EB7E22">
              <w:rPr>
                <w:rStyle w:val="Hyperlink"/>
                <w:noProof/>
              </w:rPr>
              <w:instrText xml:space="preserve"> </w:instrText>
            </w:r>
            <w:r>
              <w:rPr>
                <w:noProof/>
              </w:rPr>
              <w:instrText>HYPERLINK \l "_Toc439697803"</w:instrText>
            </w:r>
            <w:r w:rsidRPr="00EB7E22">
              <w:rPr>
                <w:rStyle w:val="Hyperlink"/>
                <w:noProof/>
              </w:rPr>
              <w:instrText xml:space="preserve"> </w:instrText>
            </w:r>
            <w:r w:rsidRPr="00EB7E22">
              <w:rPr>
                <w:rStyle w:val="Hyperlink"/>
                <w:noProof/>
              </w:rPr>
            </w:r>
            <w:r w:rsidRPr="00EB7E22">
              <w:rPr>
                <w:rStyle w:val="Hyperlink"/>
                <w:noProof/>
              </w:rPr>
              <w:fldChar w:fldCharType="separate"/>
            </w:r>
            <w:r w:rsidRPr="00EB7E22">
              <w:rPr>
                <w:rStyle w:val="Hyperlink"/>
                <w:noProof/>
              </w:rPr>
              <w:t>6</w:t>
            </w:r>
            <w:r>
              <w:rPr>
                <w:noProof/>
                <w:sz w:val="22"/>
                <w:szCs w:val="22"/>
                <w:lang w:eastAsia="de-CH"/>
              </w:rPr>
              <w:tab/>
            </w:r>
            <w:r w:rsidRPr="00EB7E22">
              <w:rPr>
                <w:rStyle w:val="Hyperlink"/>
                <w:noProof/>
              </w:rPr>
              <w:t>Layer 3 – Vermittlungsschicht</w:t>
            </w:r>
            <w:r>
              <w:rPr>
                <w:noProof/>
                <w:webHidden/>
              </w:rPr>
              <w:tab/>
            </w:r>
            <w:r>
              <w:rPr>
                <w:noProof/>
                <w:webHidden/>
              </w:rPr>
              <w:fldChar w:fldCharType="begin"/>
            </w:r>
            <w:r>
              <w:rPr>
                <w:noProof/>
                <w:webHidden/>
              </w:rPr>
              <w:instrText xml:space="preserve"> PAGEREF _Toc439697803 \h </w:instrText>
            </w:r>
            <w:r>
              <w:rPr>
                <w:noProof/>
                <w:webHidden/>
              </w:rPr>
            </w:r>
          </w:ins>
          <w:r>
            <w:rPr>
              <w:noProof/>
              <w:webHidden/>
            </w:rPr>
            <w:fldChar w:fldCharType="separate"/>
          </w:r>
          <w:ins w:id="63" w:author="Janik Vonrotz" w:date="2016-01-04T19:06:00Z">
            <w:r>
              <w:rPr>
                <w:noProof/>
                <w:webHidden/>
              </w:rPr>
              <w:t>17</w:t>
            </w:r>
            <w:r>
              <w:rPr>
                <w:noProof/>
                <w:webHidden/>
              </w:rPr>
              <w:fldChar w:fldCharType="end"/>
            </w:r>
            <w:r w:rsidRPr="00EB7E22">
              <w:rPr>
                <w:rStyle w:val="Hyperlink"/>
                <w:noProof/>
              </w:rPr>
              <w:fldChar w:fldCharType="end"/>
            </w:r>
          </w:ins>
        </w:p>
        <w:p w14:paraId="0AF05EB4" w14:textId="3857F44B" w:rsidR="00BD2F77" w:rsidRDefault="00BD2F77">
          <w:pPr>
            <w:pStyle w:val="Verzeichnis2"/>
            <w:tabs>
              <w:tab w:val="left" w:pos="880"/>
              <w:tab w:val="right" w:leader="dot" w:pos="9062"/>
            </w:tabs>
            <w:rPr>
              <w:ins w:id="64" w:author="Janik Vonrotz" w:date="2016-01-04T19:06:00Z"/>
              <w:noProof/>
              <w:sz w:val="22"/>
              <w:szCs w:val="22"/>
              <w:lang w:eastAsia="de-CH"/>
            </w:rPr>
          </w:pPr>
          <w:ins w:id="65" w:author="Janik Vonrotz" w:date="2016-01-04T19:06:00Z">
            <w:r w:rsidRPr="00EB7E22">
              <w:rPr>
                <w:rStyle w:val="Hyperlink"/>
                <w:noProof/>
              </w:rPr>
              <w:fldChar w:fldCharType="begin"/>
            </w:r>
            <w:r w:rsidRPr="00EB7E22">
              <w:rPr>
                <w:rStyle w:val="Hyperlink"/>
                <w:noProof/>
              </w:rPr>
              <w:instrText xml:space="preserve"> </w:instrText>
            </w:r>
            <w:r>
              <w:rPr>
                <w:noProof/>
              </w:rPr>
              <w:instrText>HYPERLINK \l "_Toc439697804"</w:instrText>
            </w:r>
            <w:r w:rsidRPr="00EB7E22">
              <w:rPr>
                <w:rStyle w:val="Hyperlink"/>
                <w:noProof/>
              </w:rPr>
              <w:instrText xml:space="preserve"> </w:instrText>
            </w:r>
            <w:r w:rsidRPr="00EB7E22">
              <w:rPr>
                <w:rStyle w:val="Hyperlink"/>
                <w:noProof/>
              </w:rPr>
            </w:r>
            <w:r w:rsidRPr="00EB7E22">
              <w:rPr>
                <w:rStyle w:val="Hyperlink"/>
                <w:noProof/>
              </w:rPr>
              <w:fldChar w:fldCharType="separate"/>
            </w:r>
            <w:r w:rsidRPr="00EB7E22">
              <w:rPr>
                <w:rStyle w:val="Hyperlink"/>
                <w:noProof/>
                <w:lang w:val="de-DE"/>
                <w14:scene3d>
                  <w14:camera w14:prst="orthographicFront"/>
                  <w14:lightRig w14:rig="threePt" w14:dir="t">
                    <w14:rot w14:lat="0" w14:lon="0" w14:rev="0"/>
                  </w14:lightRig>
                </w14:scene3d>
              </w:rPr>
              <w:t>6.1</w:t>
            </w:r>
            <w:r>
              <w:rPr>
                <w:noProof/>
                <w:sz w:val="22"/>
                <w:szCs w:val="22"/>
                <w:lang w:eastAsia="de-CH"/>
              </w:rPr>
              <w:tab/>
            </w:r>
            <w:r w:rsidRPr="00EB7E22">
              <w:rPr>
                <w:rStyle w:val="Hyperlink"/>
                <w:noProof/>
              </w:rPr>
              <w:t>Internet Protocol (IP)</w:t>
            </w:r>
            <w:r>
              <w:rPr>
                <w:noProof/>
                <w:webHidden/>
              </w:rPr>
              <w:tab/>
            </w:r>
            <w:r>
              <w:rPr>
                <w:noProof/>
                <w:webHidden/>
              </w:rPr>
              <w:fldChar w:fldCharType="begin"/>
            </w:r>
            <w:r>
              <w:rPr>
                <w:noProof/>
                <w:webHidden/>
              </w:rPr>
              <w:instrText xml:space="preserve"> PAGEREF _Toc439697804 \h </w:instrText>
            </w:r>
            <w:r>
              <w:rPr>
                <w:noProof/>
                <w:webHidden/>
              </w:rPr>
            </w:r>
          </w:ins>
          <w:r>
            <w:rPr>
              <w:noProof/>
              <w:webHidden/>
            </w:rPr>
            <w:fldChar w:fldCharType="separate"/>
          </w:r>
          <w:ins w:id="66" w:author="Janik Vonrotz" w:date="2016-01-04T19:06:00Z">
            <w:r>
              <w:rPr>
                <w:noProof/>
                <w:webHidden/>
              </w:rPr>
              <w:t>17</w:t>
            </w:r>
            <w:r>
              <w:rPr>
                <w:noProof/>
                <w:webHidden/>
              </w:rPr>
              <w:fldChar w:fldCharType="end"/>
            </w:r>
            <w:r w:rsidRPr="00EB7E22">
              <w:rPr>
                <w:rStyle w:val="Hyperlink"/>
                <w:noProof/>
              </w:rPr>
              <w:fldChar w:fldCharType="end"/>
            </w:r>
          </w:ins>
        </w:p>
        <w:p w14:paraId="426DD929" w14:textId="3A8A7969" w:rsidR="00BD2F77" w:rsidRDefault="00BD2F77">
          <w:pPr>
            <w:pStyle w:val="Verzeichnis2"/>
            <w:tabs>
              <w:tab w:val="left" w:pos="880"/>
              <w:tab w:val="right" w:leader="dot" w:pos="9062"/>
            </w:tabs>
            <w:rPr>
              <w:ins w:id="67" w:author="Janik Vonrotz" w:date="2016-01-04T19:06:00Z"/>
              <w:noProof/>
              <w:sz w:val="22"/>
              <w:szCs w:val="22"/>
              <w:lang w:eastAsia="de-CH"/>
            </w:rPr>
          </w:pPr>
          <w:ins w:id="68" w:author="Janik Vonrotz" w:date="2016-01-04T19:06:00Z">
            <w:r w:rsidRPr="00EB7E22">
              <w:rPr>
                <w:rStyle w:val="Hyperlink"/>
                <w:noProof/>
              </w:rPr>
              <w:fldChar w:fldCharType="begin"/>
            </w:r>
            <w:r w:rsidRPr="00EB7E22">
              <w:rPr>
                <w:rStyle w:val="Hyperlink"/>
                <w:noProof/>
              </w:rPr>
              <w:instrText xml:space="preserve"> </w:instrText>
            </w:r>
            <w:r>
              <w:rPr>
                <w:noProof/>
              </w:rPr>
              <w:instrText>HYPERLINK \l "_Toc439697805"</w:instrText>
            </w:r>
            <w:r w:rsidRPr="00EB7E22">
              <w:rPr>
                <w:rStyle w:val="Hyperlink"/>
                <w:noProof/>
              </w:rPr>
              <w:instrText xml:space="preserve"> </w:instrText>
            </w:r>
            <w:r w:rsidRPr="00EB7E22">
              <w:rPr>
                <w:rStyle w:val="Hyperlink"/>
                <w:noProof/>
              </w:rPr>
            </w:r>
            <w:r w:rsidRPr="00EB7E22">
              <w:rPr>
                <w:rStyle w:val="Hyperlink"/>
                <w:noProof/>
              </w:rPr>
              <w:fldChar w:fldCharType="separate"/>
            </w:r>
            <w:r w:rsidRPr="00EB7E22">
              <w:rPr>
                <w:rStyle w:val="Hyperlink"/>
                <w:noProof/>
                <w:lang w:val="de-DE"/>
                <w14:scene3d>
                  <w14:camera w14:prst="orthographicFront"/>
                  <w14:lightRig w14:rig="threePt" w14:dir="t">
                    <w14:rot w14:lat="0" w14:lon="0" w14:rev="0"/>
                  </w14:lightRig>
                </w14:scene3d>
              </w:rPr>
              <w:t>6.2</w:t>
            </w:r>
            <w:r>
              <w:rPr>
                <w:noProof/>
                <w:sz w:val="22"/>
                <w:szCs w:val="22"/>
                <w:lang w:eastAsia="de-CH"/>
              </w:rPr>
              <w:tab/>
            </w:r>
            <w:r w:rsidRPr="00EB7E22">
              <w:rPr>
                <w:rStyle w:val="Hyperlink"/>
                <w:noProof/>
              </w:rPr>
              <w:t>Spezielle IP-Adressen und Klassen</w:t>
            </w:r>
            <w:r>
              <w:rPr>
                <w:noProof/>
                <w:webHidden/>
              </w:rPr>
              <w:tab/>
            </w:r>
            <w:r>
              <w:rPr>
                <w:noProof/>
                <w:webHidden/>
              </w:rPr>
              <w:fldChar w:fldCharType="begin"/>
            </w:r>
            <w:r>
              <w:rPr>
                <w:noProof/>
                <w:webHidden/>
              </w:rPr>
              <w:instrText xml:space="preserve"> PAGEREF _Toc439697805 \h </w:instrText>
            </w:r>
            <w:r>
              <w:rPr>
                <w:noProof/>
                <w:webHidden/>
              </w:rPr>
            </w:r>
          </w:ins>
          <w:r>
            <w:rPr>
              <w:noProof/>
              <w:webHidden/>
            </w:rPr>
            <w:fldChar w:fldCharType="separate"/>
          </w:r>
          <w:ins w:id="69" w:author="Janik Vonrotz" w:date="2016-01-04T19:06:00Z">
            <w:r>
              <w:rPr>
                <w:noProof/>
                <w:webHidden/>
              </w:rPr>
              <w:t>18</w:t>
            </w:r>
            <w:r>
              <w:rPr>
                <w:noProof/>
                <w:webHidden/>
              </w:rPr>
              <w:fldChar w:fldCharType="end"/>
            </w:r>
            <w:r w:rsidRPr="00EB7E22">
              <w:rPr>
                <w:rStyle w:val="Hyperlink"/>
                <w:noProof/>
              </w:rPr>
              <w:fldChar w:fldCharType="end"/>
            </w:r>
          </w:ins>
        </w:p>
        <w:p w14:paraId="0B30D576" w14:textId="2CA6ACE0" w:rsidR="00BD2F77" w:rsidRDefault="00BD2F77">
          <w:pPr>
            <w:pStyle w:val="Verzeichnis2"/>
            <w:tabs>
              <w:tab w:val="left" w:pos="880"/>
              <w:tab w:val="right" w:leader="dot" w:pos="9062"/>
            </w:tabs>
            <w:rPr>
              <w:ins w:id="70" w:author="Janik Vonrotz" w:date="2016-01-04T19:06:00Z"/>
              <w:noProof/>
              <w:sz w:val="22"/>
              <w:szCs w:val="22"/>
              <w:lang w:eastAsia="de-CH"/>
            </w:rPr>
          </w:pPr>
          <w:ins w:id="71" w:author="Janik Vonrotz" w:date="2016-01-04T19:06:00Z">
            <w:r w:rsidRPr="00EB7E22">
              <w:rPr>
                <w:rStyle w:val="Hyperlink"/>
                <w:noProof/>
              </w:rPr>
              <w:fldChar w:fldCharType="begin"/>
            </w:r>
            <w:r w:rsidRPr="00EB7E22">
              <w:rPr>
                <w:rStyle w:val="Hyperlink"/>
                <w:noProof/>
              </w:rPr>
              <w:instrText xml:space="preserve"> </w:instrText>
            </w:r>
            <w:r>
              <w:rPr>
                <w:noProof/>
              </w:rPr>
              <w:instrText>HYPERLINK \l "_Toc439697806"</w:instrText>
            </w:r>
            <w:r w:rsidRPr="00EB7E22">
              <w:rPr>
                <w:rStyle w:val="Hyperlink"/>
                <w:noProof/>
              </w:rPr>
              <w:instrText xml:space="preserve"> </w:instrText>
            </w:r>
            <w:r w:rsidRPr="00EB7E22">
              <w:rPr>
                <w:rStyle w:val="Hyperlink"/>
                <w:noProof/>
              </w:rPr>
            </w:r>
            <w:r w:rsidRPr="00EB7E22">
              <w:rPr>
                <w:rStyle w:val="Hyperlink"/>
                <w:noProof/>
              </w:rPr>
              <w:fldChar w:fldCharType="separate"/>
            </w:r>
            <w:r w:rsidRPr="00EB7E22">
              <w:rPr>
                <w:rStyle w:val="Hyperlink"/>
                <w:noProof/>
                <w:lang w:val="de-DE"/>
                <w14:scene3d>
                  <w14:camera w14:prst="orthographicFront"/>
                  <w14:lightRig w14:rig="threePt" w14:dir="t">
                    <w14:rot w14:lat="0" w14:lon="0" w14:rev="0"/>
                  </w14:lightRig>
                </w14:scene3d>
              </w:rPr>
              <w:t>6.3</w:t>
            </w:r>
            <w:r>
              <w:rPr>
                <w:noProof/>
                <w:sz w:val="22"/>
                <w:szCs w:val="22"/>
                <w:lang w:eastAsia="de-CH"/>
              </w:rPr>
              <w:tab/>
            </w:r>
            <w:r w:rsidRPr="00EB7E22">
              <w:rPr>
                <w:rStyle w:val="Hyperlink"/>
                <w:noProof/>
              </w:rPr>
              <w:t>Broadcast</w:t>
            </w:r>
            <w:r>
              <w:rPr>
                <w:noProof/>
                <w:webHidden/>
              </w:rPr>
              <w:tab/>
            </w:r>
            <w:r>
              <w:rPr>
                <w:noProof/>
                <w:webHidden/>
              </w:rPr>
              <w:fldChar w:fldCharType="begin"/>
            </w:r>
            <w:r>
              <w:rPr>
                <w:noProof/>
                <w:webHidden/>
              </w:rPr>
              <w:instrText xml:space="preserve"> PAGEREF _Toc439697806 \h </w:instrText>
            </w:r>
            <w:r>
              <w:rPr>
                <w:noProof/>
                <w:webHidden/>
              </w:rPr>
            </w:r>
          </w:ins>
          <w:r>
            <w:rPr>
              <w:noProof/>
              <w:webHidden/>
            </w:rPr>
            <w:fldChar w:fldCharType="separate"/>
          </w:r>
          <w:ins w:id="72" w:author="Janik Vonrotz" w:date="2016-01-04T19:06:00Z">
            <w:r>
              <w:rPr>
                <w:noProof/>
                <w:webHidden/>
              </w:rPr>
              <w:t>18</w:t>
            </w:r>
            <w:r>
              <w:rPr>
                <w:noProof/>
                <w:webHidden/>
              </w:rPr>
              <w:fldChar w:fldCharType="end"/>
            </w:r>
            <w:r w:rsidRPr="00EB7E22">
              <w:rPr>
                <w:rStyle w:val="Hyperlink"/>
                <w:noProof/>
              </w:rPr>
              <w:fldChar w:fldCharType="end"/>
            </w:r>
          </w:ins>
        </w:p>
        <w:p w14:paraId="6B79C1FE" w14:textId="4B37A27C" w:rsidR="00BD2F77" w:rsidRDefault="00BD2F77">
          <w:pPr>
            <w:pStyle w:val="Verzeichnis2"/>
            <w:tabs>
              <w:tab w:val="left" w:pos="880"/>
              <w:tab w:val="right" w:leader="dot" w:pos="9062"/>
            </w:tabs>
            <w:rPr>
              <w:ins w:id="73" w:author="Janik Vonrotz" w:date="2016-01-04T19:06:00Z"/>
              <w:noProof/>
              <w:sz w:val="22"/>
              <w:szCs w:val="22"/>
              <w:lang w:eastAsia="de-CH"/>
            </w:rPr>
          </w:pPr>
          <w:ins w:id="74" w:author="Janik Vonrotz" w:date="2016-01-04T19:06:00Z">
            <w:r w:rsidRPr="00EB7E22">
              <w:rPr>
                <w:rStyle w:val="Hyperlink"/>
                <w:noProof/>
              </w:rPr>
              <w:fldChar w:fldCharType="begin"/>
            </w:r>
            <w:r w:rsidRPr="00EB7E22">
              <w:rPr>
                <w:rStyle w:val="Hyperlink"/>
                <w:noProof/>
              </w:rPr>
              <w:instrText xml:space="preserve"> </w:instrText>
            </w:r>
            <w:r>
              <w:rPr>
                <w:noProof/>
              </w:rPr>
              <w:instrText>HYPERLINK \l "_Toc439697807"</w:instrText>
            </w:r>
            <w:r w:rsidRPr="00EB7E22">
              <w:rPr>
                <w:rStyle w:val="Hyperlink"/>
                <w:noProof/>
              </w:rPr>
              <w:instrText xml:space="preserve"> </w:instrText>
            </w:r>
            <w:r w:rsidRPr="00EB7E22">
              <w:rPr>
                <w:rStyle w:val="Hyperlink"/>
                <w:noProof/>
              </w:rPr>
            </w:r>
            <w:r w:rsidRPr="00EB7E22">
              <w:rPr>
                <w:rStyle w:val="Hyperlink"/>
                <w:noProof/>
              </w:rPr>
              <w:fldChar w:fldCharType="separate"/>
            </w:r>
            <w:r w:rsidRPr="00EB7E22">
              <w:rPr>
                <w:rStyle w:val="Hyperlink"/>
                <w:noProof/>
                <w:lang w:val="de-DE"/>
                <w14:scene3d>
                  <w14:camera w14:prst="orthographicFront"/>
                  <w14:lightRig w14:rig="threePt" w14:dir="t">
                    <w14:rot w14:lat="0" w14:lon="0" w14:rev="0"/>
                  </w14:lightRig>
                </w14:scene3d>
              </w:rPr>
              <w:t>6.4</w:t>
            </w:r>
            <w:r>
              <w:rPr>
                <w:noProof/>
                <w:sz w:val="22"/>
                <w:szCs w:val="22"/>
                <w:lang w:eastAsia="de-CH"/>
              </w:rPr>
              <w:tab/>
            </w:r>
            <w:r w:rsidRPr="00EB7E22">
              <w:rPr>
                <w:rStyle w:val="Hyperlink"/>
                <w:noProof/>
              </w:rPr>
              <w:t>Routing</w:t>
            </w:r>
            <w:r>
              <w:rPr>
                <w:noProof/>
                <w:webHidden/>
              </w:rPr>
              <w:tab/>
            </w:r>
            <w:r>
              <w:rPr>
                <w:noProof/>
                <w:webHidden/>
              </w:rPr>
              <w:fldChar w:fldCharType="begin"/>
            </w:r>
            <w:r>
              <w:rPr>
                <w:noProof/>
                <w:webHidden/>
              </w:rPr>
              <w:instrText xml:space="preserve"> PAGEREF _Toc439697807 \h </w:instrText>
            </w:r>
            <w:r>
              <w:rPr>
                <w:noProof/>
                <w:webHidden/>
              </w:rPr>
            </w:r>
          </w:ins>
          <w:r>
            <w:rPr>
              <w:noProof/>
              <w:webHidden/>
            </w:rPr>
            <w:fldChar w:fldCharType="separate"/>
          </w:r>
          <w:ins w:id="75" w:author="Janik Vonrotz" w:date="2016-01-04T19:06:00Z">
            <w:r>
              <w:rPr>
                <w:noProof/>
                <w:webHidden/>
              </w:rPr>
              <w:t>19</w:t>
            </w:r>
            <w:r>
              <w:rPr>
                <w:noProof/>
                <w:webHidden/>
              </w:rPr>
              <w:fldChar w:fldCharType="end"/>
            </w:r>
            <w:r w:rsidRPr="00EB7E22">
              <w:rPr>
                <w:rStyle w:val="Hyperlink"/>
                <w:noProof/>
              </w:rPr>
              <w:fldChar w:fldCharType="end"/>
            </w:r>
          </w:ins>
        </w:p>
        <w:p w14:paraId="39141AF8" w14:textId="1FA33939" w:rsidR="00BD2F77" w:rsidRDefault="00BD2F77">
          <w:pPr>
            <w:pStyle w:val="Verzeichnis2"/>
            <w:tabs>
              <w:tab w:val="left" w:pos="880"/>
              <w:tab w:val="right" w:leader="dot" w:pos="9062"/>
            </w:tabs>
            <w:rPr>
              <w:ins w:id="76" w:author="Janik Vonrotz" w:date="2016-01-04T19:06:00Z"/>
              <w:noProof/>
              <w:sz w:val="22"/>
              <w:szCs w:val="22"/>
              <w:lang w:eastAsia="de-CH"/>
            </w:rPr>
          </w:pPr>
          <w:ins w:id="77" w:author="Janik Vonrotz" w:date="2016-01-04T19:06:00Z">
            <w:r w:rsidRPr="00EB7E22">
              <w:rPr>
                <w:rStyle w:val="Hyperlink"/>
                <w:noProof/>
              </w:rPr>
              <w:fldChar w:fldCharType="begin"/>
            </w:r>
            <w:r w:rsidRPr="00EB7E22">
              <w:rPr>
                <w:rStyle w:val="Hyperlink"/>
                <w:noProof/>
              </w:rPr>
              <w:instrText xml:space="preserve"> </w:instrText>
            </w:r>
            <w:r>
              <w:rPr>
                <w:noProof/>
              </w:rPr>
              <w:instrText>HYPERLINK \l "_Toc439697808"</w:instrText>
            </w:r>
            <w:r w:rsidRPr="00EB7E22">
              <w:rPr>
                <w:rStyle w:val="Hyperlink"/>
                <w:noProof/>
              </w:rPr>
              <w:instrText xml:space="preserve"> </w:instrText>
            </w:r>
            <w:r w:rsidRPr="00EB7E22">
              <w:rPr>
                <w:rStyle w:val="Hyperlink"/>
                <w:noProof/>
              </w:rPr>
            </w:r>
            <w:r w:rsidRPr="00EB7E22">
              <w:rPr>
                <w:rStyle w:val="Hyperlink"/>
                <w:noProof/>
              </w:rPr>
              <w:fldChar w:fldCharType="separate"/>
            </w:r>
            <w:r w:rsidRPr="00EB7E22">
              <w:rPr>
                <w:rStyle w:val="Hyperlink"/>
                <w:noProof/>
                <w:lang w:val="de-DE"/>
                <w14:scene3d>
                  <w14:camera w14:prst="orthographicFront"/>
                  <w14:lightRig w14:rig="threePt" w14:dir="t">
                    <w14:rot w14:lat="0" w14:lon="0" w14:rev="0"/>
                  </w14:lightRig>
                </w14:scene3d>
              </w:rPr>
              <w:t>6.5</w:t>
            </w:r>
            <w:r>
              <w:rPr>
                <w:noProof/>
                <w:sz w:val="22"/>
                <w:szCs w:val="22"/>
                <w:lang w:eastAsia="de-CH"/>
              </w:rPr>
              <w:tab/>
            </w:r>
            <w:r w:rsidRPr="00EB7E22">
              <w:rPr>
                <w:rStyle w:val="Hyperlink"/>
                <w:noProof/>
              </w:rPr>
              <w:t>Ermittlung von Routen</w:t>
            </w:r>
            <w:r>
              <w:rPr>
                <w:noProof/>
                <w:webHidden/>
              </w:rPr>
              <w:tab/>
            </w:r>
            <w:r>
              <w:rPr>
                <w:noProof/>
                <w:webHidden/>
              </w:rPr>
              <w:fldChar w:fldCharType="begin"/>
            </w:r>
            <w:r>
              <w:rPr>
                <w:noProof/>
                <w:webHidden/>
              </w:rPr>
              <w:instrText xml:space="preserve"> PAGEREF _Toc439697808 \h </w:instrText>
            </w:r>
            <w:r>
              <w:rPr>
                <w:noProof/>
                <w:webHidden/>
              </w:rPr>
            </w:r>
          </w:ins>
          <w:r>
            <w:rPr>
              <w:noProof/>
              <w:webHidden/>
            </w:rPr>
            <w:fldChar w:fldCharType="separate"/>
          </w:r>
          <w:ins w:id="78" w:author="Janik Vonrotz" w:date="2016-01-04T19:06:00Z">
            <w:r>
              <w:rPr>
                <w:noProof/>
                <w:webHidden/>
              </w:rPr>
              <w:t>20</w:t>
            </w:r>
            <w:r>
              <w:rPr>
                <w:noProof/>
                <w:webHidden/>
              </w:rPr>
              <w:fldChar w:fldCharType="end"/>
            </w:r>
            <w:r w:rsidRPr="00EB7E22">
              <w:rPr>
                <w:rStyle w:val="Hyperlink"/>
                <w:noProof/>
              </w:rPr>
              <w:fldChar w:fldCharType="end"/>
            </w:r>
          </w:ins>
        </w:p>
        <w:p w14:paraId="535B72EF" w14:textId="7D71E7BC" w:rsidR="00BD2F77" w:rsidRDefault="00BD2F77">
          <w:pPr>
            <w:pStyle w:val="Verzeichnis2"/>
            <w:tabs>
              <w:tab w:val="left" w:pos="880"/>
              <w:tab w:val="right" w:leader="dot" w:pos="9062"/>
            </w:tabs>
            <w:rPr>
              <w:ins w:id="79" w:author="Janik Vonrotz" w:date="2016-01-04T19:06:00Z"/>
              <w:noProof/>
              <w:sz w:val="22"/>
              <w:szCs w:val="22"/>
              <w:lang w:eastAsia="de-CH"/>
            </w:rPr>
          </w:pPr>
          <w:ins w:id="80" w:author="Janik Vonrotz" w:date="2016-01-04T19:06:00Z">
            <w:r w:rsidRPr="00EB7E22">
              <w:rPr>
                <w:rStyle w:val="Hyperlink"/>
                <w:noProof/>
              </w:rPr>
              <w:fldChar w:fldCharType="begin"/>
            </w:r>
            <w:r w:rsidRPr="00EB7E22">
              <w:rPr>
                <w:rStyle w:val="Hyperlink"/>
                <w:noProof/>
              </w:rPr>
              <w:instrText xml:space="preserve"> </w:instrText>
            </w:r>
            <w:r>
              <w:rPr>
                <w:noProof/>
              </w:rPr>
              <w:instrText>HYPERLINK \l "_Toc439697809"</w:instrText>
            </w:r>
            <w:r w:rsidRPr="00EB7E22">
              <w:rPr>
                <w:rStyle w:val="Hyperlink"/>
                <w:noProof/>
              </w:rPr>
              <w:instrText xml:space="preserve"> </w:instrText>
            </w:r>
            <w:r w:rsidRPr="00EB7E22">
              <w:rPr>
                <w:rStyle w:val="Hyperlink"/>
                <w:noProof/>
              </w:rPr>
            </w:r>
            <w:r w:rsidRPr="00EB7E22">
              <w:rPr>
                <w:rStyle w:val="Hyperlink"/>
                <w:noProof/>
              </w:rPr>
              <w:fldChar w:fldCharType="separate"/>
            </w:r>
            <w:r w:rsidRPr="00EB7E22">
              <w:rPr>
                <w:rStyle w:val="Hyperlink"/>
                <w:noProof/>
                <w:lang w:val="de-DE"/>
                <w14:scene3d>
                  <w14:camera w14:prst="orthographicFront"/>
                  <w14:lightRig w14:rig="threePt" w14:dir="t">
                    <w14:rot w14:lat="0" w14:lon="0" w14:rev="0"/>
                  </w14:lightRig>
                </w14:scene3d>
              </w:rPr>
              <w:t>6.6</w:t>
            </w:r>
            <w:r>
              <w:rPr>
                <w:noProof/>
                <w:sz w:val="22"/>
                <w:szCs w:val="22"/>
                <w:lang w:eastAsia="de-CH"/>
              </w:rPr>
              <w:tab/>
            </w:r>
            <w:r w:rsidRPr="00EB7E22">
              <w:rPr>
                <w:rStyle w:val="Hyperlink"/>
                <w:noProof/>
              </w:rPr>
              <w:t>Routing Protokolle</w:t>
            </w:r>
            <w:r>
              <w:rPr>
                <w:noProof/>
                <w:webHidden/>
              </w:rPr>
              <w:tab/>
            </w:r>
            <w:r>
              <w:rPr>
                <w:noProof/>
                <w:webHidden/>
              </w:rPr>
              <w:fldChar w:fldCharType="begin"/>
            </w:r>
            <w:r>
              <w:rPr>
                <w:noProof/>
                <w:webHidden/>
              </w:rPr>
              <w:instrText xml:space="preserve"> PAGEREF _Toc439697809 \h </w:instrText>
            </w:r>
            <w:r>
              <w:rPr>
                <w:noProof/>
                <w:webHidden/>
              </w:rPr>
            </w:r>
          </w:ins>
          <w:r>
            <w:rPr>
              <w:noProof/>
              <w:webHidden/>
            </w:rPr>
            <w:fldChar w:fldCharType="separate"/>
          </w:r>
          <w:ins w:id="81" w:author="Janik Vonrotz" w:date="2016-01-04T19:06:00Z">
            <w:r>
              <w:rPr>
                <w:noProof/>
                <w:webHidden/>
              </w:rPr>
              <w:t>21</w:t>
            </w:r>
            <w:r>
              <w:rPr>
                <w:noProof/>
                <w:webHidden/>
              </w:rPr>
              <w:fldChar w:fldCharType="end"/>
            </w:r>
            <w:r w:rsidRPr="00EB7E22">
              <w:rPr>
                <w:rStyle w:val="Hyperlink"/>
                <w:noProof/>
              </w:rPr>
              <w:fldChar w:fldCharType="end"/>
            </w:r>
          </w:ins>
        </w:p>
        <w:p w14:paraId="765528AB" w14:textId="056B11AE" w:rsidR="00BD2F77" w:rsidRDefault="00BD2F77">
          <w:pPr>
            <w:pStyle w:val="Verzeichnis1"/>
            <w:tabs>
              <w:tab w:val="left" w:pos="440"/>
            </w:tabs>
            <w:rPr>
              <w:ins w:id="82" w:author="Janik Vonrotz" w:date="2016-01-04T19:06:00Z"/>
              <w:noProof/>
              <w:sz w:val="22"/>
              <w:szCs w:val="22"/>
              <w:lang w:eastAsia="de-CH"/>
            </w:rPr>
          </w:pPr>
          <w:ins w:id="83" w:author="Janik Vonrotz" w:date="2016-01-04T19:06:00Z">
            <w:r w:rsidRPr="00EB7E22">
              <w:rPr>
                <w:rStyle w:val="Hyperlink"/>
                <w:noProof/>
              </w:rPr>
              <w:fldChar w:fldCharType="begin"/>
            </w:r>
            <w:r w:rsidRPr="00EB7E22">
              <w:rPr>
                <w:rStyle w:val="Hyperlink"/>
                <w:noProof/>
              </w:rPr>
              <w:instrText xml:space="preserve"> </w:instrText>
            </w:r>
            <w:r>
              <w:rPr>
                <w:noProof/>
              </w:rPr>
              <w:instrText>HYPERLINK \l "_Toc439697810"</w:instrText>
            </w:r>
            <w:r w:rsidRPr="00EB7E22">
              <w:rPr>
                <w:rStyle w:val="Hyperlink"/>
                <w:noProof/>
              </w:rPr>
              <w:instrText xml:space="preserve"> </w:instrText>
            </w:r>
            <w:r w:rsidRPr="00EB7E22">
              <w:rPr>
                <w:rStyle w:val="Hyperlink"/>
                <w:noProof/>
              </w:rPr>
            </w:r>
            <w:r w:rsidRPr="00EB7E22">
              <w:rPr>
                <w:rStyle w:val="Hyperlink"/>
                <w:noProof/>
              </w:rPr>
              <w:fldChar w:fldCharType="separate"/>
            </w:r>
            <w:r w:rsidRPr="00EB7E22">
              <w:rPr>
                <w:rStyle w:val="Hyperlink"/>
                <w:noProof/>
              </w:rPr>
              <w:t>7</w:t>
            </w:r>
            <w:r>
              <w:rPr>
                <w:noProof/>
                <w:sz w:val="22"/>
                <w:szCs w:val="22"/>
                <w:lang w:eastAsia="de-CH"/>
              </w:rPr>
              <w:tab/>
            </w:r>
            <w:r w:rsidRPr="00EB7E22">
              <w:rPr>
                <w:rStyle w:val="Hyperlink"/>
                <w:noProof/>
              </w:rPr>
              <w:t>DNS und IP Konfiguration</w:t>
            </w:r>
            <w:r>
              <w:rPr>
                <w:noProof/>
                <w:webHidden/>
              </w:rPr>
              <w:tab/>
            </w:r>
            <w:r>
              <w:rPr>
                <w:noProof/>
                <w:webHidden/>
              </w:rPr>
              <w:fldChar w:fldCharType="begin"/>
            </w:r>
            <w:r>
              <w:rPr>
                <w:noProof/>
                <w:webHidden/>
              </w:rPr>
              <w:instrText xml:space="preserve"> PAGEREF _Toc439697810 \h </w:instrText>
            </w:r>
            <w:r>
              <w:rPr>
                <w:noProof/>
                <w:webHidden/>
              </w:rPr>
            </w:r>
          </w:ins>
          <w:r>
            <w:rPr>
              <w:noProof/>
              <w:webHidden/>
            </w:rPr>
            <w:fldChar w:fldCharType="separate"/>
          </w:r>
          <w:ins w:id="84" w:author="Janik Vonrotz" w:date="2016-01-04T19:06:00Z">
            <w:r>
              <w:rPr>
                <w:noProof/>
                <w:webHidden/>
              </w:rPr>
              <w:t>23</w:t>
            </w:r>
            <w:r>
              <w:rPr>
                <w:noProof/>
                <w:webHidden/>
              </w:rPr>
              <w:fldChar w:fldCharType="end"/>
            </w:r>
            <w:r w:rsidRPr="00EB7E22">
              <w:rPr>
                <w:rStyle w:val="Hyperlink"/>
                <w:noProof/>
              </w:rPr>
              <w:fldChar w:fldCharType="end"/>
            </w:r>
          </w:ins>
        </w:p>
        <w:p w14:paraId="3C060CE6" w14:textId="368349FF" w:rsidR="00BD2F77" w:rsidRDefault="00BD2F77">
          <w:pPr>
            <w:pStyle w:val="Verzeichnis2"/>
            <w:tabs>
              <w:tab w:val="left" w:pos="880"/>
              <w:tab w:val="right" w:leader="dot" w:pos="9062"/>
            </w:tabs>
            <w:rPr>
              <w:ins w:id="85" w:author="Janik Vonrotz" w:date="2016-01-04T19:06:00Z"/>
              <w:noProof/>
              <w:sz w:val="22"/>
              <w:szCs w:val="22"/>
              <w:lang w:eastAsia="de-CH"/>
            </w:rPr>
          </w:pPr>
          <w:ins w:id="86" w:author="Janik Vonrotz" w:date="2016-01-04T19:06:00Z">
            <w:r w:rsidRPr="00EB7E22">
              <w:rPr>
                <w:rStyle w:val="Hyperlink"/>
                <w:noProof/>
              </w:rPr>
              <w:fldChar w:fldCharType="begin"/>
            </w:r>
            <w:r w:rsidRPr="00EB7E22">
              <w:rPr>
                <w:rStyle w:val="Hyperlink"/>
                <w:noProof/>
              </w:rPr>
              <w:instrText xml:space="preserve"> </w:instrText>
            </w:r>
            <w:r>
              <w:rPr>
                <w:noProof/>
              </w:rPr>
              <w:instrText>HYPERLINK \l "_Toc439697811"</w:instrText>
            </w:r>
            <w:r w:rsidRPr="00EB7E22">
              <w:rPr>
                <w:rStyle w:val="Hyperlink"/>
                <w:noProof/>
              </w:rPr>
              <w:instrText xml:space="preserve"> </w:instrText>
            </w:r>
            <w:r w:rsidRPr="00EB7E22">
              <w:rPr>
                <w:rStyle w:val="Hyperlink"/>
                <w:noProof/>
              </w:rPr>
            </w:r>
            <w:r w:rsidRPr="00EB7E22">
              <w:rPr>
                <w:rStyle w:val="Hyperlink"/>
                <w:noProof/>
              </w:rPr>
              <w:fldChar w:fldCharType="separate"/>
            </w:r>
            <w:r w:rsidRPr="00EB7E22">
              <w:rPr>
                <w:rStyle w:val="Hyperlink"/>
                <w:noProof/>
                <w:lang w:val="de-DE"/>
                <w14:scene3d>
                  <w14:camera w14:prst="orthographicFront"/>
                  <w14:lightRig w14:rig="threePt" w14:dir="t">
                    <w14:rot w14:lat="0" w14:lon="0" w14:rev="0"/>
                  </w14:lightRig>
                </w14:scene3d>
              </w:rPr>
              <w:t>7.1</w:t>
            </w:r>
            <w:r>
              <w:rPr>
                <w:noProof/>
                <w:sz w:val="22"/>
                <w:szCs w:val="22"/>
                <w:lang w:eastAsia="de-CH"/>
              </w:rPr>
              <w:tab/>
            </w:r>
            <w:r w:rsidRPr="00EB7E22">
              <w:rPr>
                <w:rStyle w:val="Hyperlink"/>
                <w:noProof/>
              </w:rPr>
              <w:t>Domain Name System (DNS)</w:t>
            </w:r>
            <w:r>
              <w:rPr>
                <w:noProof/>
                <w:webHidden/>
              </w:rPr>
              <w:tab/>
            </w:r>
            <w:r>
              <w:rPr>
                <w:noProof/>
                <w:webHidden/>
              </w:rPr>
              <w:fldChar w:fldCharType="begin"/>
            </w:r>
            <w:r>
              <w:rPr>
                <w:noProof/>
                <w:webHidden/>
              </w:rPr>
              <w:instrText xml:space="preserve"> PAGEREF _Toc439697811 \h </w:instrText>
            </w:r>
            <w:r>
              <w:rPr>
                <w:noProof/>
                <w:webHidden/>
              </w:rPr>
            </w:r>
          </w:ins>
          <w:r>
            <w:rPr>
              <w:noProof/>
              <w:webHidden/>
            </w:rPr>
            <w:fldChar w:fldCharType="separate"/>
          </w:r>
          <w:ins w:id="87" w:author="Janik Vonrotz" w:date="2016-01-04T19:06:00Z">
            <w:r>
              <w:rPr>
                <w:noProof/>
                <w:webHidden/>
              </w:rPr>
              <w:t>23</w:t>
            </w:r>
            <w:r>
              <w:rPr>
                <w:noProof/>
                <w:webHidden/>
              </w:rPr>
              <w:fldChar w:fldCharType="end"/>
            </w:r>
            <w:r w:rsidRPr="00EB7E22">
              <w:rPr>
                <w:rStyle w:val="Hyperlink"/>
                <w:noProof/>
              </w:rPr>
              <w:fldChar w:fldCharType="end"/>
            </w:r>
          </w:ins>
        </w:p>
        <w:p w14:paraId="4F29B93B" w14:textId="412AC4D2" w:rsidR="00BD2F77" w:rsidRDefault="00BD2F77">
          <w:pPr>
            <w:pStyle w:val="Verzeichnis2"/>
            <w:tabs>
              <w:tab w:val="left" w:pos="880"/>
              <w:tab w:val="right" w:leader="dot" w:pos="9062"/>
            </w:tabs>
            <w:rPr>
              <w:ins w:id="88" w:author="Janik Vonrotz" w:date="2016-01-04T19:06:00Z"/>
              <w:noProof/>
              <w:sz w:val="22"/>
              <w:szCs w:val="22"/>
              <w:lang w:eastAsia="de-CH"/>
            </w:rPr>
          </w:pPr>
          <w:ins w:id="89" w:author="Janik Vonrotz" w:date="2016-01-04T19:06:00Z">
            <w:r w:rsidRPr="00EB7E22">
              <w:rPr>
                <w:rStyle w:val="Hyperlink"/>
                <w:noProof/>
              </w:rPr>
              <w:fldChar w:fldCharType="begin"/>
            </w:r>
            <w:r w:rsidRPr="00EB7E22">
              <w:rPr>
                <w:rStyle w:val="Hyperlink"/>
                <w:noProof/>
              </w:rPr>
              <w:instrText xml:space="preserve"> </w:instrText>
            </w:r>
            <w:r>
              <w:rPr>
                <w:noProof/>
              </w:rPr>
              <w:instrText>HYPERLINK \l "_Toc439697812"</w:instrText>
            </w:r>
            <w:r w:rsidRPr="00EB7E22">
              <w:rPr>
                <w:rStyle w:val="Hyperlink"/>
                <w:noProof/>
              </w:rPr>
              <w:instrText xml:space="preserve"> </w:instrText>
            </w:r>
            <w:r w:rsidRPr="00EB7E22">
              <w:rPr>
                <w:rStyle w:val="Hyperlink"/>
                <w:noProof/>
              </w:rPr>
            </w:r>
            <w:r w:rsidRPr="00EB7E22">
              <w:rPr>
                <w:rStyle w:val="Hyperlink"/>
                <w:noProof/>
              </w:rPr>
              <w:fldChar w:fldCharType="separate"/>
            </w:r>
            <w:r w:rsidRPr="00EB7E22">
              <w:rPr>
                <w:rStyle w:val="Hyperlink"/>
                <w:noProof/>
                <w:lang w:val="de-DE"/>
                <w14:scene3d>
                  <w14:camera w14:prst="orthographicFront"/>
                  <w14:lightRig w14:rig="threePt" w14:dir="t">
                    <w14:rot w14:lat="0" w14:lon="0" w14:rev="0"/>
                  </w14:lightRig>
                </w14:scene3d>
              </w:rPr>
              <w:t>7.2</w:t>
            </w:r>
            <w:r>
              <w:rPr>
                <w:noProof/>
                <w:sz w:val="22"/>
                <w:szCs w:val="22"/>
                <w:lang w:eastAsia="de-CH"/>
              </w:rPr>
              <w:tab/>
            </w:r>
            <w:r w:rsidRPr="00EB7E22">
              <w:rPr>
                <w:rStyle w:val="Hyperlink"/>
                <w:noProof/>
              </w:rPr>
              <w:t>Dynamic Host Configuration Protocol (DHCP)</w:t>
            </w:r>
            <w:r>
              <w:rPr>
                <w:noProof/>
                <w:webHidden/>
              </w:rPr>
              <w:tab/>
            </w:r>
            <w:r>
              <w:rPr>
                <w:noProof/>
                <w:webHidden/>
              </w:rPr>
              <w:fldChar w:fldCharType="begin"/>
            </w:r>
            <w:r>
              <w:rPr>
                <w:noProof/>
                <w:webHidden/>
              </w:rPr>
              <w:instrText xml:space="preserve"> PAGEREF _Toc439697812 \h </w:instrText>
            </w:r>
            <w:r>
              <w:rPr>
                <w:noProof/>
                <w:webHidden/>
              </w:rPr>
            </w:r>
          </w:ins>
          <w:r>
            <w:rPr>
              <w:noProof/>
              <w:webHidden/>
            </w:rPr>
            <w:fldChar w:fldCharType="separate"/>
          </w:r>
          <w:ins w:id="90" w:author="Janik Vonrotz" w:date="2016-01-04T19:06:00Z">
            <w:r>
              <w:rPr>
                <w:noProof/>
                <w:webHidden/>
              </w:rPr>
              <w:t>25</w:t>
            </w:r>
            <w:r>
              <w:rPr>
                <w:noProof/>
                <w:webHidden/>
              </w:rPr>
              <w:fldChar w:fldCharType="end"/>
            </w:r>
            <w:r w:rsidRPr="00EB7E22">
              <w:rPr>
                <w:rStyle w:val="Hyperlink"/>
                <w:noProof/>
              </w:rPr>
              <w:fldChar w:fldCharType="end"/>
            </w:r>
          </w:ins>
        </w:p>
        <w:p w14:paraId="0EB3F8EF" w14:textId="087FA794" w:rsidR="00BD2F77" w:rsidRDefault="00BD2F77">
          <w:pPr>
            <w:pStyle w:val="Verzeichnis2"/>
            <w:tabs>
              <w:tab w:val="left" w:pos="880"/>
              <w:tab w:val="right" w:leader="dot" w:pos="9062"/>
            </w:tabs>
            <w:rPr>
              <w:ins w:id="91" w:author="Janik Vonrotz" w:date="2016-01-04T19:06:00Z"/>
              <w:noProof/>
              <w:sz w:val="22"/>
              <w:szCs w:val="22"/>
              <w:lang w:eastAsia="de-CH"/>
            </w:rPr>
          </w:pPr>
          <w:ins w:id="92" w:author="Janik Vonrotz" w:date="2016-01-04T19:06:00Z">
            <w:r w:rsidRPr="00EB7E22">
              <w:rPr>
                <w:rStyle w:val="Hyperlink"/>
                <w:noProof/>
              </w:rPr>
              <w:fldChar w:fldCharType="begin"/>
            </w:r>
            <w:r w:rsidRPr="00EB7E22">
              <w:rPr>
                <w:rStyle w:val="Hyperlink"/>
                <w:noProof/>
              </w:rPr>
              <w:instrText xml:space="preserve"> </w:instrText>
            </w:r>
            <w:r>
              <w:rPr>
                <w:noProof/>
              </w:rPr>
              <w:instrText>HYPERLINK \l "_Toc439697813"</w:instrText>
            </w:r>
            <w:r w:rsidRPr="00EB7E22">
              <w:rPr>
                <w:rStyle w:val="Hyperlink"/>
                <w:noProof/>
              </w:rPr>
              <w:instrText xml:space="preserve"> </w:instrText>
            </w:r>
            <w:r w:rsidRPr="00EB7E22">
              <w:rPr>
                <w:rStyle w:val="Hyperlink"/>
                <w:noProof/>
              </w:rPr>
            </w:r>
            <w:r w:rsidRPr="00EB7E22">
              <w:rPr>
                <w:rStyle w:val="Hyperlink"/>
                <w:noProof/>
              </w:rPr>
              <w:fldChar w:fldCharType="separate"/>
            </w:r>
            <w:r w:rsidRPr="00EB7E22">
              <w:rPr>
                <w:rStyle w:val="Hyperlink"/>
                <w:noProof/>
                <w:lang w:val="de-DE"/>
                <w14:scene3d>
                  <w14:camera w14:prst="orthographicFront"/>
                  <w14:lightRig w14:rig="threePt" w14:dir="t">
                    <w14:rot w14:lat="0" w14:lon="0" w14:rev="0"/>
                  </w14:lightRig>
                </w14:scene3d>
              </w:rPr>
              <w:t>7.3</w:t>
            </w:r>
            <w:r>
              <w:rPr>
                <w:noProof/>
                <w:sz w:val="22"/>
                <w:szCs w:val="22"/>
                <w:lang w:eastAsia="de-CH"/>
              </w:rPr>
              <w:tab/>
            </w:r>
            <w:r w:rsidRPr="00EB7E22">
              <w:rPr>
                <w:rStyle w:val="Hyperlink"/>
                <w:noProof/>
              </w:rPr>
              <w:t>Multicast Routing</w:t>
            </w:r>
            <w:r>
              <w:rPr>
                <w:noProof/>
                <w:webHidden/>
              </w:rPr>
              <w:tab/>
            </w:r>
            <w:r>
              <w:rPr>
                <w:noProof/>
                <w:webHidden/>
              </w:rPr>
              <w:fldChar w:fldCharType="begin"/>
            </w:r>
            <w:r>
              <w:rPr>
                <w:noProof/>
                <w:webHidden/>
              </w:rPr>
              <w:instrText xml:space="preserve"> PAGEREF _Toc439697813 \h </w:instrText>
            </w:r>
            <w:r>
              <w:rPr>
                <w:noProof/>
                <w:webHidden/>
              </w:rPr>
            </w:r>
          </w:ins>
          <w:r>
            <w:rPr>
              <w:noProof/>
              <w:webHidden/>
            </w:rPr>
            <w:fldChar w:fldCharType="separate"/>
          </w:r>
          <w:ins w:id="93" w:author="Janik Vonrotz" w:date="2016-01-04T19:06:00Z">
            <w:r>
              <w:rPr>
                <w:noProof/>
                <w:webHidden/>
              </w:rPr>
              <w:t>26</w:t>
            </w:r>
            <w:r>
              <w:rPr>
                <w:noProof/>
                <w:webHidden/>
              </w:rPr>
              <w:fldChar w:fldCharType="end"/>
            </w:r>
            <w:r w:rsidRPr="00EB7E22">
              <w:rPr>
                <w:rStyle w:val="Hyperlink"/>
                <w:noProof/>
              </w:rPr>
              <w:fldChar w:fldCharType="end"/>
            </w:r>
          </w:ins>
        </w:p>
        <w:p w14:paraId="29619CE7" w14:textId="256E1210" w:rsidR="00BD2F77" w:rsidRDefault="00BD2F77">
          <w:pPr>
            <w:pStyle w:val="Verzeichnis2"/>
            <w:tabs>
              <w:tab w:val="left" w:pos="880"/>
              <w:tab w:val="right" w:leader="dot" w:pos="9062"/>
            </w:tabs>
            <w:rPr>
              <w:ins w:id="94" w:author="Janik Vonrotz" w:date="2016-01-04T19:06:00Z"/>
              <w:noProof/>
              <w:sz w:val="22"/>
              <w:szCs w:val="22"/>
              <w:lang w:eastAsia="de-CH"/>
            </w:rPr>
          </w:pPr>
          <w:ins w:id="95" w:author="Janik Vonrotz" w:date="2016-01-04T19:06:00Z">
            <w:r w:rsidRPr="00EB7E22">
              <w:rPr>
                <w:rStyle w:val="Hyperlink"/>
                <w:noProof/>
              </w:rPr>
              <w:fldChar w:fldCharType="begin"/>
            </w:r>
            <w:r w:rsidRPr="00EB7E22">
              <w:rPr>
                <w:rStyle w:val="Hyperlink"/>
                <w:noProof/>
              </w:rPr>
              <w:instrText xml:space="preserve"> </w:instrText>
            </w:r>
            <w:r>
              <w:rPr>
                <w:noProof/>
              </w:rPr>
              <w:instrText>HYPERLINK \l "_Toc439697814"</w:instrText>
            </w:r>
            <w:r w:rsidRPr="00EB7E22">
              <w:rPr>
                <w:rStyle w:val="Hyperlink"/>
                <w:noProof/>
              </w:rPr>
              <w:instrText xml:space="preserve"> </w:instrText>
            </w:r>
            <w:r w:rsidRPr="00EB7E22">
              <w:rPr>
                <w:rStyle w:val="Hyperlink"/>
                <w:noProof/>
              </w:rPr>
            </w:r>
            <w:r w:rsidRPr="00EB7E22">
              <w:rPr>
                <w:rStyle w:val="Hyperlink"/>
                <w:noProof/>
              </w:rPr>
              <w:fldChar w:fldCharType="separate"/>
            </w:r>
            <w:r w:rsidRPr="00EB7E22">
              <w:rPr>
                <w:rStyle w:val="Hyperlink"/>
                <w:noProof/>
                <w:lang w:val="de-DE"/>
                <w14:scene3d>
                  <w14:camera w14:prst="orthographicFront"/>
                  <w14:lightRig w14:rig="threePt" w14:dir="t">
                    <w14:rot w14:lat="0" w14:lon="0" w14:rev="0"/>
                  </w14:lightRig>
                </w14:scene3d>
              </w:rPr>
              <w:t>7.4</w:t>
            </w:r>
            <w:r>
              <w:rPr>
                <w:noProof/>
                <w:sz w:val="22"/>
                <w:szCs w:val="22"/>
                <w:lang w:eastAsia="de-CH"/>
              </w:rPr>
              <w:tab/>
            </w:r>
            <w:r w:rsidRPr="00EB7E22">
              <w:rPr>
                <w:rStyle w:val="Hyperlink"/>
                <w:noProof/>
              </w:rPr>
              <w:t>Network Address Translation (NAT)</w:t>
            </w:r>
            <w:r>
              <w:rPr>
                <w:noProof/>
                <w:webHidden/>
              </w:rPr>
              <w:tab/>
            </w:r>
            <w:r>
              <w:rPr>
                <w:noProof/>
                <w:webHidden/>
              </w:rPr>
              <w:fldChar w:fldCharType="begin"/>
            </w:r>
            <w:r>
              <w:rPr>
                <w:noProof/>
                <w:webHidden/>
              </w:rPr>
              <w:instrText xml:space="preserve"> PAGEREF _Toc439697814 \h </w:instrText>
            </w:r>
            <w:r>
              <w:rPr>
                <w:noProof/>
                <w:webHidden/>
              </w:rPr>
            </w:r>
          </w:ins>
          <w:r>
            <w:rPr>
              <w:noProof/>
              <w:webHidden/>
            </w:rPr>
            <w:fldChar w:fldCharType="separate"/>
          </w:r>
          <w:ins w:id="96" w:author="Janik Vonrotz" w:date="2016-01-04T19:06:00Z">
            <w:r>
              <w:rPr>
                <w:noProof/>
                <w:webHidden/>
              </w:rPr>
              <w:t>26</w:t>
            </w:r>
            <w:r>
              <w:rPr>
                <w:noProof/>
                <w:webHidden/>
              </w:rPr>
              <w:fldChar w:fldCharType="end"/>
            </w:r>
            <w:r w:rsidRPr="00EB7E22">
              <w:rPr>
                <w:rStyle w:val="Hyperlink"/>
                <w:noProof/>
              </w:rPr>
              <w:fldChar w:fldCharType="end"/>
            </w:r>
          </w:ins>
        </w:p>
        <w:p w14:paraId="20CD069D" w14:textId="44B7C042" w:rsidR="00BD2F77" w:rsidRDefault="00BD2F77">
          <w:pPr>
            <w:pStyle w:val="Verzeichnis1"/>
            <w:tabs>
              <w:tab w:val="left" w:pos="440"/>
            </w:tabs>
            <w:rPr>
              <w:ins w:id="97" w:author="Janik Vonrotz" w:date="2016-01-04T19:06:00Z"/>
              <w:noProof/>
              <w:sz w:val="22"/>
              <w:szCs w:val="22"/>
              <w:lang w:eastAsia="de-CH"/>
            </w:rPr>
          </w:pPr>
          <w:ins w:id="98" w:author="Janik Vonrotz" w:date="2016-01-04T19:06:00Z">
            <w:r w:rsidRPr="00EB7E22">
              <w:rPr>
                <w:rStyle w:val="Hyperlink"/>
                <w:noProof/>
              </w:rPr>
              <w:fldChar w:fldCharType="begin"/>
            </w:r>
            <w:r w:rsidRPr="00EB7E22">
              <w:rPr>
                <w:rStyle w:val="Hyperlink"/>
                <w:noProof/>
              </w:rPr>
              <w:instrText xml:space="preserve"> </w:instrText>
            </w:r>
            <w:r>
              <w:rPr>
                <w:noProof/>
              </w:rPr>
              <w:instrText>HYPERLINK \l "_Toc439697815"</w:instrText>
            </w:r>
            <w:r w:rsidRPr="00EB7E22">
              <w:rPr>
                <w:rStyle w:val="Hyperlink"/>
                <w:noProof/>
              </w:rPr>
              <w:instrText xml:space="preserve"> </w:instrText>
            </w:r>
            <w:r w:rsidRPr="00EB7E22">
              <w:rPr>
                <w:rStyle w:val="Hyperlink"/>
                <w:noProof/>
              </w:rPr>
            </w:r>
            <w:r w:rsidRPr="00EB7E22">
              <w:rPr>
                <w:rStyle w:val="Hyperlink"/>
                <w:noProof/>
              </w:rPr>
              <w:fldChar w:fldCharType="separate"/>
            </w:r>
            <w:r w:rsidRPr="00EB7E22">
              <w:rPr>
                <w:rStyle w:val="Hyperlink"/>
                <w:noProof/>
                <w:lang w:val="en-GB"/>
              </w:rPr>
              <w:t>8</w:t>
            </w:r>
            <w:r>
              <w:rPr>
                <w:noProof/>
                <w:sz w:val="22"/>
                <w:szCs w:val="22"/>
                <w:lang w:eastAsia="de-CH"/>
              </w:rPr>
              <w:tab/>
            </w:r>
            <w:r w:rsidRPr="00EB7E22">
              <w:rPr>
                <w:rStyle w:val="Hyperlink"/>
                <w:noProof/>
                <w:lang w:val="en-GB"/>
              </w:rPr>
              <w:t>Layer 4 – Transportschicht</w:t>
            </w:r>
            <w:r>
              <w:rPr>
                <w:noProof/>
                <w:webHidden/>
              </w:rPr>
              <w:tab/>
            </w:r>
            <w:r>
              <w:rPr>
                <w:noProof/>
                <w:webHidden/>
              </w:rPr>
              <w:fldChar w:fldCharType="begin"/>
            </w:r>
            <w:r>
              <w:rPr>
                <w:noProof/>
                <w:webHidden/>
              </w:rPr>
              <w:instrText xml:space="preserve"> PAGEREF _Toc439697815 \h </w:instrText>
            </w:r>
            <w:r>
              <w:rPr>
                <w:noProof/>
                <w:webHidden/>
              </w:rPr>
            </w:r>
          </w:ins>
          <w:r>
            <w:rPr>
              <w:noProof/>
              <w:webHidden/>
            </w:rPr>
            <w:fldChar w:fldCharType="separate"/>
          </w:r>
          <w:ins w:id="99" w:author="Janik Vonrotz" w:date="2016-01-04T19:06:00Z">
            <w:r>
              <w:rPr>
                <w:noProof/>
                <w:webHidden/>
              </w:rPr>
              <w:t>28</w:t>
            </w:r>
            <w:r>
              <w:rPr>
                <w:noProof/>
                <w:webHidden/>
              </w:rPr>
              <w:fldChar w:fldCharType="end"/>
            </w:r>
            <w:r w:rsidRPr="00EB7E22">
              <w:rPr>
                <w:rStyle w:val="Hyperlink"/>
                <w:noProof/>
              </w:rPr>
              <w:fldChar w:fldCharType="end"/>
            </w:r>
          </w:ins>
        </w:p>
        <w:p w14:paraId="74836D74" w14:textId="2F770D1E" w:rsidR="00BD2F77" w:rsidRDefault="00BD2F77">
          <w:pPr>
            <w:pStyle w:val="Verzeichnis2"/>
            <w:tabs>
              <w:tab w:val="left" w:pos="880"/>
              <w:tab w:val="right" w:leader="dot" w:pos="9062"/>
            </w:tabs>
            <w:rPr>
              <w:ins w:id="100" w:author="Janik Vonrotz" w:date="2016-01-04T19:06:00Z"/>
              <w:noProof/>
              <w:sz w:val="22"/>
              <w:szCs w:val="22"/>
              <w:lang w:eastAsia="de-CH"/>
            </w:rPr>
          </w:pPr>
          <w:ins w:id="101" w:author="Janik Vonrotz" w:date="2016-01-04T19:06:00Z">
            <w:r w:rsidRPr="00EB7E22">
              <w:rPr>
                <w:rStyle w:val="Hyperlink"/>
                <w:noProof/>
              </w:rPr>
              <w:fldChar w:fldCharType="begin"/>
            </w:r>
            <w:r w:rsidRPr="00EB7E22">
              <w:rPr>
                <w:rStyle w:val="Hyperlink"/>
                <w:noProof/>
              </w:rPr>
              <w:instrText xml:space="preserve"> </w:instrText>
            </w:r>
            <w:r>
              <w:rPr>
                <w:noProof/>
              </w:rPr>
              <w:instrText>HYPERLINK \l "_Toc439697816"</w:instrText>
            </w:r>
            <w:r w:rsidRPr="00EB7E22">
              <w:rPr>
                <w:rStyle w:val="Hyperlink"/>
                <w:noProof/>
              </w:rPr>
              <w:instrText xml:space="preserve"> </w:instrText>
            </w:r>
            <w:r w:rsidRPr="00EB7E22">
              <w:rPr>
                <w:rStyle w:val="Hyperlink"/>
                <w:noProof/>
              </w:rPr>
            </w:r>
            <w:r w:rsidRPr="00EB7E22">
              <w:rPr>
                <w:rStyle w:val="Hyperlink"/>
                <w:noProof/>
              </w:rPr>
              <w:fldChar w:fldCharType="separate"/>
            </w:r>
            <w:r w:rsidRPr="00EB7E22">
              <w:rPr>
                <w:rStyle w:val="Hyperlink"/>
                <w:noProof/>
                <w:lang w:val="de-DE"/>
                <w14:scene3d>
                  <w14:camera w14:prst="orthographicFront"/>
                  <w14:lightRig w14:rig="threePt" w14:dir="t">
                    <w14:rot w14:lat="0" w14:lon="0" w14:rev="0"/>
                  </w14:lightRig>
                </w14:scene3d>
              </w:rPr>
              <w:t>8.1</w:t>
            </w:r>
            <w:r>
              <w:rPr>
                <w:noProof/>
                <w:sz w:val="22"/>
                <w:szCs w:val="22"/>
                <w:lang w:eastAsia="de-CH"/>
              </w:rPr>
              <w:tab/>
            </w:r>
            <w:r w:rsidRPr="00EB7E22">
              <w:rPr>
                <w:rStyle w:val="Hyperlink"/>
                <w:noProof/>
              </w:rPr>
              <w:t>Ports und Sockets</w:t>
            </w:r>
            <w:r>
              <w:rPr>
                <w:noProof/>
                <w:webHidden/>
              </w:rPr>
              <w:tab/>
            </w:r>
            <w:r>
              <w:rPr>
                <w:noProof/>
                <w:webHidden/>
              </w:rPr>
              <w:fldChar w:fldCharType="begin"/>
            </w:r>
            <w:r>
              <w:rPr>
                <w:noProof/>
                <w:webHidden/>
              </w:rPr>
              <w:instrText xml:space="preserve"> PAGEREF _Toc439697816 \h </w:instrText>
            </w:r>
            <w:r>
              <w:rPr>
                <w:noProof/>
                <w:webHidden/>
              </w:rPr>
            </w:r>
          </w:ins>
          <w:r>
            <w:rPr>
              <w:noProof/>
              <w:webHidden/>
            </w:rPr>
            <w:fldChar w:fldCharType="separate"/>
          </w:r>
          <w:ins w:id="102" w:author="Janik Vonrotz" w:date="2016-01-04T19:06:00Z">
            <w:r>
              <w:rPr>
                <w:noProof/>
                <w:webHidden/>
              </w:rPr>
              <w:t>28</w:t>
            </w:r>
            <w:r>
              <w:rPr>
                <w:noProof/>
                <w:webHidden/>
              </w:rPr>
              <w:fldChar w:fldCharType="end"/>
            </w:r>
            <w:r w:rsidRPr="00EB7E22">
              <w:rPr>
                <w:rStyle w:val="Hyperlink"/>
                <w:noProof/>
              </w:rPr>
              <w:fldChar w:fldCharType="end"/>
            </w:r>
          </w:ins>
        </w:p>
        <w:p w14:paraId="710AF2B9" w14:textId="5C3FB7DF" w:rsidR="00BD2F77" w:rsidRDefault="00BD2F77">
          <w:pPr>
            <w:pStyle w:val="Verzeichnis2"/>
            <w:tabs>
              <w:tab w:val="left" w:pos="880"/>
              <w:tab w:val="right" w:leader="dot" w:pos="9062"/>
            </w:tabs>
            <w:rPr>
              <w:ins w:id="103" w:author="Janik Vonrotz" w:date="2016-01-04T19:06:00Z"/>
              <w:noProof/>
              <w:sz w:val="22"/>
              <w:szCs w:val="22"/>
              <w:lang w:eastAsia="de-CH"/>
            </w:rPr>
          </w:pPr>
          <w:ins w:id="104" w:author="Janik Vonrotz" w:date="2016-01-04T19:06:00Z">
            <w:r w:rsidRPr="00EB7E22">
              <w:rPr>
                <w:rStyle w:val="Hyperlink"/>
                <w:noProof/>
              </w:rPr>
              <w:fldChar w:fldCharType="begin"/>
            </w:r>
            <w:r w:rsidRPr="00EB7E22">
              <w:rPr>
                <w:rStyle w:val="Hyperlink"/>
                <w:noProof/>
              </w:rPr>
              <w:instrText xml:space="preserve"> </w:instrText>
            </w:r>
            <w:r>
              <w:rPr>
                <w:noProof/>
              </w:rPr>
              <w:instrText>HYPERLINK \l "_Toc439697817"</w:instrText>
            </w:r>
            <w:r w:rsidRPr="00EB7E22">
              <w:rPr>
                <w:rStyle w:val="Hyperlink"/>
                <w:noProof/>
              </w:rPr>
              <w:instrText xml:space="preserve"> </w:instrText>
            </w:r>
            <w:r w:rsidRPr="00EB7E22">
              <w:rPr>
                <w:rStyle w:val="Hyperlink"/>
                <w:noProof/>
              </w:rPr>
            </w:r>
            <w:r w:rsidRPr="00EB7E22">
              <w:rPr>
                <w:rStyle w:val="Hyperlink"/>
                <w:noProof/>
              </w:rPr>
              <w:fldChar w:fldCharType="separate"/>
            </w:r>
            <w:r w:rsidRPr="00EB7E22">
              <w:rPr>
                <w:rStyle w:val="Hyperlink"/>
                <w:noProof/>
                <w:lang w:val="de-DE"/>
                <w14:scene3d>
                  <w14:camera w14:prst="orthographicFront"/>
                  <w14:lightRig w14:rig="threePt" w14:dir="t">
                    <w14:rot w14:lat="0" w14:lon="0" w14:rev="0"/>
                  </w14:lightRig>
                </w14:scene3d>
              </w:rPr>
              <w:t>8.2</w:t>
            </w:r>
            <w:r>
              <w:rPr>
                <w:noProof/>
                <w:sz w:val="22"/>
                <w:szCs w:val="22"/>
                <w:lang w:eastAsia="de-CH"/>
              </w:rPr>
              <w:tab/>
            </w:r>
            <w:r w:rsidRPr="00EB7E22">
              <w:rPr>
                <w:rStyle w:val="Hyperlink"/>
                <w:noProof/>
              </w:rPr>
              <w:t>Transmission Control Protocol (TCP)</w:t>
            </w:r>
            <w:r>
              <w:rPr>
                <w:noProof/>
                <w:webHidden/>
              </w:rPr>
              <w:tab/>
            </w:r>
            <w:r>
              <w:rPr>
                <w:noProof/>
                <w:webHidden/>
              </w:rPr>
              <w:fldChar w:fldCharType="begin"/>
            </w:r>
            <w:r>
              <w:rPr>
                <w:noProof/>
                <w:webHidden/>
              </w:rPr>
              <w:instrText xml:space="preserve"> PAGEREF _Toc439697817 \h </w:instrText>
            </w:r>
            <w:r>
              <w:rPr>
                <w:noProof/>
                <w:webHidden/>
              </w:rPr>
            </w:r>
          </w:ins>
          <w:r>
            <w:rPr>
              <w:noProof/>
              <w:webHidden/>
            </w:rPr>
            <w:fldChar w:fldCharType="separate"/>
          </w:r>
          <w:ins w:id="105" w:author="Janik Vonrotz" w:date="2016-01-04T19:06:00Z">
            <w:r>
              <w:rPr>
                <w:noProof/>
                <w:webHidden/>
              </w:rPr>
              <w:t>28</w:t>
            </w:r>
            <w:r>
              <w:rPr>
                <w:noProof/>
                <w:webHidden/>
              </w:rPr>
              <w:fldChar w:fldCharType="end"/>
            </w:r>
            <w:r w:rsidRPr="00EB7E22">
              <w:rPr>
                <w:rStyle w:val="Hyperlink"/>
                <w:noProof/>
              </w:rPr>
              <w:fldChar w:fldCharType="end"/>
            </w:r>
          </w:ins>
        </w:p>
        <w:p w14:paraId="4C0E9F83" w14:textId="5A35DFDE" w:rsidR="00BD2F77" w:rsidRDefault="00BD2F77">
          <w:pPr>
            <w:pStyle w:val="Verzeichnis2"/>
            <w:tabs>
              <w:tab w:val="left" w:pos="880"/>
              <w:tab w:val="right" w:leader="dot" w:pos="9062"/>
            </w:tabs>
            <w:rPr>
              <w:ins w:id="106" w:author="Janik Vonrotz" w:date="2016-01-04T19:06:00Z"/>
              <w:noProof/>
              <w:sz w:val="22"/>
              <w:szCs w:val="22"/>
              <w:lang w:eastAsia="de-CH"/>
            </w:rPr>
          </w:pPr>
          <w:ins w:id="107" w:author="Janik Vonrotz" w:date="2016-01-04T19:06:00Z">
            <w:r w:rsidRPr="00EB7E22">
              <w:rPr>
                <w:rStyle w:val="Hyperlink"/>
                <w:noProof/>
              </w:rPr>
              <w:fldChar w:fldCharType="begin"/>
            </w:r>
            <w:r w:rsidRPr="00EB7E22">
              <w:rPr>
                <w:rStyle w:val="Hyperlink"/>
                <w:noProof/>
              </w:rPr>
              <w:instrText xml:space="preserve"> </w:instrText>
            </w:r>
            <w:r>
              <w:rPr>
                <w:noProof/>
              </w:rPr>
              <w:instrText>HYPERLINK \l "_Toc439697818"</w:instrText>
            </w:r>
            <w:r w:rsidRPr="00EB7E22">
              <w:rPr>
                <w:rStyle w:val="Hyperlink"/>
                <w:noProof/>
              </w:rPr>
              <w:instrText xml:space="preserve"> </w:instrText>
            </w:r>
            <w:r w:rsidRPr="00EB7E22">
              <w:rPr>
                <w:rStyle w:val="Hyperlink"/>
                <w:noProof/>
              </w:rPr>
            </w:r>
            <w:r w:rsidRPr="00EB7E22">
              <w:rPr>
                <w:rStyle w:val="Hyperlink"/>
                <w:noProof/>
              </w:rPr>
              <w:fldChar w:fldCharType="separate"/>
            </w:r>
            <w:r w:rsidRPr="00EB7E22">
              <w:rPr>
                <w:rStyle w:val="Hyperlink"/>
                <w:noProof/>
                <w:lang w:val="de-DE"/>
                <w14:scene3d>
                  <w14:camera w14:prst="orthographicFront"/>
                  <w14:lightRig w14:rig="threePt" w14:dir="t">
                    <w14:rot w14:lat="0" w14:lon="0" w14:rev="0"/>
                  </w14:lightRig>
                </w14:scene3d>
              </w:rPr>
              <w:t>8.3</w:t>
            </w:r>
            <w:r>
              <w:rPr>
                <w:noProof/>
                <w:sz w:val="22"/>
                <w:szCs w:val="22"/>
                <w:lang w:eastAsia="de-CH"/>
              </w:rPr>
              <w:tab/>
            </w:r>
            <w:r w:rsidRPr="00EB7E22">
              <w:rPr>
                <w:rStyle w:val="Hyperlink"/>
                <w:noProof/>
              </w:rPr>
              <w:t>User Datagram Protocol (UDP)</w:t>
            </w:r>
            <w:r>
              <w:rPr>
                <w:noProof/>
                <w:webHidden/>
              </w:rPr>
              <w:tab/>
            </w:r>
            <w:r>
              <w:rPr>
                <w:noProof/>
                <w:webHidden/>
              </w:rPr>
              <w:fldChar w:fldCharType="begin"/>
            </w:r>
            <w:r>
              <w:rPr>
                <w:noProof/>
                <w:webHidden/>
              </w:rPr>
              <w:instrText xml:space="preserve"> PAGEREF _Toc439697818 \h </w:instrText>
            </w:r>
            <w:r>
              <w:rPr>
                <w:noProof/>
                <w:webHidden/>
              </w:rPr>
            </w:r>
          </w:ins>
          <w:r>
            <w:rPr>
              <w:noProof/>
              <w:webHidden/>
            </w:rPr>
            <w:fldChar w:fldCharType="separate"/>
          </w:r>
          <w:ins w:id="108" w:author="Janik Vonrotz" w:date="2016-01-04T19:06:00Z">
            <w:r>
              <w:rPr>
                <w:noProof/>
                <w:webHidden/>
              </w:rPr>
              <w:t>29</w:t>
            </w:r>
            <w:r>
              <w:rPr>
                <w:noProof/>
                <w:webHidden/>
              </w:rPr>
              <w:fldChar w:fldCharType="end"/>
            </w:r>
            <w:r w:rsidRPr="00EB7E22">
              <w:rPr>
                <w:rStyle w:val="Hyperlink"/>
                <w:noProof/>
              </w:rPr>
              <w:fldChar w:fldCharType="end"/>
            </w:r>
          </w:ins>
        </w:p>
        <w:p w14:paraId="680A4B9D" w14:textId="4E324ADB" w:rsidR="00BD2F77" w:rsidRDefault="00BD2F77">
          <w:pPr>
            <w:pStyle w:val="Verzeichnis2"/>
            <w:tabs>
              <w:tab w:val="left" w:pos="880"/>
              <w:tab w:val="right" w:leader="dot" w:pos="9062"/>
            </w:tabs>
            <w:rPr>
              <w:ins w:id="109" w:author="Janik Vonrotz" w:date="2016-01-04T19:06:00Z"/>
              <w:noProof/>
              <w:sz w:val="22"/>
              <w:szCs w:val="22"/>
              <w:lang w:eastAsia="de-CH"/>
            </w:rPr>
          </w:pPr>
          <w:ins w:id="110" w:author="Janik Vonrotz" w:date="2016-01-04T19:06:00Z">
            <w:r w:rsidRPr="00EB7E22">
              <w:rPr>
                <w:rStyle w:val="Hyperlink"/>
                <w:noProof/>
              </w:rPr>
              <w:fldChar w:fldCharType="begin"/>
            </w:r>
            <w:r w:rsidRPr="00EB7E22">
              <w:rPr>
                <w:rStyle w:val="Hyperlink"/>
                <w:noProof/>
              </w:rPr>
              <w:instrText xml:space="preserve"> </w:instrText>
            </w:r>
            <w:r>
              <w:rPr>
                <w:noProof/>
              </w:rPr>
              <w:instrText>HYPERLINK \l "_Toc439697819"</w:instrText>
            </w:r>
            <w:r w:rsidRPr="00EB7E22">
              <w:rPr>
                <w:rStyle w:val="Hyperlink"/>
                <w:noProof/>
              </w:rPr>
              <w:instrText xml:space="preserve"> </w:instrText>
            </w:r>
            <w:r w:rsidRPr="00EB7E22">
              <w:rPr>
                <w:rStyle w:val="Hyperlink"/>
                <w:noProof/>
              </w:rPr>
            </w:r>
            <w:r w:rsidRPr="00EB7E22">
              <w:rPr>
                <w:rStyle w:val="Hyperlink"/>
                <w:noProof/>
              </w:rPr>
              <w:fldChar w:fldCharType="separate"/>
            </w:r>
            <w:r w:rsidRPr="00EB7E22">
              <w:rPr>
                <w:rStyle w:val="Hyperlink"/>
                <w:noProof/>
                <w:lang w:val="de-DE"/>
                <w14:scene3d>
                  <w14:camera w14:prst="orthographicFront"/>
                  <w14:lightRig w14:rig="threePt" w14:dir="t">
                    <w14:rot w14:lat="0" w14:lon="0" w14:rev="0"/>
                  </w14:lightRig>
                </w14:scene3d>
              </w:rPr>
              <w:t>8.4</w:t>
            </w:r>
            <w:r>
              <w:rPr>
                <w:noProof/>
                <w:sz w:val="22"/>
                <w:szCs w:val="22"/>
                <w:lang w:eastAsia="de-CH"/>
              </w:rPr>
              <w:tab/>
            </w:r>
            <w:r w:rsidRPr="00EB7E22">
              <w:rPr>
                <w:rStyle w:val="Hyperlink"/>
                <w:noProof/>
              </w:rPr>
              <w:t>Firewall</w:t>
            </w:r>
            <w:r>
              <w:rPr>
                <w:noProof/>
                <w:webHidden/>
              </w:rPr>
              <w:tab/>
            </w:r>
            <w:r>
              <w:rPr>
                <w:noProof/>
                <w:webHidden/>
              </w:rPr>
              <w:fldChar w:fldCharType="begin"/>
            </w:r>
            <w:r>
              <w:rPr>
                <w:noProof/>
                <w:webHidden/>
              </w:rPr>
              <w:instrText xml:space="preserve"> PAGEREF _Toc439697819 \h </w:instrText>
            </w:r>
            <w:r>
              <w:rPr>
                <w:noProof/>
                <w:webHidden/>
              </w:rPr>
            </w:r>
          </w:ins>
          <w:r>
            <w:rPr>
              <w:noProof/>
              <w:webHidden/>
            </w:rPr>
            <w:fldChar w:fldCharType="separate"/>
          </w:r>
          <w:ins w:id="111" w:author="Janik Vonrotz" w:date="2016-01-04T19:06:00Z">
            <w:r>
              <w:rPr>
                <w:noProof/>
                <w:webHidden/>
              </w:rPr>
              <w:t>30</w:t>
            </w:r>
            <w:r>
              <w:rPr>
                <w:noProof/>
                <w:webHidden/>
              </w:rPr>
              <w:fldChar w:fldCharType="end"/>
            </w:r>
            <w:r w:rsidRPr="00EB7E22">
              <w:rPr>
                <w:rStyle w:val="Hyperlink"/>
                <w:noProof/>
              </w:rPr>
              <w:fldChar w:fldCharType="end"/>
            </w:r>
          </w:ins>
        </w:p>
        <w:p w14:paraId="6E03BCDE" w14:textId="01D6A9D4" w:rsidR="00BD2F77" w:rsidRDefault="00BD2F77">
          <w:pPr>
            <w:pStyle w:val="Verzeichnis1"/>
            <w:tabs>
              <w:tab w:val="left" w:pos="440"/>
            </w:tabs>
            <w:rPr>
              <w:ins w:id="112" w:author="Janik Vonrotz" w:date="2016-01-04T19:06:00Z"/>
              <w:noProof/>
              <w:sz w:val="22"/>
              <w:szCs w:val="22"/>
              <w:lang w:eastAsia="de-CH"/>
            </w:rPr>
          </w:pPr>
          <w:ins w:id="113" w:author="Janik Vonrotz" w:date="2016-01-04T19:06:00Z">
            <w:r w:rsidRPr="00EB7E22">
              <w:rPr>
                <w:rStyle w:val="Hyperlink"/>
                <w:noProof/>
              </w:rPr>
              <w:fldChar w:fldCharType="begin"/>
            </w:r>
            <w:r w:rsidRPr="00EB7E22">
              <w:rPr>
                <w:rStyle w:val="Hyperlink"/>
                <w:noProof/>
              </w:rPr>
              <w:instrText xml:space="preserve"> </w:instrText>
            </w:r>
            <w:r>
              <w:rPr>
                <w:noProof/>
              </w:rPr>
              <w:instrText>HYPERLINK \l "_Toc439697820"</w:instrText>
            </w:r>
            <w:r w:rsidRPr="00EB7E22">
              <w:rPr>
                <w:rStyle w:val="Hyperlink"/>
                <w:noProof/>
              </w:rPr>
              <w:instrText xml:space="preserve"> </w:instrText>
            </w:r>
            <w:r w:rsidRPr="00EB7E22">
              <w:rPr>
                <w:rStyle w:val="Hyperlink"/>
                <w:noProof/>
              </w:rPr>
            </w:r>
            <w:r w:rsidRPr="00EB7E22">
              <w:rPr>
                <w:rStyle w:val="Hyperlink"/>
                <w:noProof/>
              </w:rPr>
              <w:fldChar w:fldCharType="separate"/>
            </w:r>
            <w:r w:rsidRPr="00EB7E22">
              <w:rPr>
                <w:rStyle w:val="Hyperlink"/>
                <w:noProof/>
                <w:lang w:val="en-GB"/>
              </w:rPr>
              <w:t>9</w:t>
            </w:r>
            <w:r>
              <w:rPr>
                <w:noProof/>
                <w:sz w:val="22"/>
                <w:szCs w:val="22"/>
                <w:lang w:eastAsia="de-CH"/>
              </w:rPr>
              <w:tab/>
            </w:r>
            <w:r w:rsidRPr="00EB7E22">
              <w:rPr>
                <w:rStyle w:val="Hyperlink"/>
                <w:noProof/>
                <w:lang w:val="en-GB"/>
              </w:rPr>
              <w:t>virtual LAN (VLAN)</w:t>
            </w:r>
            <w:r>
              <w:rPr>
                <w:noProof/>
                <w:webHidden/>
              </w:rPr>
              <w:tab/>
            </w:r>
            <w:r>
              <w:rPr>
                <w:noProof/>
                <w:webHidden/>
              </w:rPr>
              <w:fldChar w:fldCharType="begin"/>
            </w:r>
            <w:r>
              <w:rPr>
                <w:noProof/>
                <w:webHidden/>
              </w:rPr>
              <w:instrText xml:space="preserve"> PAGEREF _Toc439697820 \h </w:instrText>
            </w:r>
            <w:r>
              <w:rPr>
                <w:noProof/>
                <w:webHidden/>
              </w:rPr>
            </w:r>
          </w:ins>
          <w:r>
            <w:rPr>
              <w:noProof/>
              <w:webHidden/>
            </w:rPr>
            <w:fldChar w:fldCharType="separate"/>
          </w:r>
          <w:ins w:id="114" w:author="Janik Vonrotz" w:date="2016-01-04T19:06:00Z">
            <w:r>
              <w:rPr>
                <w:noProof/>
                <w:webHidden/>
              </w:rPr>
              <w:t>31</w:t>
            </w:r>
            <w:r>
              <w:rPr>
                <w:noProof/>
                <w:webHidden/>
              </w:rPr>
              <w:fldChar w:fldCharType="end"/>
            </w:r>
            <w:r w:rsidRPr="00EB7E22">
              <w:rPr>
                <w:rStyle w:val="Hyperlink"/>
                <w:noProof/>
              </w:rPr>
              <w:fldChar w:fldCharType="end"/>
            </w:r>
          </w:ins>
        </w:p>
        <w:p w14:paraId="20719400" w14:textId="187AF009" w:rsidR="00BD2F77" w:rsidRDefault="00BD2F77">
          <w:pPr>
            <w:pStyle w:val="Verzeichnis1"/>
            <w:tabs>
              <w:tab w:val="left" w:pos="440"/>
            </w:tabs>
            <w:rPr>
              <w:ins w:id="115" w:author="Janik Vonrotz" w:date="2016-01-04T19:06:00Z"/>
              <w:noProof/>
              <w:sz w:val="22"/>
              <w:szCs w:val="22"/>
              <w:lang w:eastAsia="de-CH"/>
            </w:rPr>
          </w:pPr>
          <w:ins w:id="116" w:author="Janik Vonrotz" w:date="2016-01-04T19:06:00Z">
            <w:r w:rsidRPr="00EB7E22">
              <w:rPr>
                <w:rStyle w:val="Hyperlink"/>
                <w:noProof/>
              </w:rPr>
              <w:fldChar w:fldCharType="begin"/>
            </w:r>
            <w:r w:rsidRPr="00EB7E22">
              <w:rPr>
                <w:rStyle w:val="Hyperlink"/>
                <w:noProof/>
              </w:rPr>
              <w:instrText xml:space="preserve"> </w:instrText>
            </w:r>
            <w:r>
              <w:rPr>
                <w:noProof/>
              </w:rPr>
              <w:instrText>HYPERLINK \l "_Toc439697821"</w:instrText>
            </w:r>
            <w:r w:rsidRPr="00EB7E22">
              <w:rPr>
                <w:rStyle w:val="Hyperlink"/>
                <w:noProof/>
              </w:rPr>
              <w:instrText xml:space="preserve"> </w:instrText>
            </w:r>
            <w:r w:rsidRPr="00EB7E22">
              <w:rPr>
                <w:rStyle w:val="Hyperlink"/>
                <w:noProof/>
              </w:rPr>
            </w:r>
            <w:r w:rsidRPr="00EB7E22">
              <w:rPr>
                <w:rStyle w:val="Hyperlink"/>
                <w:noProof/>
              </w:rPr>
              <w:fldChar w:fldCharType="separate"/>
            </w:r>
            <w:r w:rsidRPr="00EB7E22">
              <w:rPr>
                <w:rStyle w:val="Hyperlink"/>
                <w:noProof/>
              </w:rPr>
              <w:t>10</w:t>
            </w:r>
            <w:r>
              <w:rPr>
                <w:noProof/>
                <w:sz w:val="22"/>
                <w:szCs w:val="22"/>
                <w:lang w:eastAsia="de-CH"/>
              </w:rPr>
              <w:tab/>
            </w:r>
            <w:r w:rsidRPr="00EB7E22">
              <w:rPr>
                <w:rStyle w:val="Hyperlink"/>
                <w:noProof/>
              </w:rPr>
              <w:t>Virtual Private Network (VPN)</w:t>
            </w:r>
            <w:bookmarkStart w:id="117" w:name="_GoBack"/>
            <w:bookmarkEnd w:id="117"/>
            <w:r>
              <w:rPr>
                <w:noProof/>
                <w:webHidden/>
              </w:rPr>
              <w:tab/>
            </w:r>
            <w:r>
              <w:rPr>
                <w:noProof/>
                <w:webHidden/>
              </w:rPr>
              <w:fldChar w:fldCharType="begin"/>
            </w:r>
            <w:r>
              <w:rPr>
                <w:noProof/>
                <w:webHidden/>
              </w:rPr>
              <w:instrText xml:space="preserve"> PAGEREF _Toc439697821 \h </w:instrText>
            </w:r>
            <w:r>
              <w:rPr>
                <w:noProof/>
                <w:webHidden/>
              </w:rPr>
            </w:r>
          </w:ins>
          <w:r>
            <w:rPr>
              <w:noProof/>
              <w:webHidden/>
            </w:rPr>
            <w:fldChar w:fldCharType="separate"/>
          </w:r>
          <w:ins w:id="118" w:author="Janik Vonrotz" w:date="2016-01-04T19:06:00Z">
            <w:r>
              <w:rPr>
                <w:noProof/>
                <w:webHidden/>
              </w:rPr>
              <w:t>33</w:t>
            </w:r>
            <w:r>
              <w:rPr>
                <w:noProof/>
                <w:webHidden/>
              </w:rPr>
              <w:fldChar w:fldCharType="end"/>
            </w:r>
            <w:r w:rsidRPr="00EB7E22">
              <w:rPr>
                <w:rStyle w:val="Hyperlink"/>
                <w:noProof/>
              </w:rPr>
              <w:fldChar w:fldCharType="end"/>
            </w:r>
          </w:ins>
        </w:p>
        <w:p w14:paraId="40478783" w14:textId="12578AD4" w:rsidR="00BD2F77" w:rsidRDefault="00BD2F77">
          <w:pPr>
            <w:pStyle w:val="Verzeichnis2"/>
            <w:tabs>
              <w:tab w:val="left" w:pos="880"/>
              <w:tab w:val="right" w:leader="dot" w:pos="9062"/>
            </w:tabs>
            <w:rPr>
              <w:ins w:id="119" w:author="Janik Vonrotz" w:date="2016-01-04T19:06:00Z"/>
              <w:noProof/>
              <w:sz w:val="22"/>
              <w:szCs w:val="22"/>
              <w:lang w:eastAsia="de-CH"/>
            </w:rPr>
          </w:pPr>
          <w:ins w:id="120" w:author="Janik Vonrotz" w:date="2016-01-04T19:06:00Z">
            <w:r w:rsidRPr="00EB7E22">
              <w:rPr>
                <w:rStyle w:val="Hyperlink"/>
                <w:noProof/>
              </w:rPr>
              <w:fldChar w:fldCharType="begin"/>
            </w:r>
            <w:r w:rsidRPr="00EB7E22">
              <w:rPr>
                <w:rStyle w:val="Hyperlink"/>
                <w:noProof/>
              </w:rPr>
              <w:instrText xml:space="preserve"> </w:instrText>
            </w:r>
            <w:r>
              <w:rPr>
                <w:noProof/>
              </w:rPr>
              <w:instrText>HYPERLINK \l "_Toc439697822"</w:instrText>
            </w:r>
            <w:r w:rsidRPr="00EB7E22">
              <w:rPr>
                <w:rStyle w:val="Hyperlink"/>
                <w:noProof/>
              </w:rPr>
              <w:instrText xml:space="preserve"> </w:instrText>
            </w:r>
            <w:r w:rsidRPr="00EB7E22">
              <w:rPr>
                <w:rStyle w:val="Hyperlink"/>
                <w:noProof/>
              </w:rPr>
            </w:r>
            <w:r w:rsidRPr="00EB7E22">
              <w:rPr>
                <w:rStyle w:val="Hyperlink"/>
                <w:noProof/>
              </w:rPr>
              <w:fldChar w:fldCharType="separate"/>
            </w:r>
            <w:r w:rsidRPr="00EB7E22">
              <w:rPr>
                <w:rStyle w:val="Hyperlink"/>
                <w:noProof/>
                <w:lang w:val="de-DE"/>
                <w14:scene3d>
                  <w14:camera w14:prst="orthographicFront"/>
                  <w14:lightRig w14:rig="threePt" w14:dir="t">
                    <w14:rot w14:lat="0" w14:lon="0" w14:rev="0"/>
                  </w14:lightRig>
                </w14:scene3d>
              </w:rPr>
              <w:t>10.1</w:t>
            </w:r>
            <w:r>
              <w:rPr>
                <w:noProof/>
                <w:sz w:val="22"/>
                <w:szCs w:val="22"/>
                <w:lang w:eastAsia="de-CH"/>
              </w:rPr>
              <w:tab/>
            </w:r>
            <w:r w:rsidRPr="00EB7E22">
              <w:rPr>
                <w:rStyle w:val="Hyperlink"/>
                <w:noProof/>
              </w:rPr>
              <w:t>Verschlüsselung</w:t>
            </w:r>
            <w:r>
              <w:rPr>
                <w:noProof/>
                <w:webHidden/>
              </w:rPr>
              <w:tab/>
            </w:r>
            <w:r>
              <w:rPr>
                <w:noProof/>
                <w:webHidden/>
              </w:rPr>
              <w:fldChar w:fldCharType="begin"/>
            </w:r>
            <w:r>
              <w:rPr>
                <w:noProof/>
                <w:webHidden/>
              </w:rPr>
              <w:instrText xml:space="preserve"> PAGEREF _Toc439697822 \h </w:instrText>
            </w:r>
            <w:r>
              <w:rPr>
                <w:noProof/>
                <w:webHidden/>
              </w:rPr>
            </w:r>
          </w:ins>
          <w:r>
            <w:rPr>
              <w:noProof/>
              <w:webHidden/>
            </w:rPr>
            <w:fldChar w:fldCharType="separate"/>
          </w:r>
          <w:ins w:id="121" w:author="Janik Vonrotz" w:date="2016-01-04T19:06:00Z">
            <w:r>
              <w:rPr>
                <w:noProof/>
                <w:webHidden/>
              </w:rPr>
              <w:t>33</w:t>
            </w:r>
            <w:r>
              <w:rPr>
                <w:noProof/>
                <w:webHidden/>
              </w:rPr>
              <w:fldChar w:fldCharType="end"/>
            </w:r>
            <w:r w:rsidRPr="00EB7E22">
              <w:rPr>
                <w:rStyle w:val="Hyperlink"/>
                <w:noProof/>
              </w:rPr>
              <w:fldChar w:fldCharType="end"/>
            </w:r>
          </w:ins>
        </w:p>
        <w:p w14:paraId="13267952" w14:textId="10CBCFED" w:rsidR="00BD2F77" w:rsidRDefault="00BD2F77">
          <w:pPr>
            <w:pStyle w:val="Verzeichnis2"/>
            <w:tabs>
              <w:tab w:val="left" w:pos="880"/>
              <w:tab w:val="right" w:leader="dot" w:pos="9062"/>
            </w:tabs>
            <w:rPr>
              <w:ins w:id="122" w:author="Janik Vonrotz" w:date="2016-01-04T19:06:00Z"/>
              <w:noProof/>
              <w:sz w:val="22"/>
              <w:szCs w:val="22"/>
              <w:lang w:eastAsia="de-CH"/>
            </w:rPr>
          </w:pPr>
          <w:ins w:id="123" w:author="Janik Vonrotz" w:date="2016-01-04T19:06:00Z">
            <w:r w:rsidRPr="00EB7E22">
              <w:rPr>
                <w:rStyle w:val="Hyperlink"/>
                <w:noProof/>
              </w:rPr>
              <w:fldChar w:fldCharType="begin"/>
            </w:r>
            <w:r w:rsidRPr="00EB7E22">
              <w:rPr>
                <w:rStyle w:val="Hyperlink"/>
                <w:noProof/>
              </w:rPr>
              <w:instrText xml:space="preserve"> </w:instrText>
            </w:r>
            <w:r>
              <w:rPr>
                <w:noProof/>
              </w:rPr>
              <w:instrText>HYPERLINK \l "_Toc439697823"</w:instrText>
            </w:r>
            <w:r w:rsidRPr="00EB7E22">
              <w:rPr>
                <w:rStyle w:val="Hyperlink"/>
                <w:noProof/>
              </w:rPr>
              <w:instrText xml:space="preserve"> </w:instrText>
            </w:r>
            <w:r w:rsidRPr="00EB7E22">
              <w:rPr>
                <w:rStyle w:val="Hyperlink"/>
                <w:noProof/>
              </w:rPr>
            </w:r>
            <w:r w:rsidRPr="00EB7E22">
              <w:rPr>
                <w:rStyle w:val="Hyperlink"/>
                <w:noProof/>
              </w:rPr>
              <w:fldChar w:fldCharType="separate"/>
            </w:r>
            <w:r w:rsidRPr="00EB7E22">
              <w:rPr>
                <w:rStyle w:val="Hyperlink"/>
                <w:noProof/>
                <w:lang w:val="de-DE"/>
                <w14:scene3d>
                  <w14:camera w14:prst="orthographicFront"/>
                  <w14:lightRig w14:rig="threePt" w14:dir="t">
                    <w14:rot w14:lat="0" w14:lon="0" w14:rev="0"/>
                  </w14:lightRig>
                </w14:scene3d>
              </w:rPr>
              <w:t>10.2</w:t>
            </w:r>
            <w:r>
              <w:rPr>
                <w:noProof/>
                <w:sz w:val="22"/>
                <w:szCs w:val="22"/>
                <w:lang w:eastAsia="de-CH"/>
              </w:rPr>
              <w:tab/>
            </w:r>
            <w:r w:rsidRPr="00EB7E22">
              <w:rPr>
                <w:rStyle w:val="Hyperlink"/>
                <w:noProof/>
              </w:rPr>
              <w:t>IPSec</w:t>
            </w:r>
            <w:r>
              <w:rPr>
                <w:noProof/>
                <w:webHidden/>
              </w:rPr>
              <w:tab/>
            </w:r>
            <w:r>
              <w:rPr>
                <w:noProof/>
                <w:webHidden/>
              </w:rPr>
              <w:fldChar w:fldCharType="begin"/>
            </w:r>
            <w:r>
              <w:rPr>
                <w:noProof/>
                <w:webHidden/>
              </w:rPr>
              <w:instrText xml:space="preserve"> PAGEREF _Toc439697823 \h </w:instrText>
            </w:r>
            <w:r>
              <w:rPr>
                <w:noProof/>
                <w:webHidden/>
              </w:rPr>
            </w:r>
          </w:ins>
          <w:r>
            <w:rPr>
              <w:noProof/>
              <w:webHidden/>
            </w:rPr>
            <w:fldChar w:fldCharType="separate"/>
          </w:r>
          <w:ins w:id="124" w:author="Janik Vonrotz" w:date="2016-01-04T19:06:00Z">
            <w:r>
              <w:rPr>
                <w:noProof/>
                <w:webHidden/>
              </w:rPr>
              <w:t>35</w:t>
            </w:r>
            <w:r>
              <w:rPr>
                <w:noProof/>
                <w:webHidden/>
              </w:rPr>
              <w:fldChar w:fldCharType="end"/>
            </w:r>
            <w:r w:rsidRPr="00EB7E22">
              <w:rPr>
                <w:rStyle w:val="Hyperlink"/>
                <w:noProof/>
              </w:rPr>
              <w:fldChar w:fldCharType="end"/>
            </w:r>
          </w:ins>
        </w:p>
        <w:p w14:paraId="4608F244" w14:textId="3AE04FA3" w:rsidR="00BD2F77" w:rsidRDefault="00BD2F77">
          <w:pPr>
            <w:pStyle w:val="Verzeichnis1"/>
            <w:tabs>
              <w:tab w:val="left" w:pos="440"/>
            </w:tabs>
            <w:rPr>
              <w:ins w:id="125" w:author="Janik Vonrotz" w:date="2016-01-04T19:06:00Z"/>
              <w:noProof/>
              <w:sz w:val="22"/>
              <w:szCs w:val="22"/>
              <w:lang w:eastAsia="de-CH"/>
            </w:rPr>
          </w:pPr>
          <w:ins w:id="126" w:author="Janik Vonrotz" w:date="2016-01-04T19:06:00Z">
            <w:r w:rsidRPr="00EB7E22">
              <w:rPr>
                <w:rStyle w:val="Hyperlink"/>
                <w:noProof/>
              </w:rPr>
              <w:fldChar w:fldCharType="begin"/>
            </w:r>
            <w:r w:rsidRPr="00EB7E22">
              <w:rPr>
                <w:rStyle w:val="Hyperlink"/>
                <w:noProof/>
              </w:rPr>
              <w:instrText xml:space="preserve"> </w:instrText>
            </w:r>
            <w:r>
              <w:rPr>
                <w:noProof/>
              </w:rPr>
              <w:instrText>HYPERLINK \l "_Toc439697824"</w:instrText>
            </w:r>
            <w:r w:rsidRPr="00EB7E22">
              <w:rPr>
                <w:rStyle w:val="Hyperlink"/>
                <w:noProof/>
              </w:rPr>
              <w:instrText xml:space="preserve"> </w:instrText>
            </w:r>
            <w:r w:rsidRPr="00EB7E22">
              <w:rPr>
                <w:rStyle w:val="Hyperlink"/>
                <w:noProof/>
              </w:rPr>
            </w:r>
            <w:r w:rsidRPr="00EB7E22">
              <w:rPr>
                <w:rStyle w:val="Hyperlink"/>
                <w:noProof/>
              </w:rPr>
              <w:fldChar w:fldCharType="separate"/>
            </w:r>
            <w:r w:rsidRPr="00EB7E22">
              <w:rPr>
                <w:rStyle w:val="Hyperlink"/>
                <w:noProof/>
                <w:lang w:val="de-DE"/>
              </w:rPr>
              <w:t>11</w:t>
            </w:r>
            <w:r>
              <w:rPr>
                <w:noProof/>
                <w:sz w:val="22"/>
                <w:szCs w:val="22"/>
                <w:lang w:eastAsia="de-CH"/>
              </w:rPr>
              <w:tab/>
            </w:r>
            <w:r w:rsidRPr="00EB7E22">
              <w:rPr>
                <w:rStyle w:val="Hyperlink"/>
                <w:noProof/>
                <w:lang w:val="de-DE"/>
              </w:rPr>
              <w:t>WLAN, Funknetze, VoIP</w:t>
            </w:r>
            <w:r>
              <w:rPr>
                <w:noProof/>
                <w:webHidden/>
              </w:rPr>
              <w:tab/>
            </w:r>
            <w:r>
              <w:rPr>
                <w:noProof/>
                <w:webHidden/>
              </w:rPr>
              <w:fldChar w:fldCharType="begin"/>
            </w:r>
            <w:r>
              <w:rPr>
                <w:noProof/>
                <w:webHidden/>
              </w:rPr>
              <w:instrText xml:space="preserve"> PAGEREF _Toc439697824 \h </w:instrText>
            </w:r>
            <w:r>
              <w:rPr>
                <w:noProof/>
                <w:webHidden/>
              </w:rPr>
            </w:r>
          </w:ins>
          <w:r>
            <w:rPr>
              <w:noProof/>
              <w:webHidden/>
            </w:rPr>
            <w:fldChar w:fldCharType="separate"/>
          </w:r>
          <w:ins w:id="127" w:author="Janik Vonrotz" w:date="2016-01-04T19:06:00Z">
            <w:r>
              <w:rPr>
                <w:noProof/>
                <w:webHidden/>
              </w:rPr>
              <w:t>36</w:t>
            </w:r>
            <w:r>
              <w:rPr>
                <w:noProof/>
                <w:webHidden/>
              </w:rPr>
              <w:fldChar w:fldCharType="end"/>
            </w:r>
            <w:r w:rsidRPr="00EB7E22">
              <w:rPr>
                <w:rStyle w:val="Hyperlink"/>
                <w:noProof/>
              </w:rPr>
              <w:fldChar w:fldCharType="end"/>
            </w:r>
          </w:ins>
        </w:p>
        <w:p w14:paraId="6042EC60" w14:textId="45FC381A" w:rsidR="00BD2F77" w:rsidRDefault="00BD2F77">
          <w:pPr>
            <w:pStyle w:val="Verzeichnis2"/>
            <w:tabs>
              <w:tab w:val="left" w:pos="880"/>
              <w:tab w:val="right" w:leader="dot" w:pos="9062"/>
            </w:tabs>
            <w:rPr>
              <w:ins w:id="128" w:author="Janik Vonrotz" w:date="2016-01-04T19:06:00Z"/>
              <w:noProof/>
              <w:sz w:val="22"/>
              <w:szCs w:val="22"/>
              <w:lang w:eastAsia="de-CH"/>
            </w:rPr>
          </w:pPr>
          <w:ins w:id="129" w:author="Janik Vonrotz" w:date="2016-01-04T19:06:00Z">
            <w:r w:rsidRPr="00EB7E22">
              <w:rPr>
                <w:rStyle w:val="Hyperlink"/>
                <w:noProof/>
              </w:rPr>
              <w:fldChar w:fldCharType="begin"/>
            </w:r>
            <w:r w:rsidRPr="00EB7E22">
              <w:rPr>
                <w:rStyle w:val="Hyperlink"/>
                <w:noProof/>
              </w:rPr>
              <w:instrText xml:space="preserve"> </w:instrText>
            </w:r>
            <w:r>
              <w:rPr>
                <w:noProof/>
              </w:rPr>
              <w:instrText>HYPERLINK \l "_Toc439697825"</w:instrText>
            </w:r>
            <w:r w:rsidRPr="00EB7E22">
              <w:rPr>
                <w:rStyle w:val="Hyperlink"/>
                <w:noProof/>
              </w:rPr>
              <w:instrText xml:space="preserve"> </w:instrText>
            </w:r>
            <w:r w:rsidRPr="00EB7E22">
              <w:rPr>
                <w:rStyle w:val="Hyperlink"/>
                <w:noProof/>
              </w:rPr>
            </w:r>
            <w:r w:rsidRPr="00EB7E22">
              <w:rPr>
                <w:rStyle w:val="Hyperlink"/>
                <w:noProof/>
              </w:rPr>
              <w:fldChar w:fldCharType="separate"/>
            </w:r>
            <w:r w:rsidRPr="00EB7E22">
              <w:rPr>
                <w:rStyle w:val="Hyperlink"/>
                <w:noProof/>
                <w:lang w:val="de-DE"/>
                <w14:scene3d>
                  <w14:camera w14:prst="orthographicFront"/>
                  <w14:lightRig w14:rig="threePt" w14:dir="t">
                    <w14:rot w14:lat="0" w14:lon="0" w14:rev="0"/>
                  </w14:lightRig>
                </w14:scene3d>
              </w:rPr>
              <w:t>11.1</w:t>
            </w:r>
            <w:r>
              <w:rPr>
                <w:noProof/>
                <w:sz w:val="22"/>
                <w:szCs w:val="22"/>
                <w:lang w:eastAsia="de-CH"/>
              </w:rPr>
              <w:tab/>
            </w:r>
            <w:r w:rsidRPr="00EB7E22">
              <w:rPr>
                <w:rStyle w:val="Hyperlink"/>
                <w:noProof/>
              </w:rPr>
              <w:t>Funknetze</w:t>
            </w:r>
            <w:r>
              <w:rPr>
                <w:noProof/>
                <w:webHidden/>
              </w:rPr>
              <w:tab/>
            </w:r>
            <w:r>
              <w:rPr>
                <w:noProof/>
                <w:webHidden/>
              </w:rPr>
              <w:fldChar w:fldCharType="begin"/>
            </w:r>
            <w:r>
              <w:rPr>
                <w:noProof/>
                <w:webHidden/>
              </w:rPr>
              <w:instrText xml:space="preserve"> PAGEREF _Toc439697825 \h </w:instrText>
            </w:r>
            <w:r>
              <w:rPr>
                <w:noProof/>
                <w:webHidden/>
              </w:rPr>
            </w:r>
          </w:ins>
          <w:r>
            <w:rPr>
              <w:noProof/>
              <w:webHidden/>
            </w:rPr>
            <w:fldChar w:fldCharType="separate"/>
          </w:r>
          <w:ins w:id="130" w:author="Janik Vonrotz" w:date="2016-01-04T19:06:00Z">
            <w:r>
              <w:rPr>
                <w:noProof/>
                <w:webHidden/>
              </w:rPr>
              <w:t>36</w:t>
            </w:r>
            <w:r>
              <w:rPr>
                <w:noProof/>
                <w:webHidden/>
              </w:rPr>
              <w:fldChar w:fldCharType="end"/>
            </w:r>
            <w:r w:rsidRPr="00EB7E22">
              <w:rPr>
                <w:rStyle w:val="Hyperlink"/>
                <w:noProof/>
              </w:rPr>
              <w:fldChar w:fldCharType="end"/>
            </w:r>
          </w:ins>
        </w:p>
        <w:p w14:paraId="0272F845" w14:textId="5D99552C" w:rsidR="00BD2F77" w:rsidRDefault="00BD2F77">
          <w:pPr>
            <w:pStyle w:val="Verzeichnis2"/>
            <w:tabs>
              <w:tab w:val="left" w:pos="880"/>
              <w:tab w:val="right" w:leader="dot" w:pos="9062"/>
            </w:tabs>
            <w:rPr>
              <w:ins w:id="131" w:author="Janik Vonrotz" w:date="2016-01-04T19:06:00Z"/>
              <w:noProof/>
              <w:sz w:val="22"/>
              <w:szCs w:val="22"/>
              <w:lang w:eastAsia="de-CH"/>
            </w:rPr>
          </w:pPr>
          <w:ins w:id="132" w:author="Janik Vonrotz" w:date="2016-01-04T19:06:00Z">
            <w:r w:rsidRPr="00EB7E22">
              <w:rPr>
                <w:rStyle w:val="Hyperlink"/>
                <w:noProof/>
              </w:rPr>
              <w:fldChar w:fldCharType="begin"/>
            </w:r>
            <w:r w:rsidRPr="00EB7E22">
              <w:rPr>
                <w:rStyle w:val="Hyperlink"/>
                <w:noProof/>
              </w:rPr>
              <w:instrText xml:space="preserve"> </w:instrText>
            </w:r>
            <w:r>
              <w:rPr>
                <w:noProof/>
              </w:rPr>
              <w:instrText>HYPERLINK \l "_Toc439697826"</w:instrText>
            </w:r>
            <w:r w:rsidRPr="00EB7E22">
              <w:rPr>
                <w:rStyle w:val="Hyperlink"/>
                <w:noProof/>
              </w:rPr>
              <w:instrText xml:space="preserve"> </w:instrText>
            </w:r>
            <w:r w:rsidRPr="00EB7E22">
              <w:rPr>
                <w:rStyle w:val="Hyperlink"/>
                <w:noProof/>
              </w:rPr>
            </w:r>
            <w:r w:rsidRPr="00EB7E22">
              <w:rPr>
                <w:rStyle w:val="Hyperlink"/>
                <w:noProof/>
              </w:rPr>
              <w:fldChar w:fldCharType="separate"/>
            </w:r>
            <w:r w:rsidRPr="00EB7E22">
              <w:rPr>
                <w:rStyle w:val="Hyperlink"/>
                <w:noProof/>
                <w:lang w:val="de-DE"/>
                <w14:scene3d>
                  <w14:camera w14:prst="orthographicFront"/>
                  <w14:lightRig w14:rig="threePt" w14:dir="t">
                    <w14:rot w14:lat="0" w14:lon="0" w14:rev="0"/>
                  </w14:lightRig>
                </w14:scene3d>
              </w:rPr>
              <w:t>11.2</w:t>
            </w:r>
            <w:r>
              <w:rPr>
                <w:noProof/>
                <w:sz w:val="22"/>
                <w:szCs w:val="22"/>
                <w:lang w:eastAsia="de-CH"/>
              </w:rPr>
              <w:tab/>
            </w:r>
            <w:r w:rsidRPr="00EB7E22">
              <w:rPr>
                <w:rStyle w:val="Hyperlink"/>
                <w:noProof/>
              </w:rPr>
              <w:t>WLAN Sicherheit</w:t>
            </w:r>
            <w:r>
              <w:rPr>
                <w:noProof/>
                <w:webHidden/>
              </w:rPr>
              <w:tab/>
            </w:r>
            <w:r>
              <w:rPr>
                <w:noProof/>
                <w:webHidden/>
              </w:rPr>
              <w:fldChar w:fldCharType="begin"/>
            </w:r>
            <w:r>
              <w:rPr>
                <w:noProof/>
                <w:webHidden/>
              </w:rPr>
              <w:instrText xml:space="preserve"> PAGEREF _Toc439697826 \h </w:instrText>
            </w:r>
            <w:r>
              <w:rPr>
                <w:noProof/>
                <w:webHidden/>
              </w:rPr>
            </w:r>
          </w:ins>
          <w:r>
            <w:rPr>
              <w:noProof/>
              <w:webHidden/>
            </w:rPr>
            <w:fldChar w:fldCharType="separate"/>
          </w:r>
          <w:ins w:id="133" w:author="Janik Vonrotz" w:date="2016-01-04T19:06:00Z">
            <w:r>
              <w:rPr>
                <w:noProof/>
                <w:webHidden/>
              </w:rPr>
              <w:t>38</w:t>
            </w:r>
            <w:r>
              <w:rPr>
                <w:noProof/>
                <w:webHidden/>
              </w:rPr>
              <w:fldChar w:fldCharType="end"/>
            </w:r>
            <w:r w:rsidRPr="00EB7E22">
              <w:rPr>
                <w:rStyle w:val="Hyperlink"/>
                <w:noProof/>
              </w:rPr>
              <w:fldChar w:fldCharType="end"/>
            </w:r>
          </w:ins>
        </w:p>
        <w:p w14:paraId="0FAB16EE" w14:textId="720A2498" w:rsidR="00BD2F77" w:rsidRDefault="00BD2F77">
          <w:pPr>
            <w:pStyle w:val="Verzeichnis2"/>
            <w:tabs>
              <w:tab w:val="left" w:pos="880"/>
              <w:tab w:val="right" w:leader="dot" w:pos="9062"/>
            </w:tabs>
            <w:rPr>
              <w:ins w:id="134" w:author="Janik Vonrotz" w:date="2016-01-04T19:06:00Z"/>
              <w:noProof/>
              <w:sz w:val="22"/>
              <w:szCs w:val="22"/>
              <w:lang w:eastAsia="de-CH"/>
            </w:rPr>
          </w:pPr>
          <w:ins w:id="135" w:author="Janik Vonrotz" w:date="2016-01-04T19:06:00Z">
            <w:r w:rsidRPr="00EB7E22">
              <w:rPr>
                <w:rStyle w:val="Hyperlink"/>
                <w:noProof/>
              </w:rPr>
              <w:fldChar w:fldCharType="begin"/>
            </w:r>
            <w:r w:rsidRPr="00EB7E22">
              <w:rPr>
                <w:rStyle w:val="Hyperlink"/>
                <w:noProof/>
              </w:rPr>
              <w:instrText xml:space="preserve"> </w:instrText>
            </w:r>
            <w:r>
              <w:rPr>
                <w:noProof/>
              </w:rPr>
              <w:instrText>HYPERLINK \l "_Toc439697827"</w:instrText>
            </w:r>
            <w:r w:rsidRPr="00EB7E22">
              <w:rPr>
                <w:rStyle w:val="Hyperlink"/>
                <w:noProof/>
              </w:rPr>
              <w:instrText xml:space="preserve"> </w:instrText>
            </w:r>
            <w:r w:rsidRPr="00EB7E22">
              <w:rPr>
                <w:rStyle w:val="Hyperlink"/>
                <w:noProof/>
              </w:rPr>
            </w:r>
            <w:r w:rsidRPr="00EB7E22">
              <w:rPr>
                <w:rStyle w:val="Hyperlink"/>
                <w:noProof/>
              </w:rPr>
              <w:fldChar w:fldCharType="separate"/>
            </w:r>
            <w:r w:rsidRPr="00EB7E22">
              <w:rPr>
                <w:rStyle w:val="Hyperlink"/>
                <w:noProof/>
                <w:lang w:val="de-DE"/>
                <w14:scene3d>
                  <w14:camera w14:prst="orthographicFront"/>
                  <w14:lightRig w14:rig="threePt" w14:dir="t">
                    <w14:rot w14:lat="0" w14:lon="0" w14:rev="0"/>
                  </w14:lightRig>
                </w14:scene3d>
              </w:rPr>
              <w:t>11.3</w:t>
            </w:r>
            <w:r>
              <w:rPr>
                <w:noProof/>
                <w:sz w:val="22"/>
                <w:szCs w:val="22"/>
                <w:lang w:eastAsia="de-CH"/>
              </w:rPr>
              <w:tab/>
            </w:r>
            <w:r w:rsidRPr="00EB7E22">
              <w:rPr>
                <w:rStyle w:val="Hyperlink"/>
                <w:noProof/>
              </w:rPr>
              <w:t>Voice over IP (VoIP)</w:t>
            </w:r>
            <w:r>
              <w:rPr>
                <w:noProof/>
                <w:webHidden/>
              </w:rPr>
              <w:tab/>
            </w:r>
            <w:r>
              <w:rPr>
                <w:noProof/>
                <w:webHidden/>
              </w:rPr>
              <w:fldChar w:fldCharType="begin"/>
            </w:r>
            <w:r>
              <w:rPr>
                <w:noProof/>
                <w:webHidden/>
              </w:rPr>
              <w:instrText xml:space="preserve"> PAGEREF _Toc439697827 \h </w:instrText>
            </w:r>
            <w:r>
              <w:rPr>
                <w:noProof/>
                <w:webHidden/>
              </w:rPr>
            </w:r>
          </w:ins>
          <w:r>
            <w:rPr>
              <w:noProof/>
              <w:webHidden/>
            </w:rPr>
            <w:fldChar w:fldCharType="separate"/>
          </w:r>
          <w:ins w:id="136" w:author="Janik Vonrotz" w:date="2016-01-04T19:06:00Z">
            <w:r>
              <w:rPr>
                <w:noProof/>
                <w:webHidden/>
              </w:rPr>
              <w:t>38</w:t>
            </w:r>
            <w:r>
              <w:rPr>
                <w:noProof/>
                <w:webHidden/>
              </w:rPr>
              <w:fldChar w:fldCharType="end"/>
            </w:r>
            <w:r w:rsidRPr="00EB7E22">
              <w:rPr>
                <w:rStyle w:val="Hyperlink"/>
                <w:noProof/>
              </w:rPr>
              <w:fldChar w:fldCharType="end"/>
            </w:r>
          </w:ins>
        </w:p>
        <w:p w14:paraId="319B7438" w14:textId="28DA53DD" w:rsidR="00BD2F77" w:rsidRDefault="00BD2F77">
          <w:pPr>
            <w:pStyle w:val="Verzeichnis1"/>
            <w:tabs>
              <w:tab w:val="left" w:pos="440"/>
            </w:tabs>
            <w:rPr>
              <w:ins w:id="137" w:author="Janik Vonrotz" w:date="2016-01-04T19:06:00Z"/>
              <w:noProof/>
              <w:sz w:val="22"/>
              <w:szCs w:val="22"/>
              <w:lang w:eastAsia="de-CH"/>
            </w:rPr>
          </w:pPr>
          <w:ins w:id="138" w:author="Janik Vonrotz" w:date="2016-01-04T19:06:00Z">
            <w:r w:rsidRPr="00EB7E22">
              <w:rPr>
                <w:rStyle w:val="Hyperlink"/>
                <w:noProof/>
              </w:rPr>
              <w:fldChar w:fldCharType="begin"/>
            </w:r>
            <w:r w:rsidRPr="00EB7E22">
              <w:rPr>
                <w:rStyle w:val="Hyperlink"/>
                <w:noProof/>
              </w:rPr>
              <w:instrText xml:space="preserve"> </w:instrText>
            </w:r>
            <w:r>
              <w:rPr>
                <w:noProof/>
              </w:rPr>
              <w:instrText>HYPERLINK \l "_Toc439697828"</w:instrText>
            </w:r>
            <w:r w:rsidRPr="00EB7E22">
              <w:rPr>
                <w:rStyle w:val="Hyperlink"/>
                <w:noProof/>
              </w:rPr>
              <w:instrText xml:space="preserve"> </w:instrText>
            </w:r>
            <w:r w:rsidRPr="00EB7E22">
              <w:rPr>
                <w:rStyle w:val="Hyperlink"/>
                <w:noProof/>
              </w:rPr>
            </w:r>
            <w:r w:rsidRPr="00EB7E22">
              <w:rPr>
                <w:rStyle w:val="Hyperlink"/>
                <w:noProof/>
              </w:rPr>
              <w:fldChar w:fldCharType="separate"/>
            </w:r>
            <w:r w:rsidRPr="00EB7E22">
              <w:rPr>
                <w:rStyle w:val="Hyperlink"/>
                <w:noProof/>
                <w:lang w:val="de-DE"/>
              </w:rPr>
              <w:t>12</w:t>
            </w:r>
            <w:r>
              <w:rPr>
                <w:noProof/>
                <w:sz w:val="22"/>
                <w:szCs w:val="22"/>
                <w:lang w:eastAsia="de-CH"/>
              </w:rPr>
              <w:tab/>
            </w:r>
            <w:r w:rsidRPr="00EB7E22">
              <w:rPr>
                <w:rStyle w:val="Hyperlink"/>
                <w:noProof/>
                <w:lang w:val="de-DE"/>
              </w:rPr>
              <w:t>Netzzugänge – Szenarien</w:t>
            </w:r>
            <w:r>
              <w:rPr>
                <w:noProof/>
                <w:webHidden/>
              </w:rPr>
              <w:tab/>
            </w:r>
            <w:r>
              <w:rPr>
                <w:noProof/>
                <w:webHidden/>
              </w:rPr>
              <w:fldChar w:fldCharType="begin"/>
            </w:r>
            <w:r>
              <w:rPr>
                <w:noProof/>
                <w:webHidden/>
              </w:rPr>
              <w:instrText xml:space="preserve"> PAGEREF _Toc439697828 \h </w:instrText>
            </w:r>
            <w:r>
              <w:rPr>
                <w:noProof/>
                <w:webHidden/>
              </w:rPr>
            </w:r>
          </w:ins>
          <w:r>
            <w:rPr>
              <w:noProof/>
              <w:webHidden/>
            </w:rPr>
            <w:fldChar w:fldCharType="separate"/>
          </w:r>
          <w:ins w:id="139" w:author="Janik Vonrotz" w:date="2016-01-04T19:06:00Z">
            <w:r>
              <w:rPr>
                <w:noProof/>
                <w:webHidden/>
              </w:rPr>
              <w:t>40</w:t>
            </w:r>
            <w:r>
              <w:rPr>
                <w:noProof/>
                <w:webHidden/>
              </w:rPr>
              <w:fldChar w:fldCharType="end"/>
            </w:r>
            <w:r w:rsidRPr="00EB7E22">
              <w:rPr>
                <w:rStyle w:val="Hyperlink"/>
                <w:noProof/>
              </w:rPr>
              <w:fldChar w:fldCharType="end"/>
            </w:r>
          </w:ins>
        </w:p>
        <w:p w14:paraId="33C644F6" w14:textId="79C8E884" w:rsidR="00BD2F77" w:rsidRDefault="00BD2F77">
          <w:pPr>
            <w:pStyle w:val="Verzeichnis2"/>
            <w:tabs>
              <w:tab w:val="left" w:pos="880"/>
              <w:tab w:val="right" w:leader="dot" w:pos="9062"/>
            </w:tabs>
            <w:rPr>
              <w:ins w:id="140" w:author="Janik Vonrotz" w:date="2016-01-04T19:06:00Z"/>
              <w:noProof/>
              <w:sz w:val="22"/>
              <w:szCs w:val="22"/>
              <w:lang w:eastAsia="de-CH"/>
            </w:rPr>
          </w:pPr>
          <w:ins w:id="141" w:author="Janik Vonrotz" w:date="2016-01-04T19:06:00Z">
            <w:r w:rsidRPr="00EB7E22">
              <w:rPr>
                <w:rStyle w:val="Hyperlink"/>
                <w:noProof/>
              </w:rPr>
              <w:fldChar w:fldCharType="begin"/>
            </w:r>
            <w:r w:rsidRPr="00EB7E22">
              <w:rPr>
                <w:rStyle w:val="Hyperlink"/>
                <w:noProof/>
              </w:rPr>
              <w:instrText xml:space="preserve"> </w:instrText>
            </w:r>
            <w:r>
              <w:rPr>
                <w:noProof/>
              </w:rPr>
              <w:instrText>HYPERLINK \l "_Toc439697830"</w:instrText>
            </w:r>
            <w:r w:rsidRPr="00EB7E22">
              <w:rPr>
                <w:rStyle w:val="Hyperlink"/>
                <w:noProof/>
              </w:rPr>
              <w:instrText xml:space="preserve"> </w:instrText>
            </w:r>
            <w:r w:rsidRPr="00EB7E22">
              <w:rPr>
                <w:rStyle w:val="Hyperlink"/>
                <w:noProof/>
              </w:rPr>
            </w:r>
            <w:r w:rsidRPr="00EB7E22">
              <w:rPr>
                <w:rStyle w:val="Hyperlink"/>
                <w:noProof/>
              </w:rPr>
              <w:fldChar w:fldCharType="separate"/>
            </w:r>
            <w:r w:rsidRPr="00EB7E22">
              <w:rPr>
                <w:rStyle w:val="Hyperlink"/>
                <w:noProof/>
                <w:lang w:val="de-DE"/>
                <w14:scene3d>
                  <w14:camera w14:prst="orthographicFront"/>
                  <w14:lightRig w14:rig="threePt" w14:dir="t">
                    <w14:rot w14:lat="0" w14:lon="0" w14:rev="0"/>
                  </w14:lightRig>
                </w14:scene3d>
              </w:rPr>
              <w:t>12.1</w:t>
            </w:r>
            <w:r>
              <w:rPr>
                <w:noProof/>
                <w:sz w:val="22"/>
                <w:szCs w:val="22"/>
                <w:lang w:eastAsia="de-CH"/>
              </w:rPr>
              <w:tab/>
            </w:r>
            <w:r w:rsidRPr="00EB7E22">
              <w:rPr>
                <w:rStyle w:val="Hyperlink"/>
                <w:noProof/>
              </w:rPr>
              <w:t>Point to Point Protocol (PPP)</w:t>
            </w:r>
            <w:r>
              <w:rPr>
                <w:noProof/>
                <w:webHidden/>
              </w:rPr>
              <w:tab/>
            </w:r>
            <w:r>
              <w:rPr>
                <w:noProof/>
                <w:webHidden/>
              </w:rPr>
              <w:fldChar w:fldCharType="begin"/>
            </w:r>
            <w:r>
              <w:rPr>
                <w:noProof/>
                <w:webHidden/>
              </w:rPr>
              <w:instrText xml:space="preserve"> PAGEREF _Toc439697830 \h </w:instrText>
            </w:r>
            <w:r>
              <w:rPr>
                <w:noProof/>
                <w:webHidden/>
              </w:rPr>
            </w:r>
          </w:ins>
          <w:r>
            <w:rPr>
              <w:noProof/>
              <w:webHidden/>
            </w:rPr>
            <w:fldChar w:fldCharType="separate"/>
          </w:r>
          <w:ins w:id="142" w:author="Janik Vonrotz" w:date="2016-01-04T19:06:00Z">
            <w:r>
              <w:rPr>
                <w:noProof/>
                <w:webHidden/>
              </w:rPr>
              <w:t>42</w:t>
            </w:r>
            <w:r>
              <w:rPr>
                <w:noProof/>
                <w:webHidden/>
              </w:rPr>
              <w:fldChar w:fldCharType="end"/>
            </w:r>
            <w:r w:rsidRPr="00EB7E22">
              <w:rPr>
                <w:rStyle w:val="Hyperlink"/>
                <w:noProof/>
              </w:rPr>
              <w:fldChar w:fldCharType="end"/>
            </w:r>
          </w:ins>
        </w:p>
        <w:p w14:paraId="5850692F" w14:textId="5A396850" w:rsidR="00BD2F77" w:rsidRDefault="00BD2F77">
          <w:pPr>
            <w:pStyle w:val="Verzeichnis1"/>
            <w:tabs>
              <w:tab w:val="left" w:pos="440"/>
            </w:tabs>
            <w:rPr>
              <w:ins w:id="143" w:author="Janik Vonrotz" w:date="2016-01-04T19:06:00Z"/>
              <w:noProof/>
              <w:sz w:val="22"/>
              <w:szCs w:val="22"/>
              <w:lang w:eastAsia="de-CH"/>
            </w:rPr>
          </w:pPr>
          <w:ins w:id="144" w:author="Janik Vonrotz" w:date="2016-01-04T19:06:00Z">
            <w:r w:rsidRPr="00EB7E22">
              <w:rPr>
                <w:rStyle w:val="Hyperlink"/>
                <w:noProof/>
              </w:rPr>
              <w:fldChar w:fldCharType="begin"/>
            </w:r>
            <w:r w:rsidRPr="00EB7E22">
              <w:rPr>
                <w:rStyle w:val="Hyperlink"/>
                <w:noProof/>
              </w:rPr>
              <w:instrText xml:space="preserve"> </w:instrText>
            </w:r>
            <w:r>
              <w:rPr>
                <w:noProof/>
              </w:rPr>
              <w:instrText>HYPERLINK \l "_Toc439697831"</w:instrText>
            </w:r>
            <w:r w:rsidRPr="00EB7E22">
              <w:rPr>
                <w:rStyle w:val="Hyperlink"/>
                <w:noProof/>
              </w:rPr>
              <w:instrText xml:space="preserve"> </w:instrText>
            </w:r>
            <w:r w:rsidRPr="00EB7E22">
              <w:rPr>
                <w:rStyle w:val="Hyperlink"/>
                <w:noProof/>
              </w:rPr>
            </w:r>
            <w:r w:rsidRPr="00EB7E22">
              <w:rPr>
                <w:rStyle w:val="Hyperlink"/>
                <w:noProof/>
              </w:rPr>
              <w:fldChar w:fldCharType="separate"/>
            </w:r>
            <w:r w:rsidRPr="00EB7E22">
              <w:rPr>
                <w:rStyle w:val="Hyperlink"/>
                <w:noProof/>
                <w:lang w:val="de-DE"/>
              </w:rPr>
              <w:t>13</w:t>
            </w:r>
            <w:r>
              <w:rPr>
                <w:noProof/>
                <w:sz w:val="22"/>
                <w:szCs w:val="22"/>
                <w:lang w:eastAsia="de-CH"/>
              </w:rPr>
              <w:tab/>
            </w:r>
            <w:r w:rsidRPr="00EB7E22">
              <w:rPr>
                <w:rStyle w:val="Hyperlink"/>
                <w:noProof/>
                <w:lang w:val="de-DE"/>
              </w:rPr>
              <w:t>IPv6</w:t>
            </w:r>
            <w:r>
              <w:rPr>
                <w:noProof/>
                <w:webHidden/>
              </w:rPr>
              <w:tab/>
            </w:r>
            <w:r>
              <w:rPr>
                <w:noProof/>
                <w:webHidden/>
              </w:rPr>
              <w:fldChar w:fldCharType="begin"/>
            </w:r>
            <w:r>
              <w:rPr>
                <w:noProof/>
                <w:webHidden/>
              </w:rPr>
              <w:instrText xml:space="preserve"> PAGEREF _Toc439697831 \h </w:instrText>
            </w:r>
            <w:r>
              <w:rPr>
                <w:noProof/>
                <w:webHidden/>
              </w:rPr>
            </w:r>
          </w:ins>
          <w:r>
            <w:rPr>
              <w:noProof/>
              <w:webHidden/>
            </w:rPr>
            <w:fldChar w:fldCharType="separate"/>
          </w:r>
          <w:ins w:id="145" w:author="Janik Vonrotz" w:date="2016-01-04T19:06:00Z">
            <w:r>
              <w:rPr>
                <w:noProof/>
                <w:webHidden/>
              </w:rPr>
              <w:t>43</w:t>
            </w:r>
            <w:r>
              <w:rPr>
                <w:noProof/>
                <w:webHidden/>
              </w:rPr>
              <w:fldChar w:fldCharType="end"/>
            </w:r>
            <w:r w:rsidRPr="00EB7E22">
              <w:rPr>
                <w:rStyle w:val="Hyperlink"/>
                <w:noProof/>
              </w:rPr>
              <w:fldChar w:fldCharType="end"/>
            </w:r>
          </w:ins>
        </w:p>
        <w:p w14:paraId="1FE0056B" w14:textId="76F5D181" w:rsidR="00BD2F77" w:rsidRDefault="00BD2F77">
          <w:pPr>
            <w:pStyle w:val="Verzeichnis2"/>
            <w:tabs>
              <w:tab w:val="left" w:pos="880"/>
              <w:tab w:val="right" w:leader="dot" w:pos="9062"/>
            </w:tabs>
            <w:rPr>
              <w:ins w:id="146" w:author="Janik Vonrotz" w:date="2016-01-04T19:06:00Z"/>
              <w:noProof/>
              <w:sz w:val="22"/>
              <w:szCs w:val="22"/>
              <w:lang w:eastAsia="de-CH"/>
            </w:rPr>
          </w:pPr>
          <w:ins w:id="147" w:author="Janik Vonrotz" w:date="2016-01-04T19:06:00Z">
            <w:r w:rsidRPr="00EB7E22">
              <w:rPr>
                <w:rStyle w:val="Hyperlink"/>
                <w:noProof/>
              </w:rPr>
              <w:fldChar w:fldCharType="begin"/>
            </w:r>
            <w:r w:rsidRPr="00EB7E22">
              <w:rPr>
                <w:rStyle w:val="Hyperlink"/>
                <w:noProof/>
              </w:rPr>
              <w:instrText xml:space="preserve"> </w:instrText>
            </w:r>
            <w:r>
              <w:rPr>
                <w:noProof/>
              </w:rPr>
              <w:instrText>HYPERLINK \l "_Toc439697832"</w:instrText>
            </w:r>
            <w:r w:rsidRPr="00EB7E22">
              <w:rPr>
                <w:rStyle w:val="Hyperlink"/>
                <w:noProof/>
              </w:rPr>
              <w:instrText xml:space="preserve"> </w:instrText>
            </w:r>
            <w:r w:rsidRPr="00EB7E22">
              <w:rPr>
                <w:rStyle w:val="Hyperlink"/>
                <w:noProof/>
              </w:rPr>
            </w:r>
            <w:r w:rsidRPr="00EB7E22">
              <w:rPr>
                <w:rStyle w:val="Hyperlink"/>
                <w:noProof/>
              </w:rPr>
              <w:fldChar w:fldCharType="separate"/>
            </w:r>
            <w:r w:rsidRPr="00EB7E22">
              <w:rPr>
                <w:rStyle w:val="Hyperlink"/>
                <w:noProof/>
                <w:lang w:val="de-DE"/>
                <w14:scene3d>
                  <w14:camera w14:prst="orthographicFront"/>
                  <w14:lightRig w14:rig="threePt" w14:dir="t">
                    <w14:rot w14:lat="0" w14:lon="0" w14:rev="0"/>
                  </w14:lightRig>
                </w14:scene3d>
              </w:rPr>
              <w:t>13.1</w:t>
            </w:r>
            <w:r>
              <w:rPr>
                <w:noProof/>
                <w:sz w:val="22"/>
                <w:szCs w:val="22"/>
                <w:lang w:eastAsia="de-CH"/>
              </w:rPr>
              <w:tab/>
            </w:r>
            <w:r w:rsidRPr="00EB7E22">
              <w:rPr>
                <w:rStyle w:val="Hyperlink"/>
                <w:noProof/>
              </w:rPr>
              <w:t>IPv6 Fragen und Antworten</w:t>
            </w:r>
            <w:r>
              <w:rPr>
                <w:noProof/>
                <w:webHidden/>
              </w:rPr>
              <w:tab/>
            </w:r>
            <w:r>
              <w:rPr>
                <w:noProof/>
                <w:webHidden/>
              </w:rPr>
              <w:fldChar w:fldCharType="begin"/>
            </w:r>
            <w:r>
              <w:rPr>
                <w:noProof/>
                <w:webHidden/>
              </w:rPr>
              <w:instrText xml:space="preserve"> PAGEREF _Toc439697832 \h </w:instrText>
            </w:r>
            <w:r>
              <w:rPr>
                <w:noProof/>
                <w:webHidden/>
              </w:rPr>
            </w:r>
          </w:ins>
          <w:r>
            <w:rPr>
              <w:noProof/>
              <w:webHidden/>
            </w:rPr>
            <w:fldChar w:fldCharType="separate"/>
          </w:r>
          <w:ins w:id="148" w:author="Janik Vonrotz" w:date="2016-01-04T19:06:00Z">
            <w:r>
              <w:rPr>
                <w:noProof/>
                <w:webHidden/>
              </w:rPr>
              <w:t>50</w:t>
            </w:r>
            <w:r>
              <w:rPr>
                <w:noProof/>
                <w:webHidden/>
              </w:rPr>
              <w:fldChar w:fldCharType="end"/>
            </w:r>
            <w:r w:rsidRPr="00EB7E22">
              <w:rPr>
                <w:rStyle w:val="Hyperlink"/>
                <w:noProof/>
              </w:rPr>
              <w:fldChar w:fldCharType="end"/>
            </w:r>
          </w:ins>
        </w:p>
        <w:p w14:paraId="703CAF70" w14:textId="13D436B0" w:rsidR="00BD2F77" w:rsidRDefault="00BD2F77">
          <w:pPr>
            <w:pStyle w:val="Verzeichnis1"/>
            <w:tabs>
              <w:tab w:val="left" w:pos="440"/>
            </w:tabs>
            <w:rPr>
              <w:ins w:id="149" w:author="Janik Vonrotz" w:date="2016-01-04T19:06:00Z"/>
              <w:noProof/>
              <w:sz w:val="22"/>
              <w:szCs w:val="22"/>
              <w:lang w:eastAsia="de-CH"/>
            </w:rPr>
          </w:pPr>
          <w:ins w:id="150" w:author="Janik Vonrotz" w:date="2016-01-04T19:06:00Z">
            <w:r w:rsidRPr="00EB7E22">
              <w:rPr>
                <w:rStyle w:val="Hyperlink"/>
                <w:noProof/>
              </w:rPr>
              <w:fldChar w:fldCharType="begin"/>
            </w:r>
            <w:r w:rsidRPr="00EB7E22">
              <w:rPr>
                <w:rStyle w:val="Hyperlink"/>
                <w:noProof/>
              </w:rPr>
              <w:instrText xml:space="preserve"> </w:instrText>
            </w:r>
            <w:r>
              <w:rPr>
                <w:noProof/>
              </w:rPr>
              <w:instrText>HYPERLINK \l "_Toc439697833"</w:instrText>
            </w:r>
            <w:r w:rsidRPr="00EB7E22">
              <w:rPr>
                <w:rStyle w:val="Hyperlink"/>
                <w:noProof/>
              </w:rPr>
              <w:instrText xml:space="preserve"> </w:instrText>
            </w:r>
            <w:r w:rsidRPr="00EB7E22">
              <w:rPr>
                <w:rStyle w:val="Hyperlink"/>
                <w:noProof/>
              </w:rPr>
            </w:r>
            <w:r w:rsidRPr="00EB7E22">
              <w:rPr>
                <w:rStyle w:val="Hyperlink"/>
                <w:noProof/>
              </w:rPr>
              <w:fldChar w:fldCharType="separate"/>
            </w:r>
            <w:r w:rsidRPr="00EB7E22">
              <w:rPr>
                <w:rStyle w:val="Hyperlink"/>
                <w:noProof/>
                <w:lang w:val="de-DE"/>
              </w:rPr>
              <w:t>14</w:t>
            </w:r>
            <w:r>
              <w:rPr>
                <w:noProof/>
                <w:sz w:val="22"/>
                <w:szCs w:val="22"/>
                <w:lang w:eastAsia="de-CH"/>
              </w:rPr>
              <w:tab/>
            </w:r>
            <w:r w:rsidRPr="00EB7E22">
              <w:rPr>
                <w:rStyle w:val="Hyperlink"/>
                <w:noProof/>
                <w:lang w:val="de-DE"/>
              </w:rPr>
              <w:t>Cheat Sheets</w:t>
            </w:r>
            <w:r>
              <w:rPr>
                <w:noProof/>
                <w:webHidden/>
              </w:rPr>
              <w:tab/>
            </w:r>
            <w:r>
              <w:rPr>
                <w:noProof/>
                <w:webHidden/>
              </w:rPr>
              <w:fldChar w:fldCharType="begin"/>
            </w:r>
            <w:r>
              <w:rPr>
                <w:noProof/>
                <w:webHidden/>
              </w:rPr>
              <w:instrText xml:space="preserve"> PAGEREF _Toc439697833 \h </w:instrText>
            </w:r>
            <w:r>
              <w:rPr>
                <w:noProof/>
                <w:webHidden/>
              </w:rPr>
            </w:r>
          </w:ins>
          <w:r>
            <w:rPr>
              <w:noProof/>
              <w:webHidden/>
            </w:rPr>
            <w:fldChar w:fldCharType="separate"/>
          </w:r>
          <w:ins w:id="151" w:author="Janik Vonrotz" w:date="2016-01-04T19:06:00Z">
            <w:r>
              <w:rPr>
                <w:noProof/>
                <w:webHidden/>
              </w:rPr>
              <w:t>51</w:t>
            </w:r>
            <w:r>
              <w:rPr>
                <w:noProof/>
                <w:webHidden/>
              </w:rPr>
              <w:fldChar w:fldCharType="end"/>
            </w:r>
            <w:r w:rsidRPr="00EB7E22">
              <w:rPr>
                <w:rStyle w:val="Hyperlink"/>
                <w:noProof/>
              </w:rPr>
              <w:fldChar w:fldCharType="end"/>
            </w:r>
          </w:ins>
        </w:p>
        <w:p w14:paraId="63234629" w14:textId="4CBC9FC2" w:rsidR="00BD2F77" w:rsidRDefault="00BD2F77">
          <w:pPr>
            <w:pStyle w:val="Verzeichnis2"/>
            <w:tabs>
              <w:tab w:val="left" w:pos="880"/>
              <w:tab w:val="right" w:leader="dot" w:pos="9062"/>
            </w:tabs>
            <w:rPr>
              <w:ins w:id="152" w:author="Janik Vonrotz" w:date="2016-01-04T19:06:00Z"/>
              <w:noProof/>
              <w:sz w:val="22"/>
              <w:szCs w:val="22"/>
              <w:lang w:eastAsia="de-CH"/>
            </w:rPr>
          </w:pPr>
          <w:ins w:id="153" w:author="Janik Vonrotz" w:date="2016-01-04T19:06:00Z">
            <w:r w:rsidRPr="00EB7E22">
              <w:rPr>
                <w:rStyle w:val="Hyperlink"/>
                <w:noProof/>
              </w:rPr>
              <w:fldChar w:fldCharType="begin"/>
            </w:r>
            <w:r w:rsidRPr="00EB7E22">
              <w:rPr>
                <w:rStyle w:val="Hyperlink"/>
                <w:noProof/>
              </w:rPr>
              <w:instrText xml:space="preserve"> </w:instrText>
            </w:r>
            <w:r>
              <w:rPr>
                <w:noProof/>
              </w:rPr>
              <w:instrText>HYPERLINK \l "_Toc439697834"</w:instrText>
            </w:r>
            <w:r w:rsidRPr="00EB7E22">
              <w:rPr>
                <w:rStyle w:val="Hyperlink"/>
                <w:noProof/>
              </w:rPr>
              <w:instrText xml:space="preserve"> </w:instrText>
            </w:r>
            <w:r w:rsidRPr="00EB7E22">
              <w:rPr>
                <w:rStyle w:val="Hyperlink"/>
                <w:noProof/>
              </w:rPr>
            </w:r>
            <w:r w:rsidRPr="00EB7E22">
              <w:rPr>
                <w:rStyle w:val="Hyperlink"/>
                <w:noProof/>
              </w:rPr>
              <w:fldChar w:fldCharType="separate"/>
            </w:r>
            <w:r w:rsidRPr="00EB7E22">
              <w:rPr>
                <w:rStyle w:val="Hyperlink"/>
                <w:noProof/>
                <w:lang w:val="de-DE"/>
                <w14:scene3d>
                  <w14:camera w14:prst="orthographicFront"/>
                  <w14:lightRig w14:rig="threePt" w14:dir="t">
                    <w14:rot w14:lat="0" w14:lon="0" w14:rev="0"/>
                  </w14:lightRig>
                </w14:scene3d>
              </w:rPr>
              <w:t>14.1</w:t>
            </w:r>
            <w:r>
              <w:rPr>
                <w:noProof/>
                <w:sz w:val="22"/>
                <w:szCs w:val="22"/>
                <w:lang w:eastAsia="de-CH"/>
              </w:rPr>
              <w:tab/>
            </w:r>
            <w:r w:rsidRPr="00EB7E22">
              <w:rPr>
                <w:rStyle w:val="Hyperlink"/>
                <w:noProof/>
              </w:rPr>
              <w:t>Common Ports</w:t>
            </w:r>
            <w:r>
              <w:rPr>
                <w:noProof/>
                <w:webHidden/>
              </w:rPr>
              <w:tab/>
            </w:r>
            <w:r>
              <w:rPr>
                <w:noProof/>
                <w:webHidden/>
              </w:rPr>
              <w:fldChar w:fldCharType="begin"/>
            </w:r>
            <w:r>
              <w:rPr>
                <w:noProof/>
                <w:webHidden/>
              </w:rPr>
              <w:instrText xml:space="preserve"> PAGEREF _Toc439697834 \h </w:instrText>
            </w:r>
            <w:r>
              <w:rPr>
                <w:noProof/>
                <w:webHidden/>
              </w:rPr>
            </w:r>
          </w:ins>
          <w:r>
            <w:rPr>
              <w:noProof/>
              <w:webHidden/>
            </w:rPr>
            <w:fldChar w:fldCharType="separate"/>
          </w:r>
          <w:ins w:id="154" w:author="Janik Vonrotz" w:date="2016-01-04T19:06:00Z">
            <w:r>
              <w:rPr>
                <w:noProof/>
                <w:webHidden/>
              </w:rPr>
              <w:t>51</w:t>
            </w:r>
            <w:r>
              <w:rPr>
                <w:noProof/>
                <w:webHidden/>
              </w:rPr>
              <w:fldChar w:fldCharType="end"/>
            </w:r>
            <w:r w:rsidRPr="00EB7E22">
              <w:rPr>
                <w:rStyle w:val="Hyperlink"/>
                <w:noProof/>
              </w:rPr>
              <w:fldChar w:fldCharType="end"/>
            </w:r>
          </w:ins>
        </w:p>
        <w:p w14:paraId="5B477114" w14:textId="53BAF4E6" w:rsidR="00BD2F77" w:rsidRDefault="00BD2F77">
          <w:pPr>
            <w:pStyle w:val="Verzeichnis2"/>
            <w:tabs>
              <w:tab w:val="left" w:pos="880"/>
              <w:tab w:val="right" w:leader="dot" w:pos="9062"/>
            </w:tabs>
            <w:rPr>
              <w:ins w:id="155" w:author="Janik Vonrotz" w:date="2016-01-04T19:06:00Z"/>
              <w:noProof/>
              <w:sz w:val="22"/>
              <w:szCs w:val="22"/>
              <w:lang w:eastAsia="de-CH"/>
            </w:rPr>
          </w:pPr>
          <w:ins w:id="156" w:author="Janik Vonrotz" w:date="2016-01-04T19:06:00Z">
            <w:r w:rsidRPr="00EB7E22">
              <w:rPr>
                <w:rStyle w:val="Hyperlink"/>
                <w:noProof/>
              </w:rPr>
              <w:fldChar w:fldCharType="begin"/>
            </w:r>
            <w:r w:rsidRPr="00EB7E22">
              <w:rPr>
                <w:rStyle w:val="Hyperlink"/>
                <w:noProof/>
              </w:rPr>
              <w:instrText xml:space="preserve"> </w:instrText>
            </w:r>
            <w:r>
              <w:rPr>
                <w:noProof/>
              </w:rPr>
              <w:instrText>HYPERLINK \l "_Toc439697835"</w:instrText>
            </w:r>
            <w:r w:rsidRPr="00EB7E22">
              <w:rPr>
                <w:rStyle w:val="Hyperlink"/>
                <w:noProof/>
              </w:rPr>
              <w:instrText xml:space="preserve"> </w:instrText>
            </w:r>
            <w:r w:rsidRPr="00EB7E22">
              <w:rPr>
                <w:rStyle w:val="Hyperlink"/>
                <w:noProof/>
              </w:rPr>
            </w:r>
            <w:r w:rsidRPr="00EB7E22">
              <w:rPr>
                <w:rStyle w:val="Hyperlink"/>
                <w:noProof/>
              </w:rPr>
              <w:fldChar w:fldCharType="separate"/>
            </w:r>
            <w:r w:rsidRPr="00EB7E22">
              <w:rPr>
                <w:rStyle w:val="Hyperlink"/>
                <w:noProof/>
                <w:lang w:val="de-DE"/>
                <w14:scene3d>
                  <w14:camera w14:prst="orthographicFront"/>
                  <w14:lightRig w14:rig="threePt" w14:dir="t">
                    <w14:rot w14:lat="0" w14:lon="0" w14:rev="0"/>
                  </w14:lightRig>
                </w14:scene3d>
              </w:rPr>
              <w:t>14.2</w:t>
            </w:r>
            <w:r>
              <w:rPr>
                <w:noProof/>
                <w:sz w:val="22"/>
                <w:szCs w:val="22"/>
                <w:lang w:eastAsia="de-CH"/>
              </w:rPr>
              <w:tab/>
            </w:r>
            <w:r w:rsidRPr="00EB7E22">
              <w:rPr>
                <w:rStyle w:val="Hyperlink"/>
                <w:noProof/>
              </w:rPr>
              <w:t>IPv4 Subnetting</w:t>
            </w:r>
            <w:r>
              <w:rPr>
                <w:noProof/>
                <w:webHidden/>
              </w:rPr>
              <w:tab/>
            </w:r>
            <w:r>
              <w:rPr>
                <w:noProof/>
                <w:webHidden/>
              </w:rPr>
              <w:fldChar w:fldCharType="begin"/>
            </w:r>
            <w:r>
              <w:rPr>
                <w:noProof/>
                <w:webHidden/>
              </w:rPr>
              <w:instrText xml:space="preserve"> PAGEREF _Toc439697835 \h </w:instrText>
            </w:r>
            <w:r>
              <w:rPr>
                <w:noProof/>
                <w:webHidden/>
              </w:rPr>
            </w:r>
          </w:ins>
          <w:r>
            <w:rPr>
              <w:noProof/>
              <w:webHidden/>
            </w:rPr>
            <w:fldChar w:fldCharType="separate"/>
          </w:r>
          <w:ins w:id="157" w:author="Janik Vonrotz" w:date="2016-01-04T19:06:00Z">
            <w:r>
              <w:rPr>
                <w:noProof/>
                <w:webHidden/>
              </w:rPr>
              <w:t>52</w:t>
            </w:r>
            <w:r>
              <w:rPr>
                <w:noProof/>
                <w:webHidden/>
              </w:rPr>
              <w:fldChar w:fldCharType="end"/>
            </w:r>
            <w:r w:rsidRPr="00EB7E22">
              <w:rPr>
                <w:rStyle w:val="Hyperlink"/>
                <w:noProof/>
              </w:rPr>
              <w:fldChar w:fldCharType="end"/>
            </w:r>
          </w:ins>
        </w:p>
        <w:p w14:paraId="5EC9F277" w14:textId="54D7CBFA" w:rsidR="00BD2F77" w:rsidRDefault="00BD2F77">
          <w:pPr>
            <w:pStyle w:val="Verzeichnis2"/>
            <w:tabs>
              <w:tab w:val="left" w:pos="880"/>
              <w:tab w:val="right" w:leader="dot" w:pos="9062"/>
            </w:tabs>
            <w:rPr>
              <w:ins w:id="158" w:author="Janik Vonrotz" w:date="2016-01-04T19:06:00Z"/>
              <w:noProof/>
              <w:sz w:val="22"/>
              <w:szCs w:val="22"/>
              <w:lang w:eastAsia="de-CH"/>
            </w:rPr>
          </w:pPr>
          <w:ins w:id="159" w:author="Janik Vonrotz" w:date="2016-01-04T19:06:00Z">
            <w:r w:rsidRPr="00EB7E22">
              <w:rPr>
                <w:rStyle w:val="Hyperlink"/>
                <w:noProof/>
              </w:rPr>
              <w:fldChar w:fldCharType="begin"/>
            </w:r>
            <w:r w:rsidRPr="00EB7E22">
              <w:rPr>
                <w:rStyle w:val="Hyperlink"/>
                <w:noProof/>
              </w:rPr>
              <w:instrText xml:space="preserve"> </w:instrText>
            </w:r>
            <w:r>
              <w:rPr>
                <w:noProof/>
              </w:rPr>
              <w:instrText>HYPERLINK \l "_Toc439697836"</w:instrText>
            </w:r>
            <w:r w:rsidRPr="00EB7E22">
              <w:rPr>
                <w:rStyle w:val="Hyperlink"/>
                <w:noProof/>
              </w:rPr>
              <w:instrText xml:space="preserve"> </w:instrText>
            </w:r>
            <w:r w:rsidRPr="00EB7E22">
              <w:rPr>
                <w:rStyle w:val="Hyperlink"/>
                <w:noProof/>
              </w:rPr>
            </w:r>
            <w:r w:rsidRPr="00EB7E22">
              <w:rPr>
                <w:rStyle w:val="Hyperlink"/>
                <w:noProof/>
              </w:rPr>
              <w:fldChar w:fldCharType="separate"/>
            </w:r>
            <w:r w:rsidRPr="00EB7E22">
              <w:rPr>
                <w:rStyle w:val="Hyperlink"/>
                <w:noProof/>
                <w:lang w:val="de-DE"/>
                <w14:scene3d>
                  <w14:camera w14:prst="orthographicFront"/>
                  <w14:lightRig w14:rig="threePt" w14:dir="t">
                    <w14:rot w14:lat="0" w14:lon="0" w14:rev="0"/>
                  </w14:lightRig>
                </w14:scene3d>
              </w:rPr>
              <w:t>14.3</w:t>
            </w:r>
            <w:r>
              <w:rPr>
                <w:noProof/>
                <w:sz w:val="22"/>
                <w:szCs w:val="22"/>
                <w:lang w:eastAsia="de-CH"/>
              </w:rPr>
              <w:tab/>
            </w:r>
            <w:r w:rsidRPr="00EB7E22">
              <w:rPr>
                <w:rStyle w:val="Hyperlink"/>
                <w:noProof/>
              </w:rPr>
              <w:t>IPv6</w:t>
            </w:r>
            <w:r>
              <w:rPr>
                <w:noProof/>
                <w:webHidden/>
              </w:rPr>
              <w:tab/>
            </w:r>
            <w:r>
              <w:rPr>
                <w:noProof/>
                <w:webHidden/>
              </w:rPr>
              <w:fldChar w:fldCharType="begin"/>
            </w:r>
            <w:r>
              <w:rPr>
                <w:noProof/>
                <w:webHidden/>
              </w:rPr>
              <w:instrText xml:space="preserve"> PAGEREF _Toc439697836 \h </w:instrText>
            </w:r>
            <w:r>
              <w:rPr>
                <w:noProof/>
                <w:webHidden/>
              </w:rPr>
            </w:r>
          </w:ins>
          <w:r>
            <w:rPr>
              <w:noProof/>
              <w:webHidden/>
            </w:rPr>
            <w:fldChar w:fldCharType="separate"/>
          </w:r>
          <w:ins w:id="160" w:author="Janik Vonrotz" w:date="2016-01-04T19:06:00Z">
            <w:r>
              <w:rPr>
                <w:noProof/>
                <w:webHidden/>
              </w:rPr>
              <w:t>53</w:t>
            </w:r>
            <w:r>
              <w:rPr>
                <w:noProof/>
                <w:webHidden/>
              </w:rPr>
              <w:fldChar w:fldCharType="end"/>
            </w:r>
            <w:r w:rsidRPr="00EB7E22">
              <w:rPr>
                <w:rStyle w:val="Hyperlink"/>
                <w:noProof/>
              </w:rPr>
              <w:fldChar w:fldCharType="end"/>
            </w:r>
          </w:ins>
        </w:p>
        <w:p w14:paraId="0467B625" w14:textId="5B212F75" w:rsidR="00BD2F77" w:rsidRDefault="00BD2F77">
          <w:pPr>
            <w:pStyle w:val="Verzeichnis1"/>
            <w:rPr>
              <w:ins w:id="161" w:author="Janik Vonrotz" w:date="2016-01-04T19:06:00Z"/>
              <w:noProof/>
              <w:sz w:val="22"/>
              <w:szCs w:val="22"/>
              <w:lang w:eastAsia="de-CH"/>
            </w:rPr>
          </w:pPr>
          <w:ins w:id="162" w:author="Janik Vonrotz" w:date="2016-01-04T19:06:00Z">
            <w:r w:rsidRPr="00EB7E22">
              <w:rPr>
                <w:rStyle w:val="Hyperlink"/>
                <w:noProof/>
              </w:rPr>
              <w:fldChar w:fldCharType="begin"/>
            </w:r>
            <w:r w:rsidRPr="00EB7E22">
              <w:rPr>
                <w:rStyle w:val="Hyperlink"/>
                <w:noProof/>
              </w:rPr>
              <w:instrText xml:space="preserve"> </w:instrText>
            </w:r>
            <w:r>
              <w:rPr>
                <w:noProof/>
              </w:rPr>
              <w:instrText>HYPERLINK \l "_Toc439697839"</w:instrText>
            </w:r>
            <w:r w:rsidRPr="00EB7E22">
              <w:rPr>
                <w:rStyle w:val="Hyperlink"/>
                <w:noProof/>
              </w:rPr>
              <w:instrText xml:space="preserve"> </w:instrText>
            </w:r>
            <w:r w:rsidRPr="00EB7E22">
              <w:rPr>
                <w:rStyle w:val="Hyperlink"/>
                <w:noProof/>
              </w:rPr>
            </w:r>
            <w:r w:rsidRPr="00EB7E22">
              <w:rPr>
                <w:rStyle w:val="Hyperlink"/>
                <w:noProof/>
              </w:rPr>
              <w:fldChar w:fldCharType="separate"/>
            </w:r>
            <w:r>
              <w:rPr>
                <w:noProof/>
                <w:sz w:val="22"/>
                <w:szCs w:val="22"/>
                <w:lang w:eastAsia="de-CH"/>
              </w:rPr>
              <w:tab/>
            </w:r>
            <w:r w:rsidRPr="00EB7E22">
              <w:rPr>
                <w:rStyle w:val="Hyperlink"/>
                <w:noProof/>
                <w:lang w:val="en-GB"/>
              </w:rPr>
              <w:t>Protokolle und Standards</w:t>
            </w:r>
            <w:r>
              <w:rPr>
                <w:noProof/>
                <w:webHidden/>
              </w:rPr>
              <w:tab/>
            </w:r>
            <w:r>
              <w:rPr>
                <w:noProof/>
                <w:webHidden/>
              </w:rPr>
              <w:fldChar w:fldCharType="begin"/>
            </w:r>
            <w:r>
              <w:rPr>
                <w:noProof/>
                <w:webHidden/>
              </w:rPr>
              <w:instrText xml:space="preserve"> PAGEREF _Toc439697839 \h </w:instrText>
            </w:r>
            <w:r>
              <w:rPr>
                <w:noProof/>
                <w:webHidden/>
              </w:rPr>
            </w:r>
          </w:ins>
          <w:r>
            <w:rPr>
              <w:noProof/>
              <w:webHidden/>
            </w:rPr>
            <w:fldChar w:fldCharType="separate"/>
          </w:r>
          <w:ins w:id="163" w:author="Janik Vonrotz" w:date="2016-01-04T19:06:00Z">
            <w:r>
              <w:rPr>
                <w:noProof/>
                <w:webHidden/>
              </w:rPr>
              <w:t>54</w:t>
            </w:r>
            <w:r>
              <w:rPr>
                <w:noProof/>
                <w:webHidden/>
              </w:rPr>
              <w:fldChar w:fldCharType="end"/>
            </w:r>
            <w:r w:rsidRPr="00EB7E22">
              <w:rPr>
                <w:rStyle w:val="Hyperlink"/>
                <w:noProof/>
              </w:rPr>
              <w:fldChar w:fldCharType="end"/>
            </w:r>
          </w:ins>
        </w:p>
        <w:p w14:paraId="19C36709" w14:textId="16EBF193" w:rsidR="00BD2F77" w:rsidRDefault="00BD2F77">
          <w:pPr>
            <w:pStyle w:val="Verzeichnis1"/>
            <w:rPr>
              <w:ins w:id="164" w:author="Janik Vonrotz" w:date="2016-01-04T19:06:00Z"/>
              <w:noProof/>
              <w:sz w:val="22"/>
              <w:szCs w:val="22"/>
              <w:lang w:eastAsia="de-CH"/>
            </w:rPr>
          </w:pPr>
          <w:ins w:id="165" w:author="Janik Vonrotz" w:date="2016-01-04T19:06:00Z">
            <w:r w:rsidRPr="00EB7E22">
              <w:rPr>
                <w:rStyle w:val="Hyperlink"/>
                <w:noProof/>
              </w:rPr>
              <w:fldChar w:fldCharType="begin"/>
            </w:r>
            <w:r w:rsidRPr="00EB7E22">
              <w:rPr>
                <w:rStyle w:val="Hyperlink"/>
                <w:noProof/>
              </w:rPr>
              <w:instrText xml:space="preserve"> </w:instrText>
            </w:r>
            <w:r>
              <w:rPr>
                <w:noProof/>
              </w:rPr>
              <w:instrText>HYPERLINK \l "_Toc439697840"</w:instrText>
            </w:r>
            <w:r w:rsidRPr="00EB7E22">
              <w:rPr>
                <w:rStyle w:val="Hyperlink"/>
                <w:noProof/>
              </w:rPr>
              <w:instrText xml:space="preserve"> </w:instrText>
            </w:r>
            <w:r w:rsidRPr="00EB7E22">
              <w:rPr>
                <w:rStyle w:val="Hyperlink"/>
                <w:noProof/>
              </w:rPr>
            </w:r>
            <w:r w:rsidRPr="00EB7E22">
              <w:rPr>
                <w:rStyle w:val="Hyperlink"/>
                <w:noProof/>
              </w:rPr>
              <w:fldChar w:fldCharType="separate"/>
            </w:r>
            <w:r w:rsidRPr="00EB7E22">
              <w:rPr>
                <w:rStyle w:val="Hyperlink"/>
                <w:noProof/>
                <w:lang w:val="en-GB"/>
              </w:rPr>
              <w:t>15</w:t>
            </w:r>
            <w:r>
              <w:rPr>
                <w:noProof/>
                <w:webHidden/>
              </w:rPr>
              <w:tab/>
            </w:r>
            <w:r>
              <w:rPr>
                <w:noProof/>
                <w:webHidden/>
              </w:rPr>
              <w:fldChar w:fldCharType="begin"/>
            </w:r>
            <w:r>
              <w:rPr>
                <w:noProof/>
                <w:webHidden/>
              </w:rPr>
              <w:instrText xml:space="preserve"> PAGEREF _Toc439697840 \h </w:instrText>
            </w:r>
            <w:r>
              <w:rPr>
                <w:noProof/>
                <w:webHidden/>
              </w:rPr>
            </w:r>
          </w:ins>
          <w:r>
            <w:rPr>
              <w:noProof/>
              <w:webHidden/>
            </w:rPr>
            <w:fldChar w:fldCharType="separate"/>
          </w:r>
          <w:ins w:id="166" w:author="Janik Vonrotz" w:date="2016-01-04T19:06:00Z">
            <w:r>
              <w:rPr>
                <w:noProof/>
                <w:webHidden/>
              </w:rPr>
              <w:t>54</w:t>
            </w:r>
            <w:r>
              <w:rPr>
                <w:noProof/>
                <w:webHidden/>
              </w:rPr>
              <w:fldChar w:fldCharType="end"/>
            </w:r>
            <w:r w:rsidRPr="00EB7E22">
              <w:rPr>
                <w:rStyle w:val="Hyperlink"/>
                <w:noProof/>
              </w:rPr>
              <w:fldChar w:fldCharType="end"/>
            </w:r>
          </w:ins>
        </w:p>
        <w:p w14:paraId="53E6C96A" w14:textId="293519C3" w:rsidR="005D00E3" w:rsidDel="00801592" w:rsidRDefault="005D00E3">
          <w:pPr>
            <w:pStyle w:val="Verzeichnis1"/>
            <w:tabs>
              <w:tab w:val="left" w:pos="440"/>
            </w:tabs>
            <w:rPr>
              <w:del w:id="167" w:author="Janik Vonrotz" w:date="2016-01-04T17:37:00Z"/>
              <w:noProof/>
              <w:sz w:val="22"/>
              <w:szCs w:val="22"/>
              <w:lang w:eastAsia="de-CH"/>
            </w:rPr>
          </w:pPr>
          <w:del w:id="168" w:author="Janik Vonrotz" w:date="2016-01-04T17:37:00Z">
            <w:r w:rsidRPr="00801592" w:rsidDel="00801592">
              <w:rPr>
                <w:rStyle w:val="Hyperlink"/>
                <w:noProof/>
              </w:rPr>
              <w:delText>2</w:delText>
            </w:r>
            <w:r w:rsidDel="00801592">
              <w:rPr>
                <w:noProof/>
                <w:sz w:val="22"/>
                <w:szCs w:val="22"/>
                <w:lang w:eastAsia="de-CH"/>
              </w:rPr>
              <w:tab/>
            </w:r>
            <w:r w:rsidRPr="00801592" w:rsidDel="00801592">
              <w:rPr>
                <w:rStyle w:val="Hyperlink"/>
                <w:noProof/>
              </w:rPr>
              <w:delText>Einstieg Netzwerke</w:delText>
            </w:r>
            <w:r w:rsidDel="00801592">
              <w:rPr>
                <w:noProof/>
                <w:webHidden/>
              </w:rPr>
              <w:tab/>
              <w:delText>4</w:delText>
            </w:r>
          </w:del>
        </w:p>
        <w:p w14:paraId="57C9DBB8" w14:textId="0075BCDA" w:rsidR="005D00E3" w:rsidDel="00801592" w:rsidRDefault="005D00E3">
          <w:pPr>
            <w:pStyle w:val="Verzeichnis1"/>
            <w:tabs>
              <w:tab w:val="left" w:pos="440"/>
            </w:tabs>
            <w:rPr>
              <w:del w:id="169" w:author="Janik Vonrotz" w:date="2016-01-04T17:37:00Z"/>
              <w:noProof/>
              <w:sz w:val="22"/>
              <w:szCs w:val="22"/>
              <w:lang w:eastAsia="de-CH"/>
            </w:rPr>
          </w:pPr>
          <w:del w:id="170" w:author="Janik Vonrotz" w:date="2016-01-04T17:37:00Z">
            <w:r w:rsidRPr="00801592" w:rsidDel="00801592">
              <w:rPr>
                <w:rStyle w:val="Hyperlink"/>
                <w:noProof/>
              </w:rPr>
              <w:delText>3</w:delText>
            </w:r>
            <w:r w:rsidDel="00801592">
              <w:rPr>
                <w:noProof/>
                <w:sz w:val="22"/>
                <w:szCs w:val="22"/>
                <w:lang w:eastAsia="de-CH"/>
              </w:rPr>
              <w:tab/>
            </w:r>
            <w:r w:rsidRPr="00801592" w:rsidDel="00801592">
              <w:rPr>
                <w:rStyle w:val="Hyperlink"/>
                <w:noProof/>
              </w:rPr>
              <w:delText>Netzwerkarchitektur</w:delText>
            </w:r>
            <w:r w:rsidDel="00801592">
              <w:rPr>
                <w:noProof/>
                <w:webHidden/>
              </w:rPr>
              <w:tab/>
              <w:delText>5</w:delText>
            </w:r>
          </w:del>
        </w:p>
        <w:p w14:paraId="75FF177A" w14:textId="084BEFDD" w:rsidR="005D00E3" w:rsidDel="00801592" w:rsidRDefault="005D00E3">
          <w:pPr>
            <w:pStyle w:val="Verzeichnis2"/>
            <w:tabs>
              <w:tab w:val="left" w:pos="880"/>
              <w:tab w:val="right" w:leader="dot" w:pos="9062"/>
            </w:tabs>
            <w:rPr>
              <w:del w:id="171" w:author="Janik Vonrotz" w:date="2016-01-04T17:37:00Z"/>
              <w:noProof/>
              <w:sz w:val="22"/>
              <w:szCs w:val="22"/>
              <w:lang w:eastAsia="de-CH"/>
            </w:rPr>
          </w:pPr>
          <w:del w:id="172" w:author="Janik Vonrotz" w:date="2016-01-04T17:37:00Z">
            <w:r w:rsidRPr="00801592" w:rsidDel="00801592">
              <w:rPr>
                <w:rStyle w:val="Hyperlink"/>
                <w:noProof/>
              </w:rPr>
              <w:delText>3.1</w:delText>
            </w:r>
            <w:r w:rsidDel="00801592">
              <w:rPr>
                <w:noProof/>
                <w:sz w:val="22"/>
                <w:szCs w:val="22"/>
                <w:lang w:eastAsia="de-CH"/>
              </w:rPr>
              <w:tab/>
            </w:r>
            <w:r w:rsidRPr="00801592" w:rsidDel="00801592">
              <w:rPr>
                <w:rStyle w:val="Hyperlink"/>
                <w:rFonts w:eastAsia="Times New Roman"/>
                <w:noProof/>
                <w:lang w:val="en-GB" w:eastAsia="de-CH"/>
              </w:rPr>
              <w:delText>3 Ebenen</w:delText>
            </w:r>
            <w:r w:rsidDel="00801592">
              <w:rPr>
                <w:noProof/>
                <w:webHidden/>
              </w:rPr>
              <w:tab/>
              <w:delText>5</w:delText>
            </w:r>
          </w:del>
        </w:p>
        <w:p w14:paraId="5634AA44" w14:textId="28E81353" w:rsidR="005D00E3" w:rsidDel="00801592" w:rsidRDefault="005D00E3">
          <w:pPr>
            <w:pStyle w:val="Verzeichnis2"/>
            <w:tabs>
              <w:tab w:val="left" w:pos="880"/>
              <w:tab w:val="right" w:leader="dot" w:pos="9062"/>
            </w:tabs>
            <w:rPr>
              <w:del w:id="173" w:author="Janik Vonrotz" w:date="2016-01-04T17:37:00Z"/>
              <w:noProof/>
              <w:sz w:val="22"/>
              <w:szCs w:val="22"/>
              <w:lang w:eastAsia="de-CH"/>
            </w:rPr>
          </w:pPr>
          <w:del w:id="174" w:author="Janik Vonrotz" w:date="2016-01-04T17:37:00Z">
            <w:r w:rsidRPr="00801592" w:rsidDel="00801592">
              <w:rPr>
                <w:rStyle w:val="Hyperlink"/>
                <w:noProof/>
              </w:rPr>
              <w:delText>3.2</w:delText>
            </w:r>
            <w:r w:rsidDel="00801592">
              <w:rPr>
                <w:noProof/>
                <w:sz w:val="22"/>
                <w:szCs w:val="22"/>
                <w:lang w:eastAsia="de-CH"/>
              </w:rPr>
              <w:tab/>
            </w:r>
            <w:r w:rsidRPr="00801592" w:rsidDel="00801592">
              <w:rPr>
                <w:rStyle w:val="Hyperlink"/>
                <w:rFonts w:eastAsia="Times New Roman"/>
                <w:noProof/>
                <w:lang w:val="en-GB" w:eastAsia="de-CH"/>
              </w:rPr>
              <w:delText>Sichten und Topologien</w:delText>
            </w:r>
            <w:r w:rsidDel="00801592">
              <w:rPr>
                <w:noProof/>
                <w:webHidden/>
              </w:rPr>
              <w:tab/>
              <w:delText>5</w:delText>
            </w:r>
          </w:del>
        </w:p>
        <w:p w14:paraId="3D74D1CA" w14:textId="01038C69" w:rsidR="005D00E3" w:rsidDel="00801592" w:rsidRDefault="005D00E3">
          <w:pPr>
            <w:pStyle w:val="Verzeichnis2"/>
            <w:tabs>
              <w:tab w:val="left" w:pos="880"/>
              <w:tab w:val="right" w:leader="dot" w:pos="9062"/>
            </w:tabs>
            <w:rPr>
              <w:del w:id="175" w:author="Janik Vonrotz" w:date="2016-01-04T17:37:00Z"/>
              <w:noProof/>
              <w:sz w:val="22"/>
              <w:szCs w:val="22"/>
              <w:lang w:eastAsia="de-CH"/>
            </w:rPr>
          </w:pPr>
          <w:del w:id="176" w:author="Janik Vonrotz" w:date="2016-01-04T17:37:00Z">
            <w:r w:rsidRPr="00801592" w:rsidDel="00801592">
              <w:rPr>
                <w:rStyle w:val="Hyperlink"/>
                <w:noProof/>
              </w:rPr>
              <w:delText>3.3</w:delText>
            </w:r>
            <w:r w:rsidDel="00801592">
              <w:rPr>
                <w:noProof/>
                <w:sz w:val="22"/>
                <w:szCs w:val="22"/>
                <w:lang w:eastAsia="de-CH"/>
              </w:rPr>
              <w:tab/>
            </w:r>
            <w:r w:rsidRPr="00801592" w:rsidDel="00801592">
              <w:rPr>
                <w:rStyle w:val="Hyperlink"/>
                <w:rFonts w:eastAsia="Times New Roman"/>
                <w:noProof/>
                <w:lang w:val="en-GB" w:eastAsia="de-CH"/>
              </w:rPr>
              <w:delText>Aufgaben, Ziele und Funktionen</w:delText>
            </w:r>
            <w:r w:rsidDel="00801592">
              <w:rPr>
                <w:noProof/>
                <w:webHidden/>
              </w:rPr>
              <w:tab/>
              <w:delText>8</w:delText>
            </w:r>
          </w:del>
        </w:p>
        <w:p w14:paraId="45A0F91D" w14:textId="30AFB69B" w:rsidR="005D00E3" w:rsidDel="00801592" w:rsidRDefault="005D00E3">
          <w:pPr>
            <w:pStyle w:val="Verzeichnis2"/>
            <w:tabs>
              <w:tab w:val="left" w:pos="880"/>
              <w:tab w:val="right" w:leader="dot" w:pos="9062"/>
            </w:tabs>
            <w:rPr>
              <w:del w:id="177" w:author="Janik Vonrotz" w:date="2016-01-04T17:37:00Z"/>
              <w:noProof/>
              <w:sz w:val="22"/>
              <w:szCs w:val="22"/>
              <w:lang w:eastAsia="de-CH"/>
            </w:rPr>
          </w:pPr>
          <w:del w:id="178" w:author="Janik Vonrotz" w:date="2016-01-04T17:37:00Z">
            <w:r w:rsidRPr="00801592" w:rsidDel="00801592">
              <w:rPr>
                <w:rStyle w:val="Hyperlink"/>
                <w:noProof/>
              </w:rPr>
              <w:delText>3.4</w:delText>
            </w:r>
            <w:r w:rsidDel="00801592">
              <w:rPr>
                <w:noProof/>
                <w:sz w:val="22"/>
                <w:szCs w:val="22"/>
                <w:lang w:eastAsia="de-CH"/>
              </w:rPr>
              <w:tab/>
            </w:r>
            <w:r w:rsidRPr="00801592" w:rsidDel="00801592">
              <w:rPr>
                <w:rStyle w:val="Hyperlink"/>
                <w:rFonts w:eastAsia="Times New Roman"/>
                <w:noProof/>
                <w:lang w:eastAsia="de-CH"/>
              </w:rPr>
              <w:delText>Netzwerkschicht</w:delText>
            </w:r>
            <w:r w:rsidDel="00801592">
              <w:rPr>
                <w:noProof/>
                <w:webHidden/>
              </w:rPr>
              <w:tab/>
              <w:delText>8</w:delText>
            </w:r>
          </w:del>
        </w:p>
        <w:p w14:paraId="4B81B95B" w14:textId="515C2CF9" w:rsidR="005D00E3" w:rsidDel="00801592" w:rsidRDefault="005D00E3">
          <w:pPr>
            <w:pStyle w:val="Verzeichnis1"/>
            <w:tabs>
              <w:tab w:val="left" w:pos="440"/>
            </w:tabs>
            <w:rPr>
              <w:del w:id="179" w:author="Janik Vonrotz" w:date="2016-01-04T17:37:00Z"/>
              <w:noProof/>
              <w:sz w:val="22"/>
              <w:szCs w:val="22"/>
              <w:lang w:eastAsia="de-CH"/>
            </w:rPr>
          </w:pPr>
          <w:del w:id="180" w:author="Janik Vonrotz" w:date="2016-01-04T17:37:00Z">
            <w:r w:rsidRPr="00801592" w:rsidDel="00801592">
              <w:rPr>
                <w:rStyle w:val="Hyperlink"/>
                <w:noProof/>
              </w:rPr>
              <w:delText>4</w:delText>
            </w:r>
            <w:r w:rsidDel="00801592">
              <w:rPr>
                <w:noProof/>
                <w:sz w:val="22"/>
                <w:szCs w:val="22"/>
                <w:lang w:eastAsia="de-CH"/>
              </w:rPr>
              <w:tab/>
            </w:r>
            <w:r w:rsidRPr="00801592" w:rsidDel="00801592">
              <w:rPr>
                <w:rStyle w:val="Hyperlink"/>
                <w:noProof/>
              </w:rPr>
              <w:delText>Layer 1 – Medien- und Zugriffverfahren</w:delText>
            </w:r>
            <w:r w:rsidDel="00801592">
              <w:rPr>
                <w:noProof/>
                <w:webHidden/>
              </w:rPr>
              <w:tab/>
              <w:delText>10</w:delText>
            </w:r>
          </w:del>
        </w:p>
        <w:p w14:paraId="4AB0C082" w14:textId="5EF5FAF3" w:rsidR="005D00E3" w:rsidDel="00801592" w:rsidRDefault="005D00E3">
          <w:pPr>
            <w:pStyle w:val="Verzeichnis2"/>
            <w:tabs>
              <w:tab w:val="left" w:pos="880"/>
              <w:tab w:val="right" w:leader="dot" w:pos="9062"/>
            </w:tabs>
            <w:rPr>
              <w:del w:id="181" w:author="Janik Vonrotz" w:date="2016-01-04T17:37:00Z"/>
              <w:noProof/>
              <w:sz w:val="22"/>
              <w:szCs w:val="22"/>
              <w:lang w:eastAsia="de-CH"/>
            </w:rPr>
          </w:pPr>
          <w:del w:id="182" w:author="Janik Vonrotz" w:date="2016-01-04T17:37:00Z">
            <w:r w:rsidRPr="00801592" w:rsidDel="00801592">
              <w:rPr>
                <w:rStyle w:val="Hyperlink"/>
                <w:noProof/>
              </w:rPr>
              <w:delText>4.1</w:delText>
            </w:r>
            <w:r w:rsidDel="00801592">
              <w:rPr>
                <w:noProof/>
                <w:sz w:val="22"/>
                <w:szCs w:val="22"/>
                <w:lang w:eastAsia="de-CH"/>
              </w:rPr>
              <w:tab/>
            </w:r>
            <w:r w:rsidRPr="00801592" w:rsidDel="00801592">
              <w:rPr>
                <w:rStyle w:val="Hyperlink"/>
                <w:noProof/>
              </w:rPr>
              <w:delText>Koaxialkabel</w:delText>
            </w:r>
            <w:r w:rsidDel="00801592">
              <w:rPr>
                <w:noProof/>
                <w:webHidden/>
              </w:rPr>
              <w:tab/>
              <w:delText>10</w:delText>
            </w:r>
          </w:del>
        </w:p>
        <w:p w14:paraId="79D61D01" w14:textId="56A85FC3" w:rsidR="005D00E3" w:rsidDel="00801592" w:rsidRDefault="005D00E3">
          <w:pPr>
            <w:pStyle w:val="Verzeichnis2"/>
            <w:tabs>
              <w:tab w:val="left" w:pos="880"/>
              <w:tab w:val="right" w:leader="dot" w:pos="9062"/>
            </w:tabs>
            <w:rPr>
              <w:del w:id="183" w:author="Janik Vonrotz" w:date="2016-01-04T17:37:00Z"/>
              <w:noProof/>
              <w:sz w:val="22"/>
              <w:szCs w:val="22"/>
              <w:lang w:eastAsia="de-CH"/>
            </w:rPr>
          </w:pPr>
          <w:del w:id="184" w:author="Janik Vonrotz" w:date="2016-01-04T17:37:00Z">
            <w:r w:rsidRPr="00801592" w:rsidDel="00801592">
              <w:rPr>
                <w:rStyle w:val="Hyperlink"/>
                <w:noProof/>
              </w:rPr>
              <w:delText>4.2</w:delText>
            </w:r>
            <w:r w:rsidDel="00801592">
              <w:rPr>
                <w:noProof/>
                <w:sz w:val="22"/>
                <w:szCs w:val="22"/>
                <w:lang w:eastAsia="de-CH"/>
              </w:rPr>
              <w:tab/>
            </w:r>
            <w:r w:rsidRPr="00801592" w:rsidDel="00801592">
              <w:rPr>
                <w:rStyle w:val="Hyperlink"/>
                <w:noProof/>
              </w:rPr>
              <w:delText>CU-Kabel (Kupfer)</w:delText>
            </w:r>
            <w:r w:rsidDel="00801592">
              <w:rPr>
                <w:noProof/>
                <w:webHidden/>
              </w:rPr>
              <w:tab/>
              <w:delText>10</w:delText>
            </w:r>
          </w:del>
        </w:p>
        <w:p w14:paraId="2623B124" w14:textId="0F0FF42C" w:rsidR="005D00E3" w:rsidDel="00801592" w:rsidRDefault="005D00E3">
          <w:pPr>
            <w:pStyle w:val="Verzeichnis2"/>
            <w:tabs>
              <w:tab w:val="left" w:pos="880"/>
              <w:tab w:val="right" w:leader="dot" w:pos="9062"/>
            </w:tabs>
            <w:rPr>
              <w:del w:id="185" w:author="Janik Vonrotz" w:date="2016-01-04T17:37:00Z"/>
              <w:noProof/>
              <w:sz w:val="22"/>
              <w:szCs w:val="22"/>
              <w:lang w:eastAsia="de-CH"/>
            </w:rPr>
          </w:pPr>
          <w:del w:id="186" w:author="Janik Vonrotz" w:date="2016-01-04T17:37:00Z">
            <w:r w:rsidRPr="00801592" w:rsidDel="00801592">
              <w:rPr>
                <w:rStyle w:val="Hyperlink"/>
                <w:noProof/>
              </w:rPr>
              <w:delText>4.3</w:delText>
            </w:r>
            <w:r w:rsidDel="00801592">
              <w:rPr>
                <w:noProof/>
                <w:sz w:val="22"/>
                <w:szCs w:val="22"/>
                <w:lang w:eastAsia="de-CH"/>
              </w:rPr>
              <w:tab/>
            </w:r>
            <w:r w:rsidRPr="00801592" w:rsidDel="00801592">
              <w:rPr>
                <w:rStyle w:val="Hyperlink"/>
                <w:noProof/>
              </w:rPr>
              <w:delText>Glasfaser</w:delText>
            </w:r>
            <w:r w:rsidDel="00801592">
              <w:rPr>
                <w:noProof/>
                <w:webHidden/>
              </w:rPr>
              <w:tab/>
              <w:delText>11</w:delText>
            </w:r>
          </w:del>
        </w:p>
        <w:p w14:paraId="424F7CA2" w14:textId="47449239" w:rsidR="005D00E3" w:rsidDel="00801592" w:rsidRDefault="005D00E3">
          <w:pPr>
            <w:pStyle w:val="Verzeichnis2"/>
            <w:tabs>
              <w:tab w:val="left" w:pos="880"/>
              <w:tab w:val="right" w:leader="dot" w:pos="9062"/>
            </w:tabs>
            <w:rPr>
              <w:del w:id="187" w:author="Janik Vonrotz" w:date="2016-01-04T17:37:00Z"/>
              <w:noProof/>
              <w:sz w:val="22"/>
              <w:szCs w:val="22"/>
              <w:lang w:eastAsia="de-CH"/>
            </w:rPr>
          </w:pPr>
          <w:del w:id="188" w:author="Janik Vonrotz" w:date="2016-01-04T17:37:00Z">
            <w:r w:rsidRPr="00801592" w:rsidDel="00801592">
              <w:rPr>
                <w:rStyle w:val="Hyperlink"/>
                <w:noProof/>
              </w:rPr>
              <w:delText>4.4</w:delText>
            </w:r>
            <w:r w:rsidDel="00801592">
              <w:rPr>
                <w:noProof/>
                <w:sz w:val="22"/>
                <w:szCs w:val="22"/>
                <w:lang w:eastAsia="de-CH"/>
              </w:rPr>
              <w:tab/>
            </w:r>
            <w:r w:rsidRPr="00801592" w:rsidDel="00801592">
              <w:rPr>
                <w:rStyle w:val="Hyperlink"/>
                <w:noProof/>
              </w:rPr>
              <w:delText>Zugriffsverfahren</w:delText>
            </w:r>
            <w:r w:rsidDel="00801592">
              <w:rPr>
                <w:noProof/>
                <w:webHidden/>
              </w:rPr>
              <w:tab/>
              <w:delText>11</w:delText>
            </w:r>
          </w:del>
        </w:p>
        <w:p w14:paraId="7E6D226C" w14:textId="6F23AA5B" w:rsidR="005D00E3" w:rsidDel="00801592" w:rsidRDefault="005D00E3">
          <w:pPr>
            <w:pStyle w:val="Verzeichnis1"/>
            <w:tabs>
              <w:tab w:val="left" w:pos="440"/>
            </w:tabs>
            <w:rPr>
              <w:del w:id="189" w:author="Janik Vonrotz" w:date="2016-01-04T17:37:00Z"/>
              <w:noProof/>
              <w:sz w:val="22"/>
              <w:szCs w:val="22"/>
              <w:lang w:eastAsia="de-CH"/>
            </w:rPr>
          </w:pPr>
          <w:del w:id="190" w:author="Janik Vonrotz" w:date="2016-01-04T17:37:00Z">
            <w:r w:rsidRPr="00801592" w:rsidDel="00801592">
              <w:rPr>
                <w:rStyle w:val="Hyperlink"/>
                <w:noProof/>
              </w:rPr>
              <w:delText>5</w:delText>
            </w:r>
            <w:r w:rsidDel="00801592">
              <w:rPr>
                <w:noProof/>
                <w:sz w:val="22"/>
                <w:szCs w:val="22"/>
                <w:lang w:eastAsia="de-CH"/>
              </w:rPr>
              <w:tab/>
            </w:r>
            <w:r w:rsidRPr="00801592" w:rsidDel="00801592">
              <w:rPr>
                <w:rStyle w:val="Hyperlink"/>
                <w:noProof/>
              </w:rPr>
              <w:delText>Layer 2 – Sicherungsschicht</w:delText>
            </w:r>
            <w:r w:rsidDel="00801592">
              <w:rPr>
                <w:noProof/>
                <w:webHidden/>
              </w:rPr>
              <w:tab/>
              <w:delText>13</w:delText>
            </w:r>
          </w:del>
        </w:p>
        <w:p w14:paraId="3BCE85B1" w14:textId="173E88BE" w:rsidR="005D00E3" w:rsidDel="00801592" w:rsidRDefault="005D00E3">
          <w:pPr>
            <w:pStyle w:val="Verzeichnis2"/>
            <w:tabs>
              <w:tab w:val="left" w:pos="880"/>
              <w:tab w:val="right" w:leader="dot" w:pos="9062"/>
            </w:tabs>
            <w:rPr>
              <w:del w:id="191" w:author="Janik Vonrotz" w:date="2016-01-04T17:37:00Z"/>
              <w:noProof/>
              <w:sz w:val="22"/>
              <w:szCs w:val="22"/>
              <w:lang w:eastAsia="de-CH"/>
            </w:rPr>
          </w:pPr>
          <w:del w:id="192" w:author="Janik Vonrotz" w:date="2016-01-04T17:37:00Z">
            <w:r w:rsidRPr="00801592" w:rsidDel="00801592">
              <w:rPr>
                <w:rStyle w:val="Hyperlink"/>
                <w:noProof/>
              </w:rPr>
              <w:delText>5.1</w:delText>
            </w:r>
            <w:r w:rsidDel="00801592">
              <w:rPr>
                <w:noProof/>
                <w:sz w:val="22"/>
                <w:szCs w:val="22"/>
                <w:lang w:eastAsia="de-CH"/>
              </w:rPr>
              <w:tab/>
            </w:r>
            <w:r w:rsidRPr="00801592" w:rsidDel="00801592">
              <w:rPr>
                <w:rStyle w:val="Hyperlink"/>
                <w:noProof/>
              </w:rPr>
              <w:delText>Netzwerkgeräte</w:delText>
            </w:r>
            <w:r w:rsidDel="00801592">
              <w:rPr>
                <w:noProof/>
                <w:webHidden/>
              </w:rPr>
              <w:tab/>
              <w:delText>13</w:delText>
            </w:r>
          </w:del>
        </w:p>
        <w:p w14:paraId="7CEBA5E6" w14:textId="62E24734" w:rsidR="005D00E3" w:rsidDel="00801592" w:rsidRDefault="005D00E3">
          <w:pPr>
            <w:pStyle w:val="Verzeichnis3"/>
            <w:tabs>
              <w:tab w:val="left" w:pos="1100"/>
              <w:tab w:val="right" w:leader="dot" w:pos="9062"/>
            </w:tabs>
            <w:rPr>
              <w:del w:id="193" w:author="Janik Vonrotz" w:date="2016-01-04T17:37:00Z"/>
              <w:noProof/>
              <w:sz w:val="22"/>
              <w:szCs w:val="22"/>
              <w:lang w:eastAsia="de-CH"/>
            </w:rPr>
          </w:pPr>
          <w:del w:id="194" w:author="Janik Vonrotz" w:date="2016-01-04T17:37:00Z">
            <w:r w:rsidRPr="00801592" w:rsidDel="00801592">
              <w:rPr>
                <w:rStyle w:val="Hyperlink"/>
                <w:noProof/>
              </w:rPr>
              <w:delText>5.1.1</w:delText>
            </w:r>
            <w:r w:rsidDel="00801592">
              <w:rPr>
                <w:noProof/>
                <w:sz w:val="22"/>
                <w:szCs w:val="22"/>
                <w:lang w:eastAsia="de-CH"/>
              </w:rPr>
              <w:tab/>
            </w:r>
            <w:r w:rsidRPr="00801592" w:rsidDel="00801592">
              <w:rPr>
                <w:rStyle w:val="Hyperlink"/>
                <w:noProof/>
              </w:rPr>
              <w:delText>Arten von Switching</w:delText>
            </w:r>
            <w:r w:rsidDel="00801592">
              <w:rPr>
                <w:noProof/>
                <w:webHidden/>
              </w:rPr>
              <w:tab/>
              <w:delText>14</w:delText>
            </w:r>
          </w:del>
        </w:p>
        <w:p w14:paraId="77485725" w14:textId="7C93D702" w:rsidR="005D00E3" w:rsidDel="00801592" w:rsidRDefault="005D00E3">
          <w:pPr>
            <w:pStyle w:val="Verzeichnis2"/>
            <w:tabs>
              <w:tab w:val="left" w:pos="880"/>
              <w:tab w:val="right" w:leader="dot" w:pos="9062"/>
            </w:tabs>
            <w:rPr>
              <w:del w:id="195" w:author="Janik Vonrotz" w:date="2016-01-04T17:37:00Z"/>
              <w:noProof/>
              <w:sz w:val="22"/>
              <w:szCs w:val="22"/>
              <w:lang w:eastAsia="de-CH"/>
            </w:rPr>
          </w:pPr>
          <w:del w:id="196" w:author="Janik Vonrotz" w:date="2016-01-04T17:37:00Z">
            <w:r w:rsidRPr="00801592" w:rsidDel="00801592">
              <w:rPr>
                <w:rStyle w:val="Hyperlink"/>
                <w:noProof/>
              </w:rPr>
              <w:delText>5.2</w:delText>
            </w:r>
            <w:r w:rsidDel="00801592">
              <w:rPr>
                <w:noProof/>
                <w:sz w:val="22"/>
                <w:szCs w:val="22"/>
                <w:lang w:eastAsia="de-CH"/>
              </w:rPr>
              <w:tab/>
            </w:r>
            <w:r w:rsidRPr="00801592" w:rsidDel="00801592">
              <w:rPr>
                <w:rStyle w:val="Hyperlink"/>
                <w:noProof/>
              </w:rPr>
              <w:delText>Protokolle</w:delText>
            </w:r>
            <w:r w:rsidDel="00801592">
              <w:rPr>
                <w:noProof/>
                <w:webHidden/>
              </w:rPr>
              <w:tab/>
              <w:delText>14</w:delText>
            </w:r>
          </w:del>
        </w:p>
        <w:p w14:paraId="2D442A8B" w14:textId="3E2DD381" w:rsidR="005D00E3" w:rsidDel="00801592" w:rsidRDefault="005D00E3">
          <w:pPr>
            <w:pStyle w:val="Verzeichnis2"/>
            <w:tabs>
              <w:tab w:val="left" w:pos="880"/>
              <w:tab w:val="right" w:leader="dot" w:pos="9062"/>
            </w:tabs>
            <w:rPr>
              <w:del w:id="197" w:author="Janik Vonrotz" w:date="2016-01-04T17:37:00Z"/>
              <w:noProof/>
              <w:sz w:val="22"/>
              <w:szCs w:val="22"/>
              <w:lang w:eastAsia="de-CH"/>
            </w:rPr>
          </w:pPr>
          <w:del w:id="198" w:author="Janik Vonrotz" w:date="2016-01-04T17:37:00Z">
            <w:r w:rsidRPr="00801592" w:rsidDel="00801592">
              <w:rPr>
                <w:rStyle w:val="Hyperlink"/>
                <w:noProof/>
              </w:rPr>
              <w:delText>5.3</w:delText>
            </w:r>
            <w:r w:rsidDel="00801592">
              <w:rPr>
                <w:noProof/>
                <w:sz w:val="22"/>
                <w:szCs w:val="22"/>
                <w:lang w:eastAsia="de-CH"/>
              </w:rPr>
              <w:tab/>
            </w:r>
            <w:r w:rsidRPr="00801592" w:rsidDel="00801592">
              <w:rPr>
                <w:rStyle w:val="Hyperlink"/>
                <w:noProof/>
              </w:rPr>
              <w:delText>Kollisions- und Broadcast-Domänen</w:delText>
            </w:r>
            <w:r w:rsidDel="00801592">
              <w:rPr>
                <w:noProof/>
                <w:webHidden/>
              </w:rPr>
              <w:tab/>
              <w:delText>16</w:delText>
            </w:r>
          </w:del>
        </w:p>
        <w:p w14:paraId="2B20D2F7" w14:textId="27BCCA08" w:rsidR="005D00E3" w:rsidDel="00801592" w:rsidRDefault="005D00E3">
          <w:pPr>
            <w:pStyle w:val="Verzeichnis1"/>
            <w:tabs>
              <w:tab w:val="left" w:pos="440"/>
            </w:tabs>
            <w:rPr>
              <w:del w:id="199" w:author="Janik Vonrotz" w:date="2016-01-04T17:37:00Z"/>
              <w:noProof/>
              <w:sz w:val="22"/>
              <w:szCs w:val="22"/>
              <w:lang w:eastAsia="de-CH"/>
            </w:rPr>
          </w:pPr>
          <w:del w:id="200" w:author="Janik Vonrotz" w:date="2016-01-04T17:37:00Z">
            <w:r w:rsidRPr="00801592" w:rsidDel="00801592">
              <w:rPr>
                <w:rStyle w:val="Hyperlink"/>
                <w:noProof/>
              </w:rPr>
              <w:delText>6</w:delText>
            </w:r>
            <w:r w:rsidDel="00801592">
              <w:rPr>
                <w:noProof/>
                <w:sz w:val="22"/>
                <w:szCs w:val="22"/>
                <w:lang w:eastAsia="de-CH"/>
              </w:rPr>
              <w:tab/>
            </w:r>
            <w:r w:rsidRPr="00801592" w:rsidDel="00801592">
              <w:rPr>
                <w:rStyle w:val="Hyperlink"/>
                <w:noProof/>
              </w:rPr>
              <w:delText>Layer 3 – Vermittlungsschicht</w:delText>
            </w:r>
            <w:r w:rsidDel="00801592">
              <w:rPr>
                <w:noProof/>
                <w:webHidden/>
              </w:rPr>
              <w:tab/>
              <w:delText>17</w:delText>
            </w:r>
          </w:del>
        </w:p>
        <w:p w14:paraId="254A179D" w14:textId="046F5FEB" w:rsidR="005D00E3" w:rsidDel="00801592" w:rsidRDefault="005D00E3">
          <w:pPr>
            <w:pStyle w:val="Verzeichnis2"/>
            <w:tabs>
              <w:tab w:val="left" w:pos="880"/>
              <w:tab w:val="right" w:leader="dot" w:pos="9062"/>
            </w:tabs>
            <w:rPr>
              <w:del w:id="201" w:author="Janik Vonrotz" w:date="2016-01-04T17:37:00Z"/>
              <w:noProof/>
              <w:sz w:val="22"/>
              <w:szCs w:val="22"/>
              <w:lang w:eastAsia="de-CH"/>
            </w:rPr>
          </w:pPr>
          <w:del w:id="202" w:author="Janik Vonrotz" w:date="2016-01-04T17:37:00Z">
            <w:r w:rsidRPr="00801592" w:rsidDel="00801592">
              <w:rPr>
                <w:rStyle w:val="Hyperlink"/>
                <w:noProof/>
              </w:rPr>
              <w:delText>6.1</w:delText>
            </w:r>
            <w:r w:rsidDel="00801592">
              <w:rPr>
                <w:noProof/>
                <w:sz w:val="22"/>
                <w:szCs w:val="22"/>
                <w:lang w:eastAsia="de-CH"/>
              </w:rPr>
              <w:tab/>
            </w:r>
            <w:r w:rsidRPr="00801592" w:rsidDel="00801592">
              <w:rPr>
                <w:rStyle w:val="Hyperlink"/>
                <w:noProof/>
              </w:rPr>
              <w:delText>Internet Protocol (IP)</w:delText>
            </w:r>
            <w:r w:rsidDel="00801592">
              <w:rPr>
                <w:noProof/>
                <w:webHidden/>
              </w:rPr>
              <w:tab/>
              <w:delText>17</w:delText>
            </w:r>
          </w:del>
        </w:p>
        <w:p w14:paraId="26789942" w14:textId="32848031" w:rsidR="005D00E3" w:rsidDel="00801592" w:rsidRDefault="005D00E3">
          <w:pPr>
            <w:pStyle w:val="Verzeichnis2"/>
            <w:tabs>
              <w:tab w:val="left" w:pos="880"/>
              <w:tab w:val="right" w:leader="dot" w:pos="9062"/>
            </w:tabs>
            <w:rPr>
              <w:del w:id="203" w:author="Janik Vonrotz" w:date="2016-01-04T17:37:00Z"/>
              <w:noProof/>
              <w:sz w:val="22"/>
              <w:szCs w:val="22"/>
              <w:lang w:eastAsia="de-CH"/>
            </w:rPr>
          </w:pPr>
          <w:del w:id="204" w:author="Janik Vonrotz" w:date="2016-01-04T17:37:00Z">
            <w:r w:rsidRPr="00801592" w:rsidDel="00801592">
              <w:rPr>
                <w:rStyle w:val="Hyperlink"/>
                <w:noProof/>
              </w:rPr>
              <w:delText>6.2</w:delText>
            </w:r>
            <w:r w:rsidDel="00801592">
              <w:rPr>
                <w:noProof/>
                <w:sz w:val="22"/>
                <w:szCs w:val="22"/>
                <w:lang w:eastAsia="de-CH"/>
              </w:rPr>
              <w:tab/>
            </w:r>
            <w:r w:rsidRPr="00801592" w:rsidDel="00801592">
              <w:rPr>
                <w:rStyle w:val="Hyperlink"/>
                <w:noProof/>
              </w:rPr>
              <w:delText>Spezielle IP-Adressen und Klassen</w:delText>
            </w:r>
            <w:r w:rsidDel="00801592">
              <w:rPr>
                <w:noProof/>
                <w:webHidden/>
              </w:rPr>
              <w:tab/>
              <w:delText>18</w:delText>
            </w:r>
          </w:del>
        </w:p>
        <w:p w14:paraId="7B9C4DCB" w14:textId="31606463" w:rsidR="005D00E3" w:rsidDel="00801592" w:rsidRDefault="005D00E3">
          <w:pPr>
            <w:pStyle w:val="Verzeichnis2"/>
            <w:tabs>
              <w:tab w:val="left" w:pos="880"/>
              <w:tab w:val="right" w:leader="dot" w:pos="9062"/>
            </w:tabs>
            <w:rPr>
              <w:del w:id="205" w:author="Janik Vonrotz" w:date="2016-01-04T17:37:00Z"/>
              <w:noProof/>
              <w:sz w:val="22"/>
              <w:szCs w:val="22"/>
              <w:lang w:eastAsia="de-CH"/>
            </w:rPr>
          </w:pPr>
          <w:del w:id="206" w:author="Janik Vonrotz" w:date="2016-01-04T17:37:00Z">
            <w:r w:rsidRPr="00801592" w:rsidDel="00801592">
              <w:rPr>
                <w:rStyle w:val="Hyperlink"/>
                <w:noProof/>
              </w:rPr>
              <w:delText>6.3</w:delText>
            </w:r>
            <w:r w:rsidDel="00801592">
              <w:rPr>
                <w:noProof/>
                <w:sz w:val="22"/>
                <w:szCs w:val="22"/>
                <w:lang w:eastAsia="de-CH"/>
              </w:rPr>
              <w:tab/>
            </w:r>
            <w:r w:rsidRPr="00801592" w:rsidDel="00801592">
              <w:rPr>
                <w:rStyle w:val="Hyperlink"/>
                <w:noProof/>
              </w:rPr>
              <w:delText>Broadcast</w:delText>
            </w:r>
            <w:r w:rsidDel="00801592">
              <w:rPr>
                <w:noProof/>
                <w:webHidden/>
              </w:rPr>
              <w:tab/>
              <w:delText>18</w:delText>
            </w:r>
          </w:del>
        </w:p>
        <w:p w14:paraId="36615643" w14:textId="61268DB5" w:rsidR="005D00E3" w:rsidDel="00801592" w:rsidRDefault="005D00E3">
          <w:pPr>
            <w:pStyle w:val="Verzeichnis2"/>
            <w:tabs>
              <w:tab w:val="left" w:pos="880"/>
              <w:tab w:val="right" w:leader="dot" w:pos="9062"/>
            </w:tabs>
            <w:rPr>
              <w:del w:id="207" w:author="Janik Vonrotz" w:date="2016-01-04T17:37:00Z"/>
              <w:noProof/>
              <w:sz w:val="22"/>
              <w:szCs w:val="22"/>
              <w:lang w:eastAsia="de-CH"/>
            </w:rPr>
          </w:pPr>
          <w:del w:id="208" w:author="Janik Vonrotz" w:date="2016-01-04T17:37:00Z">
            <w:r w:rsidRPr="00801592" w:rsidDel="00801592">
              <w:rPr>
                <w:rStyle w:val="Hyperlink"/>
                <w:noProof/>
              </w:rPr>
              <w:delText>6.4</w:delText>
            </w:r>
            <w:r w:rsidDel="00801592">
              <w:rPr>
                <w:noProof/>
                <w:sz w:val="22"/>
                <w:szCs w:val="22"/>
                <w:lang w:eastAsia="de-CH"/>
              </w:rPr>
              <w:tab/>
            </w:r>
            <w:r w:rsidRPr="00801592" w:rsidDel="00801592">
              <w:rPr>
                <w:rStyle w:val="Hyperlink"/>
                <w:noProof/>
              </w:rPr>
              <w:delText>Routing</w:delText>
            </w:r>
            <w:r w:rsidDel="00801592">
              <w:rPr>
                <w:noProof/>
                <w:webHidden/>
              </w:rPr>
              <w:tab/>
              <w:delText>19</w:delText>
            </w:r>
          </w:del>
        </w:p>
        <w:p w14:paraId="4F37295F" w14:textId="7AFCDC90" w:rsidR="005D00E3" w:rsidDel="00801592" w:rsidRDefault="005D00E3">
          <w:pPr>
            <w:pStyle w:val="Verzeichnis2"/>
            <w:tabs>
              <w:tab w:val="left" w:pos="880"/>
              <w:tab w:val="right" w:leader="dot" w:pos="9062"/>
            </w:tabs>
            <w:rPr>
              <w:del w:id="209" w:author="Janik Vonrotz" w:date="2016-01-04T17:37:00Z"/>
              <w:noProof/>
              <w:sz w:val="22"/>
              <w:szCs w:val="22"/>
              <w:lang w:eastAsia="de-CH"/>
            </w:rPr>
          </w:pPr>
          <w:del w:id="210" w:author="Janik Vonrotz" w:date="2016-01-04T17:37:00Z">
            <w:r w:rsidRPr="00801592" w:rsidDel="00801592">
              <w:rPr>
                <w:rStyle w:val="Hyperlink"/>
                <w:noProof/>
              </w:rPr>
              <w:delText>6.5</w:delText>
            </w:r>
            <w:r w:rsidDel="00801592">
              <w:rPr>
                <w:noProof/>
                <w:sz w:val="22"/>
                <w:szCs w:val="22"/>
                <w:lang w:eastAsia="de-CH"/>
              </w:rPr>
              <w:tab/>
            </w:r>
            <w:r w:rsidRPr="00801592" w:rsidDel="00801592">
              <w:rPr>
                <w:rStyle w:val="Hyperlink"/>
                <w:noProof/>
              </w:rPr>
              <w:delText>Ermittlung von Routen</w:delText>
            </w:r>
            <w:r w:rsidDel="00801592">
              <w:rPr>
                <w:noProof/>
                <w:webHidden/>
              </w:rPr>
              <w:tab/>
              <w:delText>20</w:delText>
            </w:r>
          </w:del>
        </w:p>
        <w:p w14:paraId="123B03F8" w14:textId="6DF8B340" w:rsidR="005D00E3" w:rsidDel="00801592" w:rsidRDefault="005D00E3">
          <w:pPr>
            <w:pStyle w:val="Verzeichnis2"/>
            <w:tabs>
              <w:tab w:val="left" w:pos="880"/>
              <w:tab w:val="right" w:leader="dot" w:pos="9062"/>
            </w:tabs>
            <w:rPr>
              <w:del w:id="211" w:author="Janik Vonrotz" w:date="2016-01-04T17:37:00Z"/>
              <w:noProof/>
              <w:sz w:val="22"/>
              <w:szCs w:val="22"/>
              <w:lang w:eastAsia="de-CH"/>
            </w:rPr>
          </w:pPr>
          <w:del w:id="212" w:author="Janik Vonrotz" w:date="2016-01-04T17:37:00Z">
            <w:r w:rsidRPr="00801592" w:rsidDel="00801592">
              <w:rPr>
                <w:rStyle w:val="Hyperlink"/>
                <w:noProof/>
              </w:rPr>
              <w:delText>6.6</w:delText>
            </w:r>
            <w:r w:rsidDel="00801592">
              <w:rPr>
                <w:noProof/>
                <w:sz w:val="22"/>
                <w:szCs w:val="22"/>
                <w:lang w:eastAsia="de-CH"/>
              </w:rPr>
              <w:tab/>
            </w:r>
            <w:r w:rsidRPr="00801592" w:rsidDel="00801592">
              <w:rPr>
                <w:rStyle w:val="Hyperlink"/>
                <w:noProof/>
              </w:rPr>
              <w:delText>Routing Protokolle</w:delText>
            </w:r>
            <w:r w:rsidDel="00801592">
              <w:rPr>
                <w:noProof/>
                <w:webHidden/>
              </w:rPr>
              <w:tab/>
              <w:delText>21</w:delText>
            </w:r>
          </w:del>
        </w:p>
        <w:p w14:paraId="7D140E7E" w14:textId="7A4A37FC" w:rsidR="005D00E3" w:rsidDel="00801592" w:rsidRDefault="005D00E3">
          <w:pPr>
            <w:pStyle w:val="Verzeichnis1"/>
            <w:tabs>
              <w:tab w:val="left" w:pos="440"/>
            </w:tabs>
            <w:rPr>
              <w:del w:id="213" w:author="Janik Vonrotz" w:date="2016-01-04T17:37:00Z"/>
              <w:noProof/>
              <w:sz w:val="22"/>
              <w:szCs w:val="22"/>
              <w:lang w:eastAsia="de-CH"/>
            </w:rPr>
          </w:pPr>
          <w:del w:id="214" w:author="Janik Vonrotz" w:date="2016-01-04T17:37:00Z">
            <w:r w:rsidRPr="00801592" w:rsidDel="00801592">
              <w:rPr>
                <w:rStyle w:val="Hyperlink"/>
                <w:noProof/>
              </w:rPr>
              <w:delText>7</w:delText>
            </w:r>
            <w:r w:rsidDel="00801592">
              <w:rPr>
                <w:noProof/>
                <w:sz w:val="22"/>
                <w:szCs w:val="22"/>
                <w:lang w:eastAsia="de-CH"/>
              </w:rPr>
              <w:tab/>
            </w:r>
            <w:r w:rsidRPr="00801592" w:rsidDel="00801592">
              <w:rPr>
                <w:rStyle w:val="Hyperlink"/>
                <w:noProof/>
              </w:rPr>
              <w:delText>DNS und IP Konfiguration</w:delText>
            </w:r>
            <w:r w:rsidDel="00801592">
              <w:rPr>
                <w:noProof/>
                <w:webHidden/>
              </w:rPr>
              <w:tab/>
              <w:delText>23</w:delText>
            </w:r>
          </w:del>
        </w:p>
        <w:p w14:paraId="057CE9F8" w14:textId="2D20F305" w:rsidR="005D00E3" w:rsidDel="00801592" w:rsidRDefault="005D00E3">
          <w:pPr>
            <w:pStyle w:val="Verzeichnis2"/>
            <w:tabs>
              <w:tab w:val="left" w:pos="880"/>
              <w:tab w:val="right" w:leader="dot" w:pos="9062"/>
            </w:tabs>
            <w:rPr>
              <w:del w:id="215" w:author="Janik Vonrotz" w:date="2016-01-04T17:37:00Z"/>
              <w:noProof/>
              <w:sz w:val="22"/>
              <w:szCs w:val="22"/>
              <w:lang w:eastAsia="de-CH"/>
            </w:rPr>
          </w:pPr>
          <w:del w:id="216" w:author="Janik Vonrotz" w:date="2016-01-04T17:37:00Z">
            <w:r w:rsidRPr="00801592" w:rsidDel="00801592">
              <w:rPr>
                <w:rStyle w:val="Hyperlink"/>
                <w:noProof/>
              </w:rPr>
              <w:delText>7.1</w:delText>
            </w:r>
            <w:r w:rsidDel="00801592">
              <w:rPr>
                <w:noProof/>
                <w:sz w:val="22"/>
                <w:szCs w:val="22"/>
                <w:lang w:eastAsia="de-CH"/>
              </w:rPr>
              <w:tab/>
            </w:r>
            <w:r w:rsidRPr="00801592" w:rsidDel="00801592">
              <w:rPr>
                <w:rStyle w:val="Hyperlink"/>
                <w:noProof/>
              </w:rPr>
              <w:delText>Domain Name System (DNS)</w:delText>
            </w:r>
            <w:r w:rsidDel="00801592">
              <w:rPr>
                <w:noProof/>
                <w:webHidden/>
              </w:rPr>
              <w:tab/>
              <w:delText>23</w:delText>
            </w:r>
          </w:del>
        </w:p>
        <w:p w14:paraId="24287BAE" w14:textId="16CB5260" w:rsidR="005D00E3" w:rsidDel="00801592" w:rsidRDefault="005D00E3">
          <w:pPr>
            <w:pStyle w:val="Verzeichnis3"/>
            <w:tabs>
              <w:tab w:val="left" w:pos="1100"/>
              <w:tab w:val="right" w:leader="dot" w:pos="9062"/>
            </w:tabs>
            <w:rPr>
              <w:del w:id="217" w:author="Janik Vonrotz" w:date="2016-01-04T17:37:00Z"/>
              <w:noProof/>
              <w:sz w:val="22"/>
              <w:szCs w:val="22"/>
              <w:lang w:eastAsia="de-CH"/>
            </w:rPr>
          </w:pPr>
          <w:del w:id="218" w:author="Janik Vonrotz" w:date="2016-01-04T17:37:00Z">
            <w:r w:rsidRPr="00801592" w:rsidDel="00801592">
              <w:rPr>
                <w:rStyle w:val="Hyperlink"/>
                <w:noProof/>
                <w:lang w:eastAsia="de-CH"/>
              </w:rPr>
              <w:delText>7.1.1</w:delText>
            </w:r>
            <w:r w:rsidDel="00801592">
              <w:rPr>
                <w:noProof/>
                <w:sz w:val="22"/>
                <w:szCs w:val="22"/>
                <w:lang w:eastAsia="de-CH"/>
              </w:rPr>
              <w:tab/>
            </w:r>
            <w:r w:rsidRPr="00801592" w:rsidDel="00801592">
              <w:rPr>
                <w:rStyle w:val="Hyperlink"/>
                <w:noProof/>
                <w:lang w:eastAsia="de-CH"/>
              </w:rPr>
              <w:delText>DNS Caching</w:delText>
            </w:r>
            <w:r w:rsidDel="00801592">
              <w:rPr>
                <w:noProof/>
                <w:webHidden/>
              </w:rPr>
              <w:tab/>
              <w:delText>25</w:delText>
            </w:r>
          </w:del>
        </w:p>
        <w:p w14:paraId="401D789C" w14:textId="5738FE2B" w:rsidR="005D00E3" w:rsidDel="00801592" w:rsidRDefault="005D00E3">
          <w:pPr>
            <w:pStyle w:val="Verzeichnis2"/>
            <w:tabs>
              <w:tab w:val="left" w:pos="880"/>
              <w:tab w:val="right" w:leader="dot" w:pos="9062"/>
            </w:tabs>
            <w:rPr>
              <w:del w:id="219" w:author="Janik Vonrotz" w:date="2016-01-04T17:37:00Z"/>
              <w:noProof/>
              <w:sz w:val="22"/>
              <w:szCs w:val="22"/>
              <w:lang w:eastAsia="de-CH"/>
            </w:rPr>
          </w:pPr>
          <w:del w:id="220" w:author="Janik Vonrotz" w:date="2016-01-04T17:37:00Z">
            <w:r w:rsidRPr="00801592" w:rsidDel="00801592">
              <w:rPr>
                <w:rStyle w:val="Hyperlink"/>
                <w:noProof/>
              </w:rPr>
              <w:delText>7.2</w:delText>
            </w:r>
            <w:r w:rsidDel="00801592">
              <w:rPr>
                <w:noProof/>
                <w:sz w:val="22"/>
                <w:szCs w:val="22"/>
                <w:lang w:eastAsia="de-CH"/>
              </w:rPr>
              <w:tab/>
            </w:r>
            <w:r w:rsidRPr="00801592" w:rsidDel="00801592">
              <w:rPr>
                <w:rStyle w:val="Hyperlink"/>
                <w:noProof/>
              </w:rPr>
              <w:delText>DHCP</w:delText>
            </w:r>
            <w:r w:rsidDel="00801592">
              <w:rPr>
                <w:noProof/>
                <w:webHidden/>
              </w:rPr>
              <w:tab/>
              <w:delText>26</w:delText>
            </w:r>
          </w:del>
        </w:p>
        <w:p w14:paraId="45A8CD91" w14:textId="75AEC7F0" w:rsidR="005D00E3" w:rsidDel="00801592" w:rsidRDefault="005D00E3">
          <w:pPr>
            <w:pStyle w:val="Verzeichnis2"/>
            <w:tabs>
              <w:tab w:val="left" w:pos="880"/>
              <w:tab w:val="right" w:leader="dot" w:pos="9062"/>
            </w:tabs>
            <w:rPr>
              <w:del w:id="221" w:author="Janik Vonrotz" w:date="2016-01-04T17:37:00Z"/>
              <w:noProof/>
              <w:sz w:val="22"/>
              <w:szCs w:val="22"/>
              <w:lang w:eastAsia="de-CH"/>
            </w:rPr>
          </w:pPr>
          <w:del w:id="222" w:author="Janik Vonrotz" w:date="2016-01-04T17:37:00Z">
            <w:r w:rsidRPr="00801592" w:rsidDel="00801592">
              <w:rPr>
                <w:rStyle w:val="Hyperlink"/>
                <w:noProof/>
              </w:rPr>
              <w:delText>7.3</w:delText>
            </w:r>
            <w:r w:rsidDel="00801592">
              <w:rPr>
                <w:noProof/>
                <w:sz w:val="22"/>
                <w:szCs w:val="22"/>
                <w:lang w:eastAsia="de-CH"/>
              </w:rPr>
              <w:tab/>
            </w:r>
            <w:r w:rsidRPr="00801592" w:rsidDel="00801592">
              <w:rPr>
                <w:rStyle w:val="Hyperlink"/>
                <w:noProof/>
              </w:rPr>
              <w:delText>Multicast Routing</w:delText>
            </w:r>
            <w:r w:rsidDel="00801592">
              <w:rPr>
                <w:noProof/>
                <w:webHidden/>
              </w:rPr>
              <w:tab/>
              <w:delText>26</w:delText>
            </w:r>
          </w:del>
        </w:p>
        <w:p w14:paraId="77E305CB" w14:textId="53E48904" w:rsidR="005D00E3" w:rsidDel="00801592" w:rsidRDefault="005D00E3">
          <w:pPr>
            <w:pStyle w:val="Verzeichnis2"/>
            <w:tabs>
              <w:tab w:val="left" w:pos="880"/>
              <w:tab w:val="right" w:leader="dot" w:pos="9062"/>
            </w:tabs>
            <w:rPr>
              <w:del w:id="223" w:author="Janik Vonrotz" w:date="2016-01-04T17:37:00Z"/>
              <w:noProof/>
              <w:sz w:val="22"/>
              <w:szCs w:val="22"/>
              <w:lang w:eastAsia="de-CH"/>
            </w:rPr>
          </w:pPr>
          <w:del w:id="224" w:author="Janik Vonrotz" w:date="2016-01-04T17:37:00Z">
            <w:r w:rsidRPr="00801592" w:rsidDel="00801592">
              <w:rPr>
                <w:rStyle w:val="Hyperlink"/>
                <w:noProof/>
              </w:rPr>
              <w:delText>7.4</w:delText>
            </w:r>
            <w:r w:rsidDel="00801592">
              <w:rPr>
                <w:noProof/>
                <w:sz w:val="22"/>
                <w:szCs w:val="22"/>
                <w:lang w:eastAsia="de-CH"/>
              </w:rPr>
              <w:tab/>
            </w:r>
            <w:r w:rsidRPr="00801592" w:rsidDel="00801592">
              <w:rPr>
                <w:rStyle w:val="Hyperlink"/>
                <w:noProof/>
              </w:rPr>
              <w:delText>NAT und PAT</w:delText>
            </w:r>
            <w:r w:rsidDel="00801592">
              <w:rPr>
                <w:noProof/>
                <w:webHidden/>
              </w:rPr>
              <w:tab/>
              <w:delText>27</w:delText>
            </w:r>
          </w:del>
        </w:p>
        <w:p w14:paraId="5B623FF2" w14:textId="338579BC" w:rsidR="005D00E3" w:rsidDel="00801592" w:rsidRDefault="005D00E3">
          <w:pPr>
            <w:pStyle w:val="Verzeichnis3"/>
            <w:tabs>
              <w:tab w:val="left" w:pos="1100"/>
              <w:tab w:val="right" w:leader="dot" w:pos="9062"/>
            </w:tabs>
            <w:rPr>
              <w:del w:id="225" w:author="Janik Vonrotz" w:date="2016-01-04T17:37:00Z"/>
              <w:noProof/>
              <w:sz w:val="22"/>
              <w:szCs w:val="22"/>
              <w:lang w:eastAsia="de-CH"/>
            </w:rPr>
          </w:pPr>
          <w:del w:id="226" w:author="Janik Vonrotz" w:date="2016-01-04T17:37:00Z">
            <w:r w:rsidRPr="00801592" w:rsidDel="00801592">
              <w:rPr>
                <w:rStyle w:val="Hyperlink"/>
                <w:noProof/>
              </w:rPr>
              <w:delText>7.4.1</w:delText>
            </w:r>
            <w:r w:rsidDel="00801592">
              <w:rPr>
                <w:noProof/>
                <w:sz w:val="22"/>
                <w:szCs w:val="22"/>
                <w:lang w:eastAsia="de-CH"/>
              </w:rPr>
              <w:tab/>
            </w:r>
            <w:r w:rsidRPr="00801592" w:rsidDel="00801592">
              <w:rPr>
                <w:rStyle w:val="Hyperlink"/>
                <w:noProof/>
              </w:rPr>
              <w:delText>STUN</w:delText>
            </w:r>
            <w:r w:rsidDel="00801592">
              <w:rPr>
                <w:noProof/>
                <w:webHidden/>
              </w:rPr>
              <w:tab/>
              <w:delText>27</w:delText>
            </w:r>
          </w:del>
        </w:p>
        <w:p w14:paraId="633C02D9" w14:textId="0D2A3043" w:rsidR="005D00E3" w:rsidDel="00801592" w:rsidRDefault="005D00E3">
          <w:pPr>
            <w:pStyle w:val="Verzeichnis1"/>
            <w:tabs>
              <w:tab w:val="left" w:pos="440"/>
            </w:tabs>
            <w:rPr>
              <w:del w:id="227" w:author="Janik Vonrotz" w:date="2016-01-04T17:37:00Z"/>
              <w:noProof/>
              <w:sz w:val="22"/>
              <w:szCs w:val="22"/>
              <w:lang w:eastAsia="de-CH"/>
            </w:rPr>
          </w:pPr>
          <w:del w:id="228" w:author="Janik Vonrotz" w:date="2016-01-04T17:37:00Z">
            <w:r w:rsidRPr="00801592" w:rsidDel="00801592">
              <w:rPr>
                <w:rStyle w:val="Hyperlink"/>
                <w:noProof/>
                <w:lang w:val="en-GB"/>
              </w:rPr>
              <w:delText>8</w:delText>
            </w:r>
            <w:r w:rsidDel="00801592">
              <w:rPr>
                <w:noProof/>
                <w:sz w:val="22"/>
                <w:szCs w:val="22"/>
                <w:lang w:eastAsia="de-CH"/>
              </w:rPr>
              <w:tab/>
            </w:r>
            <w:r w:rsidRPr="00801592" w:rsidDel="00801592">
              <w:rPr>
                <w:rStyle w:val="Hyperlink"/>
                <w:noProof/>
                <w:lang w:val="en-GB"/>
              </w:rPr>
              <w:delText>Layer 4 – Transportschicht</w:delText>
            </w:r>
            <w:r w:rsidDel="00801592">
              <w:rPr>
                <w:noProof/>
                <w:webHidden/>
              </w:rPr>
              <w:tab/>
              <w:delText>29</w:delText>
            </w:r>
          </w:del>
        </w:p>
        <w:p w14:paraId="10463A2B" w14:textId="33ABAC8E" w:rsidR="005D00E3" w:rsidDel="00801592" w:rsidRDefault="005D00E3">
          <w:pPr>
            <w:pStyle w:val="Verzeichnis2"/>
            <w:tabs>
              <w:tab w:val="left" w:pos="880"/>
              <w:tab w:val="right" w:leader="dot" w:pos="9062"/>
            </w:tabs>
            <w:rPr>
              <w:del w:id="229" w:author="Janik Vonrotz" w:date="2016-01-04T17:37:00Z"/>
              <w:noProof/>
              <w:sz w:val="22"/>
              <w:szCs w:val="22"/>
              <w:lang w:eastAsia="de-CH"/>
            </w:rPr>
          </w:pPr>
          <w:del w:id="230" w:author="Janik Vonrotz" w:date="2016-01-04T17:37:00Z">
            <w:r w:rsidRPr="00801592" w:rsidDel="00801592">
              <w:rPr>
                <w:rStyle w:val="Hyperlink"/>
                <w:noProof/>
              </w:rPr>
              <w:delText>8.1</w:delText>
            </w:r>
            <w:r w:rsidDel="00801592">
              <w:rPr>
                <w:noProof/>
                <w:sz w:val="22"/>
                <w:szCs w:val="22"/>
                <w:lang w:eastAsia="de-CH"/>
              </w:rPr>
              <w:tab/>
            </w:r>
            <w:r w:rsidRPr="00801592" w:rsidDel="00801592">
              <w:rPr>
                <w:rStyle w:val="Hyperlink"/>
                <w:noProof/>
                <w:lang w:val="en-GB"/>
              </w:rPr>
              <w:delText>Ports und Sockets</w:delText>
            </w:r>
            <w:r w:rsidDel="00801592">
              <w:rPr>
                <w:noProof/>
                <w:webHidden/>
              </w:rPr>
              <w:tab/>
              <w:delText>29</w:delText>
            </w:r>
          </w:del>
        </w:p>
        <w:p w14:paraId="71323658" w14:textId="7E47D1C5" w:rsidR="005D00E3" w:rsidDel="00801592" w:rsidRDefault="005D00E3">
          <w:pPr>
            <w:pStyle w:val="Verzeichnis2"/>
            <w:tabs>
              <w:tab w:val="left" w:pos="880"/>
              <w:tab w:val="right" w:leader="dot" w:pos="9062"/>
            </w:tabs>
            <w:rPr>
              <w:del w:id="231" w:author="Janik Vonrotz" w:date="2016-01-04T17:37:00Z"/>
              <w:noProof/>
              <w:sz w:val="22"/>
              <w:szCs w:val="22"/>
              <w:lang w:eastAsia="de-CH"/>
            </w:rPr>
          </w:pPr>
          <w:del w:id="232" w:author="Janik Vonrotz" w:date="2016-01-04T17:37:00Z">
            <w:r w:rsidRPr="00801592" w:rsidDel="00801592">
              <w:rPr>
                <w:rStyle w:val="Hyperlink"/>
                <w:noProof/>
              </w:rPr>
              <w:delText>8.2</w:delText>
            </w:r>
            <w:r w:rsidDel="00801592">
              <w:rPr>
                <w:noProof/>
                <w:sz w:val="22"/>
                <w:szCs w:val="22"/>
                <w:lang w:eastAsia="de-CH"/>
              </w:rPr>
              <w:tab/>
            </w:r>
            <w:r w:rsidRPr="00801592" w:rsidDel="00801592">
              <w:rPr>
                <w:rStyle w:val="Hyperlink"/>
                <w:noProof/>
                <w:lang w:val="en-GB"/>
              </w:rPr>
              <w:delText>TCP</w:delText>
            </w:r>
            <w:r w:rsidDel="00801592">
              <w:rPr>
                <w:noProof/>
                <w:webHidden/>
              </w:rPr>
              <w:tab/>
              <w:delText>29</w:delText>
            </w:r>
          </w:del>
        </w:p>
        <w:p w14:paraId="2E5BCD0C" w14:textId="2BAE54C4" w:rsidR="005D00E3" w:rsidDel="00801592" w:rsidRDefault="005D00E3">
          <w:pPr>
            <w:pStyle w:val="Verzeichnis2"/>
            <w:tabs>
              <w:tab w:val="left" w:pos="880"/>
              <w:tab w:val="right" w:leader="dot" w:pos="9062"/>
            </w:tabs>
            <w:rPr>
              <w:del w:id="233" w:author="Janik Vonrotz" w:date="2016-01-04T17:37:00Z"/>
              <w:noProof/>
              <w:sz w:val="22"/>
              <w:szCs w:val="22"/>
              <w:lang w:eastAsia="de-CH"/>
            </w:rPr>
          </w:pPr>
          <w:del w:id="234" w:author="Janik Vonrotz" w:date="2016-01-04T17:37:00Z">
            <w:r w:rsidRPr="00801592" w:rsidDel="00801592">
              <w:rPr>
                <w:rStyle w:val="Hyperlink"/>
                <w:noProof/>
              </w:rPr>
              <w:delText>8.3</w:delText>
            </w:r>
            <w:r w:rsidDel="00801592">
              <w:rPr>
                <w:noProof/>
                <w:sz w:val="22"/>
                <w:szCs w:val="22"/>
                <w:lang w:eastAsia="de-CH"/>
              </w:rPr>
              <w:tab/>
            </w:r>
            <w:r w:rsidRPr="00801592" w:rsidDel="00801592">
              <w:rPr>
                <w:rStyle w:val="Hyperlink"/>
                <w:noProof/>
                <w:lang w:val="en-GB"/>
              </w:rPr>
              <w:delText>UDP</w:delText>
            </w:r>
            <w:r w:rsidDel="00801592">
              <w:rPr>
                <w:noProof/>
                <w:webHidden/>
              </w:rPr>
              <w:tab/>
              <w:delText>29</w:delText>
            </w:r>
          </w:del>
        </w:p>
        <w:p w14:paraId="12D62199" w14:textId="58AFA436" w:rsidR="005D00E3" w:rsidDel="00801592" w:rsidRDefault="005D00E3">
          <w:pPr>
            <w:pStyle w:val="Verzeichnis2"/>
            <w:tabs>
              <w:tab w:val="left" w:pos="880"/>
              <w:tab w:val="right" w:leader="dot" w:pos="9062"/>
            </w:tabs>
            <w:rPr>
              <w:del w:id="235" w:author="Janik Vonrotz" w:date="2016-01-04T17:37:00Z"/>
              <w:noProof/>
              <w:sz w:val="22"/>
              <w:szCs w:val="22"/>
              <w:lang w:eastAsia="de-CH"/>
            </w:rPr>
          </w:pPr>
          <w:del w:id="236" w:author="Janik Vonrotz" w:date="2016-01-04T17:37:00Z">
            <w:r w:rsidRPr="00801592" w:rsidDel="00801592">
              <w:rPr>
                <w:rStyle w:val="Hyperlink"/>
                <w:noProof/>
              </w:rPr>
              <w:delText>8.4</w:delText>
            </w:r>
            <w:r w:rsidDel="00801592">
              <w:rPr>
                <w:noProof/>
                <w:sz w:val="22"/>
                <w:szCs w:val="22"/>
                <w:lang w:eastAsia="de-CH"/>
              </w:rPr>
              <w:tab/>
            </w:r>
            <w:r w:rsidRPr="00801592" w:rsidDel="00801592">
              <w:rPr>
                <w:rStyle w:val="Hyperlink"/>
                <w:noProof/>
                <w:lang w:val="en-GB"/>
              </w:rPr>
              <w:delText>Firewall</w:delText>
            </w:r>
            <w:r w:rsidDel="00801592">
              <w:rPr>
                <w:noProof/>
                <w:webHidden/>
              </w:rPr>
              <w:tab/>
              <w:delText>31</w:delText>
            </w:r>
          </w:del>
        </w:p>
        <w:p w14:paraId="3BD3B510" w14:textId="6891131F" w:rsidR="005D00E3" w:rsidDel="00801592" w:rsidRDefault="005D00E3">
          <w:pPr>
            <w:pStyle w:val="Verzeichnis3"/>
            <w:tabs>
              <w:tab w:val="left" w:pos="1100"/>
              <w:tab w:val="right" w:leader="dot" w:pos="9062"/>
            </w:tabs>
            <w:rPr>
              <w:del w:id="237" w:author="Janik Vonrotz" w:date="2016-01-04T17:37:00Z"/>
              <w:noProof/>
              <w:sz w:val="22"/>
              <w:szCs w:val="22"/>
              <w:lang w:eastAsia="de-CH"/>
            </w:rPr>
          </w:pPr>
          <w:del w:id="238" w:author="Janik Vonrotz" w:date="2016-01-04T17:37:00Z">
            <w:r w:rsidRPr="00801592" w:rsidDel="00801592">
              <w:rPr>
                <w:rStyle w:val="Hyperlink"/>
                <w:noProof/>
              </w:rPr>
              <w:delText>8.4.1</w:delText>
            </w:r>
            <w:r w:rsidDel="00801592">
              <w:rPr>
                <w:noProof/>
                <w:sz w:val="22"/>
                <w:szCs w:val="22"/>
                <w:lang w:eastAsia="de-CH"/>
              </w:rPr>
              <w:tab/>
            </w:r>
            <w:r w:rsidRPr="00801592" w:rsidDel="00801592">
              <w:rPr>
                <w:rStyle w:val="Hyperlink"/>
                <w:noProof/>
              </w:rPr>
              <w:delText>Unterschied zwischen Router und Firewall</w:delText>
            </w:r>
            <w:r w:rsidDel="00801592">
              <w:rPr>
                <w:noProof/>
                <w:webHidden/>
              </w:rPr>
              <w:tab/>
              <w:delText>31</w:delText>
            </w:r>
          </w:del>
        </w:p>
        <w:p w14:paraId="43D5EF6B" w14:textId="5ECA57EA" w:rsidR="005D00E3" w:rsidDel="00801592" w:rsidRDefault="005D00E3">
          <w:pPr>
            <w:pStyle w:val="Verzeichnis1"/>
            <w:tabs>
              <w:tab w:val="left" w:pos="440"/>
            </w:tabs>
            <w:rPr>
              <w:del w:id="239" w:author="Janik Vonrotz" w:date="2016-01-04T17:37:00Z"/>
              <w:noProof/>
              <w:sz w:val="22"/>
              <w:szCs w:val="22"/>
              <w:lang w:eastAsia="de-CH"/>
            </w:rPr>
          </w:pPr>
          <w:del w:id="240" w:author="Janik Vonrotz" w:date="2016-01-04T17:37:00Z">
            <w:r w:rsidRPr="00801592" w:rsidDel="00801592">
              <w:rPr>
                <w:rStyle w:val="Hyperlink"/>
                <w:noProof/>
              </w:rPr>
              <w:delText>9</w:delText>
            </w:r>
            <w:r w:rsidDel="00801592">
              <w:rPr>
                <w:noProof/>
                <w:sz w:val="22"/>
                <w:szCs w:val="22"/>
                <w:lang w:eastAsia="de-CH"/>
              </w:rPr>
              <w:tab/>
            </w:r>
            <w:r w:rsidRPr="00801592" w:rsidDel="00801592">
              <w:rPr>
                <w:rStyle w:val="Hyperlink"/>
                <w:noProof/>
                <w:lang w:val="en-GB"/>
              </w:rPr>
              <w:delText>VLAN-Konzepte</w:delText>
            </w:r>
            <w:r w:rsidDel="00801592">
              <w:rPr>
                <w:noProof/>
                <w:webHidden/>
              </w:rPr>
              <w:tab/>
              <w:delText>31</w:delText>
            </w:r>
          </w:del>
        </w:p>
        <w:p w14:paraId="014EB617" w14:textId="258278B1" w:rsidR="005D00E3" w:rsidDel="00801592" w:rsidRDefault="005D00E3">
          <w:pPr>
            <w:pStyle w:val="Verzeichnis1"/>
            <w:tabs>
              <w:tab w:val="left" w:pos="440"/>
            </w:tabs>
            <w:rPr>
              <w:del w:id="241" w:author="Janik Vonrotz" w:date="2016-01-04T17:37:00Z"/>
              <w:noProof/>
              <w:sz w:val="22"/>
              <w:szCs w:val="22"/>
              <w:lang w:eastAsia="de-CH"/>
            </w:rPr>
          </w:pPr>
          <w:del w:id="242" w:author="Janik Vonrotz" w:date="2016-01-04T17:37:00Z">
            <w:r w:rsidRPr="00801592" w:rsidDel="00801592">
              <w:rPr>
                <w:rStyle w:val="Hyperlink"/>
                <w:noProof/>
              </w:rPr>
              <w:delText>10</w:delText>
            </w:r>
            <w:r w:rsidDel="00801592">
              <w:rPr>
                <w:noProof/>
                <w:sz w:val="22"/>
                <w:szCs w:val="22"/>
                <w:lang w:eastAsia="de-CH"/>
              </w:rPr>
              <w:tab/>
            </w:r>
            <w:r w:rsidRPr="00801592" w:rsidDel="00801592">
              <w:rPr>
                <w:rStyle w:val="Hyperlink"/>
                <w:noProof/>
              </w:rPr>
              <w:delText>VPN-Konzepte</w:delText>
            </w:r>
            <w:r w:rsidDel="00801592">
              <w:rPr>
                <w:noProof/>
                <w:webHidden/>
              </w:rPr>
              <w:tab/>
              <w:delText>32</w:delText>
            </w:r>
          </w:del>
        </w:p>
        <w:p w14:paraId="43AC3824" w14:textId="27B03241" w:rsidR="005D00E3" w:rsidDel="00801592" w:rsidRDefault="005D00E3">
          <w:pPr>
            <w:pStyle w:val="Verzeichnis2"/>
            <w:tabs>
              <w:tab w:val="left" w:pos="880"/>
              <w:tab w:val="right" w:leader="dot" w:pos="9062"/>
            </w:tabs>
            <w:rPr>
              <w:del w:id="243" w:author="Janik Vonrotz" w:date="2016-01-04T17:37:00Z"/>
              <w:noProof/>
              <w:sz w:val="22"/>
              <w:szCs w:val="22"/>
              <w:lang w:eastAsia="de-CH"/>
            </w:rPr>
          </w:pPr>
          <w:del w:id="244" w:author="Janik Vonrotz" w:date="2016-01-04T17:37:00Z">
            <w:r w:rsidRPr="00801592" w:rsidDel="00801592">
              <w:rPr>
                <w:rStyle w:val="Hyperlink"/>
                <w:noProof/>
              </w:rPr>
              <w:delText>10.1</w:delText>
            </w:r>
            <w:r w:rsidDel="00801592">
              <w:rPr>
                <w:noProof/>
                <w:sz w:val="22"/>
                <w:szCs w:val="22"/>
                <w:lang w:eastAsia="de-CH"/>
              </w:rPr>
              <w:tab/>
            </w:r>
            <w:r w:rsidRPr="00801592" w:rsidDel="00801592">
              <w:rPr>
                <w:rStyle w:val="Hyperlink"/>
                <w:noProof/>
                <w:lang w:val="en-GB"/>
              </w:rPr>
              <w:delText>Split Tunnels</w:delText>
            </w:r>
            <w:r w:rsidDel="00801592">
              <w:rPr>
                <w:noProof/>
                <w:webHidden/>
              </w:rPr>
              <w:tab/>
              <w:delText>32</w:delText>
            </w:r>
          </w:del>
        </w:p>
        <w:p w14:paraId="40F2A83A" w14:textId="05B4C3FD" w:rsidR="005D00E3" w:rsidDel="00801592" w:rsidRDefault="005D00E3">
          <w:pPr>
            <w:pStyle w:val="Verzeichnis2"/>
            <w:tabs>
              <w:tab w:val="left" w:pos="880"/>
              <w:tab w:val="right" w:leader="dot" w:pos="9062"/>
            </w:tabs>
            <w:rPr>
              <w:del w:id="245" w:author="Janik Vonrotz" w:date="2016-01-04T17:37:00Z"/>
              <w:noProof/>
              <w:sz w:val="22"/>
              <w:szCs w:val="22"/>
              <w:lang w:eastAsia="de-CH"/>
            </w:rPr>
          </w:pPr>
          <w:del w:id="246" w:author="Janik Vonrotz" w:date="2016-01-04T17:37:00Z">
            <w:r w:rsidRPr="00801592" w:rsidDel="00801592">
              <w:rPr>
                <w:rStyle w:val="Hyperlink"/>
                <w:noProof/>
              </w:rPr>
              <w:delText>10.2</w:delText>
            </w:r>
            <w:r w:rsidDel="00801592">
              <w:rPr>
                <w:noProof/>
                <w:sz w:val="22"/>
                <w:szCs w:val="22"/>
                <w:lang w:eastAsia="de-CH"/>
              </w:rPr>
              <w:tab/>
            </w:r>
            <w:r w:rsidRPr="00801592" w:rsidDel="00801592">
              <w:rPr>
                <w:rStyle w:val="Hyperlink"/>
                <w:noProof/>
                <w:lang w:val="de-DE"/>
              </w:rPr>
              <w:delText>Verschlüsselung</w:delText>
            </w:r>
            <w:r w:rsidDel="00801592">
              <w:rPr>
                <w:noProof/>
                <w:webHidden/>
              </w:rPr>
              <w:tab/>
              <w:delText>32</w:delText>
            </w:r>
          </w:del>
        </w:p>
        <w:p w14:paraId="382C94A2" w14:textId="621B0D56" w:rsidR="005D00E3" w:rsidDel="00801592" w:rsidRDefault="005D00E3">
          <w:pPr>
            <w:pStyle w:val="Verzeichnis2"/>
            <w:tabs>
              <w:tab w:val="left" w:pos="880"/>
              <w:tab w:val="right" w:leader="dot" w:pos="9062"/>
            </w:tabs>
            <w:rPr>
              <w:del w:id="247" w:author="Janik Vonrotz" w:date="2016-01-04T17:37:00Z"/>
              <w:noProof/>
              <w:sz w:val="22"/>
              <w:szCs w:val="22"/>
              <w:lang w:eastAsia="de-CH"/>
            </w:rPr>
          </w:pPr>
          <w:del w:id="248" w:author="Janik Vonrotz" w:date="2016-01-04T17:37:00Z">
            <w:r w:rsidRPr="00801592" w:rsidDel="00801592">
              <w:rPr>
                <w:rStyle w:val="Hyperlink"/>
                <w:noProof/>
              </w:rPr>
              <w:delText>10.3</w:delText>
            </w:r>
            <w:r w:rsidDel="00801592">
              <w:rPr>
                <w:noProof/>
                <w:sz w:val="22"/>
                <w:szCs w:val="22"/>
                <w:lang w:eastAsia="de-CH"/>
              </w:rPr>
              <w:tab/>
            </w:r>
            <w:r w:rsidRPr="00801592" w:rsidDel="00801592">
              <w:rPr>
                <w:rStyle w:val="Hyperlink"/>
                <w:noProof/>
                <w:lang w:val="de-DE"/>
              </w:rPr>
              <w:delText>IPSec</w:delText>
            </w:r>
            <w:r w:rsidDel="00801592">
              <w:rPr>
                <w:noProof/>
                <w:webHidden/>
              </w:rPr>
              <w:tab/>
              <w:delText>33</w:delText>
            </w:r>
          </w:del>
        </w:p>
        <w:p w14:paraId="214EE358" w14:textId="11A751F7" w:rsidR="005D00E3" w:rsidDel="00801592" w:rsidRDefault="005D00E3">
          <w:pPr>
            <w:pStyle w:val="Verzeichnis1"/>
            <w:tabs>
              <w:tab w:val="left" w:pos="440"/>
            </w:tabs>
            <w:rPr>
              <w:del w:id="249" w:author="Janik Vonrotz" w:date="2016-01-04T17:37:00Z"/>
              <w:noProof/>
              <w:sz w:val="22"/>
              <w:szCs w:val="22"/>
              <w:lang w:eastAsia="de-CH"/>
            </w:rPr>
          </w:pPr>
          <w:del w:id="250" w:author="Janik Vonrotz" w:date="2016-01-04T17:37:00Z">
            <w:r w:rsidRPr="00801592" w:rsidDel="00801592">
              <w:rPr>
                <w:rStyle w:val="Hyperlink"/>
                <w:noProof/>
                <w:lang w:val="de-DE"/>
              </w:rPr>
              <w:delText>11</w:delText>
            </w:r>
            <w:r w:rsidDel="00801592">
              <w:rPr>
                <w:noProof/>
                <w:sz w:val="22"/>
                <w:szCs w:val="22"/>
                <w:lang w:eastAsia="de-CH"/>
              </w:rPr>
              <w:tab/>
            </w:r>
            <w:r w:rsidRPr="00801592" w:rsidDel="00801592">
              <w:rPr>
                <w:rStyle w:val="Hyperlink"/>
                <w:noProof/>
                <w:lang w:val="de-DE"/>
              </w:rPr>
              <w:delText>WLAN, Funknetze, VoIP</w:delText>
            </w:r>
            <w:r w:rsidDel="00801592">
              <w:rPr>
                <w:noProof/>
                <w:webHidden/>
              </w:rPr>
              <w:tab/>
              <w:delText>35</w:delText>
            </w:r>
          </w:del>
        </w:p>
        <w:p w14:paraId="6A746E4C" w14:textId="616E31DC" w:rsidR="005D00E3" w:rsidDel="00801592" w:rsidRDefault="005D00E3">
          <w:pPr>
            <w:pStyle w:val="Verzeichnis1"/>
            <w:tabs>
              <w:tab w:val="left" w:pos="440"/>
            </w:tabs>
            <w:rPr>
              <w:del w:id="251" w:author="Janik Vonrotz" w:date="2016-01-04T17:37:00Z"/>
              <w:noProof/>
              <w:sz w:val="22"/>
              <w:szCs w:val="22"/>
              <w:lang w:eastAsia="de-CH"/>
            </w:rPr>
          </w:pPr>
          <w:del w:id="252" w:author="Janik Vonrotz" w:date="2016-01-04T17:37:00Z">
            <w:r w:rsidRPr="00801592" w:rsidDel="00801592">
              <w:rPr>
                <w:rStyle w:val="Hyperlink"/>
                <w:noProof/>
                <w:lang w:val="de-DE"/>
              </w:rPr>
              <w:delText>12</w:delText>
            </w:r>
            <w:r w:rsidDel="00801592">
              <w:rPr>
                <w:noProof/>
                <w:sz w:val="22"/>
                <w:szCs w:val="22"/>
                <w:lang w:eastAsia="de-CH"/>
              </w:rPr>
              <w:tab/>
            </w:r>
            <w:r w:rsidRPr="00801592" w:rsidDel="00801592">
              <w:rPr>
                <w:rStyle w:val="Hyperlink"/>
                <w:noProof/>
                <w:lang w:val="de-DE"/>
              </w:rPr>
              <w:delText>Szenarien von Netzzugängen</w:delText>
            </w:r>
            <w:r w:rsidDel="00801592">
              <w:rPr>
                <w:noProof/>
                <w:webHidden/>
              </w:rPr>
              <w:tab/>
              <w:delText>35</w:delText>
            </w:r>
          </w:del>
        </w:p>
        <w:p w14:paraId="0FB856D1" w14:textId="7C566960" w:rsidR="005D00E3" w:rsidDel="00801592" w:rsidRDefault="005D00E3">
          <w:pPr>
            <w:pStyle w:val="Verzeichnis1"/>
            <w:tabs>
              <w:tab w:val="left" w:pos="440"/>
            </w:tabs>
            <w:rPr>
              <w:del w:id="253" w:author="Janik Vonrotz" w:date="2016-01-04T17:37:00Z"/>
              <w:noProof/>
              <w:sz w:val="22"/>
              <w:szCs w:val="22"/>
              <w:lang w:eastAsia="de-CH"/>
            </w:rPr>
          </w:pPr>
          <w:del w:id="254" w:author="Janik Vonrotz" w:date="2016-01-04T17:37:00Z">
            <w:r w:rsidRPr="00801592" w:rsidDel="00801592">
              <w:rPr>
                <w:rStyle w:val="Hyperlink"/>
                <w:noProof/>
                <w:lang w:val="de-DE"/>
              </w:rPr>
              <w:delText>13</w:delText>
            </w:r>
            <w:r w:rsidDel="00801592">
              <w:rPr>
                <w:noProof/>
                <w:sz w:val="22"/>
                <w:szCs w:val="22"/>
                <w:lang w:eastAsia="de-CH"/>
              </w:rPr>
              <w:tab/>
            </w:r>
            <w:r w:rsidRPr="00801592" w:rsidDel="00801592">
              <w:rPr>
                <w:rStyle w:val="Hyperlink"/>
                <w:noProof/>
                <w:lang w:val="de-DE"/>
              </w:rPr>
              <w:delText>IPv6</w:delText>
            </w:r>
            <w:r w:rsidDel="00801592">
              <w:rPr>
                <w:noProof/>
                <w:webHidden/>
              </w:rPr>
              <w:tab/>
              <w:delText>36</w:delText>
            </w:r>
          </w:del>
        </w:p>
        <w:p w14:paraId="2DE75769" w14:textId="7D9C72CE" w:rsidR="005D00E3" w:rsidDel="00801592" w:rsidRDefault="005D00E3">
          <w:pPr>
            <w:pStyle w:val="Verzeichnis2"/>
            <w:tabs>
              <w:tab w:val="left" w:pos="880"/>
              <w:tab w:val="right" w:leader="dot" w:pos="9062"/>
            </w:tabs>
            <w:rPr>
              <w:del w:id="255" w:author="Janik Vonrotz" w:date="2016-01-04T17:37:00Z"/>
              <w:noProof/>
              <w:sz w:val="22"/>
              <w:szCs w:val="22"/>
              <w:lang w:eastAsia="de-CH"/>
            </w:rPr>
          </w:pPr>
          <w:del w:id="256" w:author="Janik Vonrotz" w:date="2016-01-04T17:37:00Z">
            <w:r w:rsidRPr="00801592" w:rsidDel="00801592">
              <w:rPr>
                <w:rStyle w:val="Hyperlink"/>
                <w:noProof/>
              </w:rPr>
              <w:delText>13.1</w:delText>
            </w:r>
            <w:r w:rsidDel="00801592">
              <w:rPr>
                <w:noProof/>
                <w:sz w:val="22"/>
                <w:szCs w:val="22"/>
                <w:lang w:eastAsia="de-CH"/>
              </w:rPr>
              <w:tab/>
            </w:r>
            <w:r w:rsidRPr="00801592" w:rsidDel="00801592">
              <w:rPr>
                <w:rStyle w:val="Hyperlink"/>
                <w:noProof/>
                <w:lang w:val="de-DE"/>
              </w:rPr>
              <w:delText>weitere Ipv6 Protokolle</w:delText>
            </w:r>
            <w:r w:rsidDel="00801592">
              <w:rPr>
                <w:noProof/>
                <w:webHidden/>
              </w:rPr>
              <w:tab/>
              <w:delText>38</w:delText>
            </w:r>
          </w:del>
        </w:p>
        <w:p w14:paraId="1F111590" w14:textId="19DEA47B" w:rsidR="005D00E3" w:rsidDel="00801592" w:rsidRDefault="005D00E3">
          <w:pPr>
            <w:pStyle w:val="Verzeichnis2"/>
            <w:tabs>
              <w:tab w:val="left" w:pos="880"/>
              <w:tab w:val="right" w:leader="dot" w:pos="9062"/>
            </w:tabs>
            <w:rPr>
              <w:del w:id="257" w:author="Janik Vonrotz" w:date="2016-01-04T17:37:00Z"/>
              <w:noProof/>
              <w:sz w:val="22"/>
              <w:szCs w:val="22"/>
              <w:lang w:eastAsia="de-CH"/>
            </w:rPr>
          </w:pPr>
          <w:del w:id="258" w:author="Janik Vonrotz" w:date="2016-01-04T17:37:00Z">
            <w:r w:rsidRPr="00801592" w:rsidDel="00801592">
              <w:rPr>
                <w:rStyle w:val="Hyperlink"/>
                <w:noProof/>
              </w:rPr>
              <w:delText>13.2</w:delText>
            </w:r>
            <w:r w:rsidDel="00801592">
              <w:rPr>
                <w:noProof/>
                <w:sz w:val="22"/>
                <w:szCs w:val="22"/>
                <w:lang w:eastAsia="de-CH"/>
              </w:rPr>
              <w:tab/>
            </w:r>
            <w:r w:rsidRPr="00801592" w:rsidDel="00801592">
              <w:rPr>
                <w:rStyle w:val="Hyperlink"/>
                <w:noProof/>
                <w:lang w:val="de-DE"/>
              </w:rPr>
              <w:delText>Ipv4 to Ipv6 und umgekehrt</w:delText>
            </w:r>
            <w:r w:rsidDel="00801592">
              <w:rPr>
                <w:noProof/>
                <w:webHidden/>
              </w:rPr>
              <w:tab/>
              <w:delText>39</w:delText>
            </w:r>
          </w:del>
        </w:p>
        <w:p w14:paraId="6D74F48D" w14:textId="7A6E8AC7" w:rsidR="005D00E3" w:rsidDel="00801592" w:rsidRDefault="005D00E3">
          <w:pPr>
            <w:pStyle w:val="Verzeichnis1"/>
            <w:tabs>
              <w:tab w:val="left" w:pos="440"/>
            </w:tabs>
            <w:rPr>
              <w:del w:id="259" w:author="Janik Vonrotz" w:date="2016-01-04T17:37:00Z"/>
              <w:noProof/>
              <w:sz w:val="22"/>
              <w:szCs w:val="22"/>
              <w:lang w:eastAsia="de-CH"/>
            </w:rPr>
          </w:pPr>
          <w:del w:id="260" w:author="Janik Vonrotz" w:date="2016-01-04T17:37:00Z">
            <w:r w:rsidRPr="00801592" w:rsidDel="00801592">
              <w:rPr>
                <w:rStyle w:val="Hyperlink"/>
                <w:noProof/>
                <w:lang w:val="de-DE"/>
              </w:rPr>
              <w:delText>14</w:delText>
            </w:r>
            <w:r w:rsidDel="00801592">
              <w:rPr>
                <w:noProof/>
                <w:sz w:val="22"/>
                <w:szCs w:val="22"/>
                <w:lang w:eastAsia="de-CH"/>
              </w:rPr>
              <w:tab/>
            </w:r>
            <w:r w:rsidRPr="00801592" w:rsidDel="00801592">
              <w:rPr>
                <w:rStyle w:val="Hyperlink"/>
                <w:noProof/>
                <w:lang w:val="de-DE"/>
              </w:rPr>
              <w:delText>Verzeichnisse</w:delText>
            </w:r>
            <w:r w:rsidDel="00801592">
              <w:rPr>
                <w:noProof/>
                <w:webHidden/>
              </w:rPr>
              <w:tab/>
              <w:delText>42</w:delText>
            </w:r>
          </w:del>
        </w:p>
        <w:p w14:paraId="3AD6AAC0" w14:textId="4C972B13" w:rsidR="005D00E3" w:rsidDel="00801592" w:rsidRDefault="005D00E3">
          <w:pPr>
            <w:pStyle w:val="Verzeichnis2"/>
            <w:tabs>
              <w:tab w:val="left" w:pos="880"/>
              <w:tab w:val="right" w:leader="dot" w:pos="9062"/>
            </w:tabs>
            <w:rPr>
              <w:del w:id="261" w:author="Janik Vonrotz" w:date="2016-01-04T17:37:00Z"/>
              <w:noProof/>
              <w:sz w:val="22"/>
              <w:szCs w:val="22"/>
              <w:lang w:eastAsia="de-CH"/>
            </w:rPr>
          </w:pPr>
          <w:del w:id="262" w:author="Janik Vonrotz" w:date="2016-01-04T17:37:00Z">
            <w:r w:rsidRPr="00801592" w:rsidDel="00801592">
              <w:rPr>
                <w:rStyle w:val="Hyperlink"/>
                <w:noProof/>
              </w:rPr>
              <w:delText>14.1</w:delText>
            </w:r>
            <w:r w:rsidDel="00801592">
              <w:rPr>
                <w:noProof/>
                <w:sz w:val="22"/>
                <w:szCs w:val="22"/>
                <w:lang w:eastAsia="de-CH"/>
              </w:rPr>
              <w:tab/>
            </w:r>
            <w:r w:rsidRPr="00801592" w:rsidDel="00801592">
              <w:rPr>
                <w:rStyle w:val="Hyperlink"/>
                <w:noProof/>
                <w:lang w:val="de-DE"/>
              </w:rPr>
              <w:delText>Protokolle</w:delText>
            </w:r>
            <w:r w:rsidDel="00801592">
              <w:rPr>
                <w:noProof/>
                <w:webHidden/>
              </w:rPr>
              <w:tab/>
              <w:delText>42</w:delText>
            </w:r>
          </w:del>
        </w:p>
        <w:p w14:paraId="2F560980" w14:textId="74F41C18" w:rsidR="002B2EB4" w:rsidRDefault="002B2EB4">
          <w:r>
            <w:rPr>
              <w:b/>
              <w:bCs/>
            </w:rPr>
            <w:fldChar w:fldCharType="end"/>
          </w:r>
        </w:p>
      </w:sdtContent>
    </w:sdt>
    <w:p w14:paraId="7357DA76" w14:textId="77777777" w:rsidR="0014599F" w:rsidRDefault="0014599F">
      <w:pPr>
        <w:sectPr w:rsidR="0014599F">
          <w:footerReference w:type="default" r:id="rId9"/>
          <w:pgSz w:w="11906" w:h="16838"/>
          <w:pgMar w:top="1417" w:right="1417" w:bottom="1134" w:left="1417" w:header="708" w:footer="708" w:gutter="0"/>
          <w:cols w:space="708"/>
          <w:docGrid w:linePitch="360"/>
        </w:sectPr>
      </w:pPr>
    </w:p>
    <w:p w14:paraId="4D961CFB" w14:textId="40829236" w:rsidR="001C1873" w:rsidRDefault="001C1873" w:rsidP="0030780C">
      <w:pPr>
        <w:pStyle w:val="berschrift1"/>
      </w:pPr>
      <w:bookmarkStart w:id="263" w:name="_Toc439697789"/>
      <w:r>
        <w:lastRenderedPageBreak/>
        <w:t>Einstieg</w:t>
      </w:r>
      <w:r w:rsidR="00607109">
        <w:t xml:space="preserve"> </w:t>
      </w:r>
      <w:r>
        <w:t>Netzwerke</w:t>
      </w:r>
      <w:bookmarkEnd w:id="263"/>
    </w:p>
    <w:p w14:paraId="74A7BA62" w14:textId="77777777" w:rsidR="006A6B47" w:rsidRPr="006A6B47" w:rsidRDefault="006A6B47" w:rsidP="006A6B47"/>
    <w:p w14:paraId="50AA095F" w14:textId="3A0FB102" w:rsidR="0014599F" w:rsidRDefault="0014599F" w:rsidP="00AC52CB">
      <w:pPr>
        <w:ind w:left="-709" w:right="566" w:firstLine="709"/>
        <w:sectPr w:rsidR="0014599F" w:rsidSect="00AC52CB">
          <w:pgSz w:w="16838" w:h="11906" w:orient="landscape"/>
          <w:pgMar w:top="851" w:right="962" w:bottom="284" w:left="709" w:header="708" w:footer="708" w:gutter="0"/>
          <w:cols w:space="708"/>
          <w:docGrid w:linePitch="360"/>
        </w:sectPr>
      </w:pPr>
      <w:r w:rsidRPr="0014599F">
        <w:rPr>
          <w:noProof/>
          <w:lang w:eastAsia="de-CH"/>
        </w:rPr>
        <w:drawing>
          <wp:inline distT="0" distB="0" distL="0" distR="0" wp14:anchorId="428CB843" wp14:editId="286126D7">
            <wp:extent cx="9688105" cy="5248214"/>
            <wp:effectExtent l="0" t="0" r="8890" b="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9758958" cy="5286596"/>
                    </a:xfrm>
                    <a:prstGeom prst="rect">
                      <a:avLst/>
                    </a:prstGeom>
                  </pic:spPr>
                </pic:pic>
              </a:graphicData>
            </a:graphic>
          </wp:inline>
        </w:drawing>
      </w:r>
    </w:p>
    <w:p w14:paraId="1FF873EB" w14:textId="6DB3039F" w:rsidR="007045A2" w:rsidRDefault="007045A2" w:rsidP="0030780C">
      <w:pPr>
        <w:pStyle w:val="berschrift1"/>
      </w:pPr>
      <w:bookmarkStart w:id="264" w:name="_Toc439697790"/>
      <w:r>
        <w:lastRenderedPageBreak/>
        <w:t>Netzwerkarchitektur</w:t>
      </w:r>
      <w:bookmarkEnd w:id="264"/>
    </w:p>
    <w:p w14:paraId="079EEF77" w14:textId="120FF82F" w:rsidR="00C07AC1" w:rsidRPr="00C07AC1" w:rsidRDefault="00C07AC1" w:rsidP="00C07AC1">
      <w:r>
        <w:t>Bezieht sich auf die Unterlagen aus dem 1. Kursteil.</w:t>
      </w:r>
    </w:p>
    <w:p w14:paraId="3653DBE9" w14:textId="171D1ECB" w:rsidR="007045A2" w:rsidRPr="007045A2" w:rsidRDefault="007045A2" w:rsidP="007045A2">
      <w:pPr>
        <w:spacing w:after="0"/>
        <w:jc w:val="left"/>
        <w:rPr>
          <w:rFonts w:ascii="Calibri" w:eastAsia="Times New Roman" w:hAnsi="Calibri" w:cs="Times New Roman"/>
          <w:lang w:eastAsia="de-CH"/>
        </w:rPr>
      </w:pPr>
      <w:r w:rsidRPr="007045A2">
        <w:rPr>
          <w:rFonts w:ascii="Calibri" w:eastAsia="Times New Roman" w:hAnsi="Calibri" w:cs="Times New Roman"/>
          <w:noProof/>
          <w:lang w:eastAsia="de-CH"/>
        </w:rPr>
        <w:drawing>
          <wp:inline distT="0" distB="0" distL="0" distR="0" wp14:anchorId="2D46C2B6" wp14:editId="504B3CA8">
            <wp:extent cx="3618377" cy="1821243"/>
            <wp:effectExtent l="0" t="0" r="1270" b="7620"/>
            <wp:docPr id="59" name="Grafik 59" descr="Computergenerierter Alternativtext:&#10;„proprietäre&quot; versus „offene&quot; Architekturen &#10;- Anwendungen tauschen Daten aus &#10;- Verschiedene Anwendungen brauchen gemeinsame &#10;Vereinbarungen für die Kommunikation &#10;„Kompatibilität&quot; erfordert Standards &#10;- Abstraktionshilfe für technische Kommunikationsprozesse: &#10;Unterteilung in verschiedene „Schichten&quot; &#10;- Schnittstellen &#10;- Ebene der Interaktion zweier kommunizierender Systeme &#10;- Protokolle &#10;- Vereinbarungen über die Rahmenbedingunge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putergenerierter Alternativtext:&#10;„proprietäre&quot; versus „offene&quot; Architekturen &#10;- Anwendungen tauschen Daten aus &#10;- Verschiedene Anwendungen brauchen gemeinsame &#10;Vereinbarungen für die Kommunikation &#10;„Kompatibilität&quot; erfordert Standards &#10;- Abstraktionshilfe für technische Kommunikationsprozesse: &#10;Unterteilung in verschiedene „Schichten&quot; &#10;- Schnittstellen &#10;- Ebene der Interaktion zweier kommunizierender Systeme &#10;- Protokolle &#10;- Vereinbarungen über die Rahmenbedingungen "/>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623171" cy="1823656"/>
                    </a:xfrm>
                    <a:prstGeom prst="rect">
                      <a:avLst/>
                    </a:prstGeom>
                    <a:noFill/>
                    <a:ln>
                      <a:noFill/>
                    </a:ln>
                  </pic:spPr>
                </pic:pic>
              </a:graphicData>
            </a:graphic>
          </wp:inline>
        </w:drawing>
      </w:r>
    </w:p>
    <w:p w14:paraId="49D0504F" w14:textId="1F8B1E6D" w:rsidR="007045A2" w:rsidRPr="00C07AC1" w:rsidRDefault="007045A2" w:rsidP="006F174D">
      <w:pPr>
        <w:pStyle w:val="berschrift2"/>
        <w:rPr>
          <w:rFonts w:eastAsia="Times New Roman"/>
          <w:lang w:eastAsia="de-CH"/>
        </w:rPr>
      </w:pPr>
      <w:bookmarkStart w:id="265" w:name="_Toc439697791"/>
      <w:r w:rsidRPr="007045A2">
        <w:rPr>
          <w:rFonts w:eastAsia="Times New Roman"/>
          <w:lang w:eastAsia="de-CH"/>
        </w:rPr>
        <w:t>3 Ebenen</w:t>
      </w:r>
      <w:bookmarkEnd w:id="265"/>
    </w:p>
    <w:p w14:paraId="0C31874F" w14:textId="63B67A00" w:rsidR="007045A2" w:rsidRPr="007045A2" w:rsidRDefault="007045A2" w:rsidP="007045A2">
      <w:pPr>
        <w:spacing w:after="0"/>
        <w:jc w:val="left"/>
        <w:rPr>
          <w:rFonts w:ascii="Calibri" w:eastAsia="Times New Roman" w:hAnsi="Calibri" w:cs="Times New Roman"/>
          <w:lang w:eastAsia="de-CH"/>
        </w:rPr>
      </w:pPr>
      <w:r w:rsidRPr="007045A2">
        <w:rPr>
          <w:rFonts w:ascii="Calibri" w:eastAsia="Times New Roman" w:hAnsi="Calibri" w:cs="Times New Roman"/>
          <w:noProof/>
          <w:lang w:eastAsia="de-CH"/>
        </w:rPr>
        <w:drawing>
          <wp:inline distT="0" distB="0" distL="0" distR="0" wp14:anchorId="0EA88521" wp14:editId="2882F037">
            <wp:extent cx="2817759" cy="1979941"/>
            <wp:effectExtent l="0" t="0" r="1905" b="1270"/>
            <wp:docPr id="58" name="Grafik 58" descr="Computergenerierter Alternativtext:&#10;LAN &#10;WAN &#10;ISDN &#10;Dienste &#10;- Benutzer &#10;- P2P Sicht &#10;- C/S Sicht &#10;- Dienste &#10;- Filetransfer &#10;- E-Mail &#10;- DB-Zugriff &#10;- Nutzung &#10;entfernter &#10;Systeme &#10;- Netze &#10;- LAN &#10;- WAN &#10;- ISD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omputergenerierter Alternativtext:&#10;LAN &#10;WAN &#10;ISDN &#10;Dienste &#10;- Benutzer &#10;- P2P Sicht &#10;- C/S Sicht &#10;- Dienste &#10;- Filetransfer &#10;- E-Mail &#10;- DB-Zugriff &#10;- Nutzung &#10;entfernter &#10;Systeme &#10;- Netze &#10;- LAN &#10;- WAN &#10;- ISDN "/>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828885" cy="1987759"/>
                    </a:xfrm>
                    <a:prstGeom prst="rect">
                      <a:avLst/>
                    </a:prstGeom>
                    <a:noFill/>
                    <a:ln>
                      <a:noFill/>
                    </a:ln>
                  </pic:spPr>
                </pic:pic>
              </a:graphicData>
            </a:graphic>
          </wp:inline>
        </w:drawing>
      </w:r>
    </w:p>
    <w:p w14:paraId="63209D91" w14:textId="77777777" w:rsidR="007045A2" w:rsidRPr="007045A2" w:rsidRDefault="007045A2" w:rsidP="007045A2">
      <w:pPr>
        <w:spacing w:after="0"/>
        <w:jc w:val="left"/>
        <w:rPr>
          <w:rFonts w:ascii="Calibri" w:eastAsia="Times New Roman" w:hAnsi="Calibri" w:cs="Times New Roman"/>
          <w:lang w:eastAsia="de-CH"/>
        </w:rPr>
      </w:pPr>
      <w:r w:rsidRPr="007045A2">
        <w:rPr>
          <w:rFonts w:ascii="Calibri" w:eastAsia="Times New Roman" w:hAnsi="Calibri" w:cs="Times New Roman"/>
          <w:lang w:eastAsia="de-CH"/>
        </w:rPr>
        <w:t>World Wide Web ist ein Dienst auf dem Internet</w:t>
      </w:r>
    </w:p>
    <w:p w14:paraId="7549A288" w14:textId="2BEBB12E" w:rsidR="007045A2" w:rsidRPr="007045A2" w:rsidRDefault="007045A2" w:rsidP="007045A2">
      <w:pPr>
        <w:spacing w:after="0"/>
        <w:jc w:val="left"/>
        <w:rPr>
          <w:rFonts w:ascii="Calibri" w:eastAsia="Times New Roman" w:hAnsi="Calibri" w:cs="Times New Roman"/>
          <w:lang w:eastAsia="de-CH"/>
        </w:rPr>
      </w:pPr>
    </w:p>
    <w:p w14:paraId="24ED39F6" w14:textId="5C86BA15" w:rsidR="007045A2" w:rsidRDefault="007045A2" w:rsidP="006F174D">
      <w:pPr>
        <w:pStyle w:val="berschrift2"/>
        <w:rPr>
          <w:rFonts w:eastAsia="Times New Roman"/>
          <w:lang w:eastAsia="de-CH"/>
        </w:rPr>
      </w:pPr>
      <w:bookmarkStart w:id="266" w:name="_Toc439697792"/>
      <w:r w:rsidRPr="007045A2">
        <w:rPr>
          <w:rFonts w:eastAsia="Times New Roman"/>
          <w:lang w:eastAsia="de-CH"/>
        </w:rPr>
        <w:t>Sichten und Topologien</w:t>
      </w:r>
      <w:bookmarkEnd w:id="266"/>
    </w:p>
    <w:p w14:paraId="60241936" w14:textId="77777777" w:rsidR="007045A2" w:rsidRDefault="007045A2" w:rsidP="007045A2">
      <w:pPr>
        <w:spacing w:after="0"/>
        <w:jc w:val="left"/>
        <w:rPr>
          <w:rFonts w:ascii="Calibri" w:eastAsia="Times New Roman" w:hAnsi="Calibri" w:cs="Times New Roman"/>
          <w:lang w:val="en-GB" w:eastAsia="de-CH"/>
        </w:rPr>
      </w:pPr>
    </w:p>
    <w:p w14:paraId="04744CA3" w14:textId="4F4689DF" w:rsidR="007045A2" w:rsidRPr="007045A2" w:rsidRDefault="007045A2" w:rsidP="007045A2">
      <w:pPr>
        <w:spacing w:after="0"/>
        <w:jc w:val="left"/>
        <w:rPr>
          <w:rFonts w:ascii="Calibri" w:eastAsia="Times New Roman" w:hAnsi="Calibri" w:cs="Times New Roman"/>
          <w:lang w:val="en-GB" w:eastAsia="de-CH"/>
        </w:rPr>
      </w:pPr>
      <w:r w:rsidRPr="007045A2">
        <w:rPr>
          <w:rFonts w:ascii="Calibri" w:eastAsia="Times New Roman" w:hAnsi="Calibri" w:cs="Times New Roman"/>
          <w:lang w:val="en-GB" w:eastAsia="de-CH"/>
        </w:rPr>
        <w:t>Benutzersicht</w:t>
      </w:r>
    </w:p>
    <w:p w14:paraId="0BF78B25" w14:textId="576D971E" w:rsidR="007045A2" w:rsidRDefault="007045A2" w:rsidP="007045A2">
      <w:pPr>
        <w:spacing w:after="0"/>
        <w:jc w:val="left"/>
        <w:rPr>
          <w:rFonts w:ascii="Calibri" w:eastAsia="Times New Roman" w:hAnsi="Calibri" w:cs="Times New Roman"/>
          <w:lang w:eastAsia="de-CH"/>
        </w:rPr>
      </w:pPr>
      <w:r w:rsidRPr="007045A2">
        <w:rPr>
          <w:rFonts w:ascii="Calibri" w:eastAsia="Times New Roman" w:hAnsi="Calibri" w:cs="Times New Roman"/>
          <w:noProof/>
          <w:lang w:eastAsia="de-CH"/>
        </w:rPr>
        <w:drawing>
          <wp:inline distT="0" distB="0" distL="0" distR="0" wp14:anchorId="720801A0" wp14:editId="3907CE4C">
            <wp:extent cx="2796099" cy="2064420"/>
            <wp:effectExtent l="0" t="0" r="4445" b="0"/>
            <wp:docPr id="57" name="Grafik 57" descr="Computergenerierter Alternativtext:&#10;CIient &#10;Hosts &#10;Serv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mputergenerierter Alternativtext:&#10;CIient &#10;Hosts &#10;Server "/>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02881" cy="2069428"/>
                    </a:xfrm>
                    <a:prstGeom prst="rect">
                      <a:avLst/>
                    </a:prstGeom>
                    <a:noFill/>
                    <a:ln>
                      <a:noFill/>
                    </a:ln>
                  </pic:spPr>
                </pic:pic>
              </a:graphicData>
            </a:graphic>
          </wp:inline>
        </w:drawing>
      </w:r>
    </w:p>
    <w:p w14:paraId="224B4353" w14:textId="7446785E" w:rsidR="007045A2" w:rsidRDefault="007045A2" w:rsidP="007045A2">
      <w:pPr>
        <w:spacing w:after="0"/>
        <w:rPr>
          <w:rFonts w:ascii="Calibri" w:eastAsia="Times New Roman" w:hAnsi="Calibri" w:cs="Times New Roman"/>
          <w:lang w:eastAsia="de-CH"/>
        </w:rPr>
      </w:pPr>
    </w:p>
    <w:p w14:paraId="4E84B2D9" w14:textId="1348A4B0" w:rsidR="00C07AC1" w:rsidRDefault="00C07AC1" w:rsidP="007045A2">
      <w:pPr>
        <w:spacing w:after="0"/>
        <w:rPr>
          <w:rFonts w:ascii="Calibri" w:eastAsia="Times New Roman" w:hAnsi="Calibri" w:cs="Times New Roman"/>
          <w:lang w:eastAsia="de-CH"/>
        </w:rPr>
      </w:pPr>
    </w:p>
    <w:p w14:paraId="64E2A84F" w14:textId="77777777" w:rsidR="00C07AC1" w:rsidRPr="007045A2" w:rsidRDefault="00C07AC1" w:rsidP="007045A2">
      <w:pPr>
        <w:spacing w:after="0"/>
        <w:jc w:val="left"/>
        <w:rPr>
          <w:rFonts w:ascii="Calibri" w:eastAsia="Times New Roman" w:hAnsi="Calibri" w:cs="Times New Roman"/>
          <w:lang w:eastAsia="de-CH"/>
        </w:rPr>
      </w:pPr>
    </w:p>
    <w:p w14:paraId="041C19BC" w14:textId="77777777" w:rsidR="007045A2" w:rsidRPr="007045A2" w:rsidRDefault="007045A2" w:rsidP="007045A2">
      <w:pPr>
        <w:spacing w:after="0"/>
        <w:jc w:val="left"/>
        <w:rPr>
          <w:rFonts w:ascii="Calibri" w:eastAsia="Times New Roman" w:hAnsi="Calibri" w:cs="Times New Roman"/>
          <w:lang w:val="en-GB" w:eastAsia="de-CH"/>
        </w:rPr>
      </w:pPr>
      <w:r w:rsidRPr="007045A2">
        <w:rPr>
          <w:rFonts w:ascii="Calibri" w:eastAsia="Times New Roman" w:hAnsi="Calibri" w:cs="Times New Roman"/>
          <w:lang w:val="en-GB" w:eastAsia="de-CH"/>
        </w:rPr>
        <w:lastRenderedPageBreak/>
        <w:t>Betreibersicht</w:t>
      </w:r>
    </w:p>
    <w:p w14:paraId="28716F50" w14:textId="3041E7D1" w:rsidR="007045A2" w:rsidRDefault="007045A2" w:rsidP="007045A2">
      <w:pPr>
        <w:spacing w:after="0"/>
        <w:jc w:val="left"/>
        <w:rPr>
          <w:rFonts w:ascii="Calibri" w:eastAsia="Times New Roman" w:hAnsi="Calibri" w:cs="Times New Roman"/>
          <w:lang w:eastAsia="de-CH"/>
        </w:rPr>
      </w:pPr>
      <w:r w:rsidRPr="007045A2">
        <w:rPr>
          <w:rFonts w:ascii="Calibri" w:eastAsia="Times New Roman" w:hAnsi="Calibri" w:cs="Times New Roman"/>
          <w:noProof/>
          <w:lang w:eastAsia="de-CH"/>
        </w:rPr>
        <w:drawing>
          <wp:inline distT="0" distB="0" distL="0" distR="0" wp14:anchorId="383351A2" wp14:editId="5742075D">
            <wp:extent cx="3284683" cy="2123524"/>
            <wp:effectExtent l="0" t="0" r="0" b="0"/>
            <wp:docPr id="56" name="Grafik 56" descr="Computergenerierter Alternativtext:&#10;Client &#10;,Maschen&quot; und mögliche Wege &#10;im Netz beachten &#10;Serv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omputergenerierter Alternativtext:&#10;Client &#10;,Maschen&quot; und mögliche Wege &#10;im Netz beachten &#10;Server "/>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291758" cy="2128098"/>
                    </a:xfrm>
                    <a:prstGeom prst="rect">
                      <a:avLst/>
                    </a:prstGeom>
                    <a:noFill/>
                    <a:ln>
                      <a:noFill/>
                    </a:ln>
                  </pic:spPr>
                </pic:pic>
              </a:graphicData>
            </a:graphic>
          </wp:inline>
        </w:drawing>
      </w:r>
    </w:p>
    <w:p w14:paraId="22C811ED" w14:textId="54FC568C" w:rsidR="007045A2" w:rsidRDefault="007045A2" w:rsidP="007045A2">
      <w:pPr>
        <w:spacing w:after="0"/>
        <w:jc w:val="left"/>
        <w:rPr>
          <w:rFonts w:ascii="Calibri" w:eastAsia="Times New Roman" w:hAnsi="Calibri" w:cs="Times New Roman"/>
          <w:lang w:val="en-GB" w:eastAsia="de-CH"/>
        </w:rPr>
      </w:pPr>
    </w:p>
    <w:p w14:paraId="6F911E03" w14:textId="257CF01F" w:rsidR="007045A2" w:rsidRPr="007045A2" w:rsidRDefault="007045A2" w:rsidP="007045A2">
      <w:pPr>
        <w:spacing w:after="0"/>
        <w:jc w:val="left"/>
        <w:rPr>
          <w:rFonts w:ascii="Calibri" w:eastAsia="Times New Roman" w:hAnsi="Calibri" w:cs="Times New Roman"/>
          <w:lang w:val="en-GB" w:eastAsia="de-CH"/>
        </w:rPr>
      </w:pPr>
      <w:r>
        <w:rPr>
          <w:rFonts w:ascii="Calibri" w:eastAsia="Times New Roman" w:hAnsi="Calibri" w:cs="Times New Roman"/>
          <w:lang w:val="en-GB" w:eastAsia="de-CH"/>
        </w:rPr>
        <w:t>Weitere Topologien</w:t>
      </w:r>
    </w:p>
    <w:p w14:paraId="5A41A13B" w14:textId="66F2D21B" w:rsidR="007045A2" w:rsidRPr="007045A2" w:rsidRDefault="007045A2" w:rsidP="007045A2">
      <w:pPr>
        <w:spacing w:after="0"/>
        <w:jc w:val="left"/>
        <w:rPr>
          <w:rFonts w:ascii="Calibri" w:eastAsia="Times New Roman" w:hAnsi="Calibri" w:cs="Times New Roman"/>
          <w:lang w:eastAsia="de-CH"/>
        </w:rPr>
      </w:pPr>
      <w:r w:rsidRPr="007045A2">
        <w:rPr>
          <w:rFonts w:ascii="Calibri" w:eastAsia="Times New Roman" w:hAnsi="Calibri" w:cs="Times New Roman"/>
          <w:noProof/>
          <w:lang w:eastAsia="de-CH"/>
        </w:rPr>
        <w:drawing>
          <wp:inline distT="0" distB="0" distL="0" distR="0" wp14:anchorId="23CF8D18" wp14:editId="6223F741">
            <wp:extent cx="3217861" cy="2282222"/>
            <wp:effectExtent l="0" t="0" r="1905" b="3810"/>
            <wp:docPr id="55" name="Grafik 55" descr="Computergenerierter Alternativtext:&#10;Transceiver &#10;Bus-Topologie &#10;Hub/Switch &#10;Stern-Topologie &#10;Abb. 1.6 &#10;Ringle/tungs- &#10;verteiler &#10;Ring-Topologie &#10;Hubs/Switches &#10;Baum-Topologi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mputergenerierter Alternativtext:&#10;Transceiver &#10;Bus-Topologie &#10;Hub/Switch &#10;Stern-Topologie &#10;Abb. 1.6 &#10;Ringle/tungs- &#10;verteiler &#10;Ring-Topologie &#10;Hubs/Switches &#10;Baum-Topologie "/>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226515" cy="2288360"/>
                    </a:xfrm>
                    <a:prstGeom prst="rect">
                      <a:avLst/>
                    </a:prstGeom>
                    <a:noFill/>
                    <a:ln>
                      <a:noFill/>
                    </a:ln>
                  </pic:spPr>
                </pic:pic>
              </a:graphicData>
            </a:graphic>
          </wp:inline>
        </w:drawing>
      </w:r>
    </w:p>
    <w:p w14:paraId="22D3444E" w14:textId="77777777" w:rsidR="007045A2" w:rsidRPr="007045A2" w:rsidRDefault="007045A2" w:rsidP="007045A2">
      <w:pPr>
        <w:spacing w:after="0"/>
        <w:jc w:val="left"/>
        <w:rPr>
          <w:rFonts w:ascii="Calibri" w:eastAsia="Times New Roman" w:hAnsi="Calibri" w:cs="Times New Roman"/>
          <w:lang w:eastAsia="de-CH"/>
        </w:rPr>
      </w:pPr>
      <w:r w:rsidRPr="007045A2">
        <w:rPr>
          <w:rFonts w:ascii="Calibri" w:eastAsia="Times New Roman" w:hAnsi="Calibri" w:cs="Times New Roman"/>
          <w:lang w:eastAsia="de-CH"/>
        </w:rPr>
        <w:t>Ring- und Bus-Topologien kommen heute selten oder gar nicht mehr zum Einsatz.</w:t>
      </w:r>
    </w:p>
    <w:p w14:paraId="463D0230" w14:textId="7D3F925D" w:rsidR="00C07AC1" w:rsidRDefault="00C07AC1" w:rsidP="007045A2">
      <w:pPr>
        <w:spacing w:after="0"/>
        <w:rPr>
          <w:rFonts w:ascii="Calibri" w:eastAsia="Times New Roman" w:hAnsi="Calibri" w:cs="Times New Roman"/>
          <w:lang w:eastAsia="de-CH"/>
        </w:rPr>
      </w:pPr>
    </w:p>
    <w:p w14:paraId="1FE52BB1" w14:textId="77777777" w:rsidR="007045A2" w:rsidRPr="007045A2" w:rsidRDefault="007045A2" w:rsidP="007045A2">
      <w:pPr>
        <w:spacing w:after="0"/>
        <w:jc w:val="left"/>
        <w:rPr>
          <w:rFonts w:ascii="Calibri" w:eastAsia="Times New Roman" w:hAnsi="Calibri" w:cs="Times New Roman"/>
          <w:lang w:val="en-GB" w:eastAsia="de-CH"/>
        </w:rPr>
      </w:pPr>
      <w:r w:rsidRPr="007045A2">
        <w:rPr>
          <w:rFonts w:ascii="Calibri" w:eastAsia="Times New Roman" w:hAnsi="Calibri" w:cs="Times New Roman"/>
          <w:b/>
          <w:bCs/>
          <w:lang w:val="en-GB" w:eastAsia="de-CH"/>
        </w:rPr>
        <w:t>Mainframe mit Terminalnetz</w:t>
      </w:r>
    </w:p>
    <w:p w14:paraId="35C9EE95" w14:textId="3D74F2D3" w:rsidR="007045A2" w:rsidRPr="007045A2" w:rsidRDefault="007045A2" w:rsidP="007045A2">
      <w:pPr>
        <w:spacing w:after="0"/>
        <w:jc w:val="left"/>
        <w:rPr>
          <w:rFonts w:ascii="Calibri" w:eastAsia="Times New Roman" w:hAnsi="Calibri" w:cs="Times New Roman"/>
          <w:lang w:val="en-GB" w:eastAsia="de-CH"/>
        </w:rPr>
      </w:pPr>
    </w:p>
    <w:p w14:paraId="594DE0F4" w14:textId="6FB3EB6A" w:rsidR="007045A2" w:rsidRDefault="007045A2" w:rsidP="00C07AC1">
      <w:pPr>
        <w:spacing w:after="0"/>
        <w:rPr>
          <w:rFonts w:ascii="Calibri" w:eastAsia="Times New Roman" w:hAnsi="Calibri" w:cs="Times New Roman"/>
          <w:lang w:eastAsia="de-CH"/>
        </w:rPr>
      </w:pPr>
      <w:r w:rsidRPr="007045A2">
        <w:rPr>
          <w:rFonts w:ascii="Calibri" w:eastAsia="Times New Roman" w:hAnsi="Calibri" w:cs="Times New Roman"/>
          <w:noProof/>
          <w:lang w:eastAsia="de-CH"/>
        </w:rPr>
        <w:drawing>
          <wp:inline distT="0" distB="0" distL="0" distR="0" wp14:anchorId="6C649201" wp14:editId="21BCD278">
            <wp:extent cx="1197596" cy="2078182"/>
            <wp:effectExtent l="0" t="0" r="3175" b="0"/>
            <wp:docPr id="54" name="Grafik 54" descr="Computergenerierter Alternativtext:&#10;„klassische&quot; DV &#10;• hoher &#10;Organisationsgrad &#10;• schwerfällige &#10;Programmierung &#10;• aufwändiger &#10;Betrieb &#10;• i.d.R. sicher und &#10;zuverlässig &#10;„Legacy System&quot; &#10;Wichtig: &#10;,Mainframe&quot;, &#10;nicht „Host&quo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omputergenerierter Alternativtext:&#10;„klassische&quot; DV &#10;• hoher &#10;Organisationsgrad &#10;• schwerfällige &#10;Programmierung &#10;• aufwändiger &#10;Betrieb &#10;• i.d.R. sicher und &#10;zuverlässig &#10;„Legacy System&quot; &#10;Wichtig: &#10;,Mainframe&quot;, &#10;nicht „Host&quot; "/>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199081" cy="2080759"/>
                    </a:xfrm>
                    <a:prstGeom prst="rect">
                      <a:avLst/>
                    </a:prstGeom>
                    <a:noFill/>
                    <a:ln>
                      <a:noFill/>
                    </a:ln>
                  </pic:spPr>
                </pic:pic>
              </a:graphicData>
            </a:graphic>
          </wp:inline>
        </w:drawing>
      </w:r>
    </w:p>
    <w:p w14:paraId="645B2C34" w14:textId="4D1339B0" w:rsidR="00C07AC1" w:rsidRDefault="00C07AC1" w:rsidP="00C07AC1">
      <w:pPr>
        <w:spacing w:after="0"/>
        <w:rPr>
          <w:rFonts w:ascii="Calibri" w:eastAsia="Times New Roman" w:hAnsi="Calibri" w:cs="Times New Roman"/>
          <w:lang w:eastAsia="de-CH"/>
        </w:rPr>
      </w:pPr>
    </w:p>
    <w:p w14:paraId="7598EE53" w14:textId="4A7EE6B8" w:rsidR="00C07AC1" w:rsidRDefault="00C07AC1" w:rsidP="00C07AC1">
      <w:pPr>
        <w:spacing w:after="0"/>
        <w:rPr>
          <w:rFonts w:ascii="Calibri" w:eastAsia="Times New Roman" w:hAnsi="Calibri" w:cs="Times New Roman"/>
          <w:lang w:eastAsia="de-CH"/>
        </w:rPr>
      </w:pPr>
    </w:p>
    <w:p w14:paraId="01660C72" w14:textId="2346099A" w:rsidR="00C07AC1" w:rsidRDefault="00C07AC1" w:rsidP="00C07AC1">
      <w:pPr>
        <w:spacing w:after="0"/>
        <w:rPr>
          <w:rFonts w:ascii="Calibri" w:eastAsia="Times New Roman" w:hAnsi="Calibri" w:cs="Times New Roman"/>
          <w:lang w:eastAsia="de-CH"/>
        </w:rPr>
      </w:pPr>
    </w:p>
    <w:p w14:paraId="6D8B2A8A" w14:textId="40F97237" w:rsidR="007045A2" w:rsidRDefault="007045A2" w:rsidP="007045A2">
      <w:pPr>
        <w:spacing w:after="0"/>
        <w:jc w:val="left"/>
        <w:rPr>
          <w:ins w:id="267" w:author="Janik Vonrotz" w:date="2016-01-04T17:38:00Z"/>
          <w:rFonts w:ascii="Calibri" w:eastAsia="Times New Roman" w:hAnsi="Calibri" w:cs="Times New Roman"/>
          <w:b/>
          <w:bCs/>
          <w:lang w:val="en-GB" w:eastAsia="de-CH"/>
        </w:rPr>
      </w:pPr>
      <w:r w:rsidRPr="007045A2">
        <w:rPr>
          <w:rFonts w:ascii="Calibri" w:eastAsia="Times New Roman" w:hAnsi="Calibri" w:cs="Times New Roman"/>
          <w:b/>
          <w:bCs/>
          <w:lang w:val="en-GB" w:eastAsia="de-CH"/>
        </w:rPr>
        <w:lastRenderedPageBreak/>
        <w:t>Dezentrale Datenverarbeitung</w:t>
      </w:r>
    </w:p>
    <w:p w14:paraId="3C9F7455" w14:textId="77777777" w:rsidR="00801592" w:rsidRPr="007045A2" w:rsidRDefault="00801592" w:rsidP="007045A2">
      <w:pPr>
        <w:spacing w:after="0"/>
        <w:jc w:val="left"/>
        <w:rPr>
          <w:rFonts w:ascii="Calibri" w:eastAsia="Times New Roman" w:hAnsi="Calibri" w:cs="Times New Roman"/>
          <w:lang w:val="en-GB" w:eastAsia="de-CH"/>
        </w:rPr>
      </w:pPr>
    </w:p>
    <w:p w14:paraId="0EEBD703" w14:textId="5AFD6790" w:rsidR="007045A2" w:rsidRPr="007045A2" w:rsidRDefault="007045A2" w:rsidP="007045A2">
      <w:pPr>
        <w:spacing w:after="0"/>
        <w:jc w:val="left"/>
        <w:rPr>
          <w:rFonts w:ascii="Calibri" w:eastAsia="Times New Roman" w:hAnsi="Calibri" w:cs="Times New Roman"/>
          <w:lang w:eastAsia="de-CH"/>
        </w:rPr>
      </w:pPr>
      <w:r w:rsidRPr="007045A2">
        <w:rPr>
          <w:rFonts w:ascii="Calibri" w:eastAsia="Times New Roman" w:hAnsi="Calibri" w:cs="Times New Roman"/>
          <w:noProof/>
          <w:lang w:eastAsia="de-CH"/>
        </w:rPr>
        <w:drawing>
          <wp:inline distT="0" distB="0" distL="0" distR="0" wp14:anchorId="69422AB8" wp14:editId="3C1ADFF0">
            <wp:extent cx="1541633" cy="1812055"/>
            <wp:effectExtent l="0" t="0" r="1905" b="0"/>
            <wp:docPr id="53" name="Grafik 53" descr="Computergenerierter Alternativtext:&#10;Nachteile: &#10;• Neigung zur &#10;„chaotischen&quot; Evolution &#10;• Kompatibilität? &#10;• Sicherheitsprobleme &#10;Vorteile: &#10;• preiswerte Software &#10;• ergonomisch &#10;• beliebig konfigurier- und &#10;erweiterbar mit &#10;Peripheri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mputergenerierter Alternativtext:&#10;Nachteile: &#10;• Neigung zur &#10;„chaotischen&quot; Evolution &#10;• Kompatibilität? &#10;• Sicherheitsprobleme &#10;Vorteile: &#10;• preiswerte Software &#10;• ergonomisch &#10;• beliebig konfigurier- und &#10;erweiterbar mit &#10;Peripherie "/>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548296" cy="1819887"/>
                    </a:xfrm>
                    <a:prstGeom prst="rect">
                      <a:avLst/>
                    </a:prstGeom>
                    <a:noFill/>
                    <a:ln>
                      <a:noFill/>
                    </a:ln>
                  </pic:spPr>
                </pic:pic>
              </a:graphicData>
            </a:graphic>
          </wp:inline>
        </w:drawing>
      </w:r>
    </w:p>
    <w:p w14:paraId="08A450B4" w14:textId="2515053E" w:rsidR="007045A2" w:rsidRPr="007045A2" w:rsidRDefault="007045A2" w:rsidP="007045A2">
      <w:pPr>
        <w:spacing w:after="0"/>
        <w:jc w:val="left"/>
        <w:rPr>
          <w:rFonts w:ascii="Calibri" w:eastAsia="Times New Roman" w:hAnsi="Calibri" w:cs="Times New Roman"/>
          <w:lang w:val="en-GB" w:eastAsia="de-CH"/>
        </w:rPr>
      </w:pPr>
    </w:p>
    <w:p w14:paraId="22B8CF3A" w14:textId="77777777" w:rsidR="007045A2" w:rsidRPr="007045A2" w:rsidRDefault="007045A2" w:rsidP="007045A2">
      <w:pPr>
        <w:spacing w:after="0"/>
        <w:jc w:val="left"/>
        <w:rPr>
          <w:rFonts w:ascii="Calibri" w:eastAsia="Times New Roman" w:hAnsi="Calibri" w:cs="Times New Roman"/>
          <w:lang w:eastAsia="de-CH"/>
        </w:rPr>
      </w:pPr>
      <w:r w:rsidRPr="007045A2">
        <w:rPr>
          <w:rFonts w:ascii="Calibri" w:eastAsia="Times New Roman" w:hAnsi="Calibri" w:cs="Times New Roman"/>
          <w:b/>
          <w:bCs/>
          <w:lang w:eastAsia="de-CH"/>
        </w:rPr>
        <w:t>Serverfarmen</w:t>
      </w:r>
    </w:p>
    <w:p w14:paraId="26F2A2A3" w14:textId="07173F85" w:rsidR="007045A2" w:rsidRPr="007045A2" w:rsidRDefault="007045A2" w:rsidP="007045A2">
      <w:pPr>
        <w:spacing w:after="0"/>
        <w:jc w:val="left"/>
        <w:rPr>
          <w:rFonts w:ascii="Calibri" w:eastAsia="Times New Roman" w:hAnsi="Calibri" w:cs="Times New Roman"/>
          <w:lang w:eastAsia="de-CH"/>
        </w:rPr>
      </w:pPr>
    </w:p>
    <w:p w14:paraId="45561464" w14:textId="77777777" w:rsidR="007045A2" w:rsidRPr="007045A2" w:rsidRDefault="007045A2" w:rsidP="007045A2">
      <w:pPr>
        <w:pStyle w:val="Listenabsatz"/>
        <w:numPr>
          <w:ilvl w:val="0"/>
          <w:numId w:val="17"/>
        </w:numPr>
        <w:spacing w:after="0"/>
        <w:jc w:val="left"/>
        <w:rPr>
          <w:rFonts w:ascii="Calibri" w:eastAsia="Times New Roman" w:hAnsi="Calibri" w:cs="Times New Roman"/>
          <w:lang w:eastAsia="de-CH"/>
        </w:rPr>
      </w:pPr>
      <w:r w:rsidRPr="007045A2">
        <w:rPr>
          <w:rFonts w:ascii="Calibri" w:eastAsia="Times New Roman" w:hAnsi="Calibri" w:cs="Times New Roman"/>
          <w:lang w:eastAsia="de-CH"/>
        </w:rPr>
        <w:t>Verbunden durch leistungsfähige Netzwerke</w:t>
      </w:r>
    </w:p>
    <w:p w14:paraId="12591D9E" w14:textId="77777777" w:rsidR="007045A2" w:rsidRPr="007045A2" w:rsidRDefault="007045A2" w:rsidP="007045A2">
      <w:pPr>
        <w:pStyle w:val="Listenabsatz"/>
        <w:numPr>
          <w:ilvl w:val="0"/>
          <w:numId w:val="17"/>
        </w:numPr>
        <w:spacing w:after="0"/>
        <w:jc w:val="left"/>
        <w:rPr>
          <w:rFonts w:ascii="Calibri" w:eastAsia="Times New Roman" w:hAnsi="Calibri" w:cs="Times New Roman"/>
          <w:lang w:eastAsia="de-CH"/>
        </w:rPr>
      </w:pPr>
      <w:r w:rsidRPr="007045A2">
        <w:rPr>
          <w:rFonts w:ascii="Calibri" w:eastAsia="Times New Roman" w:hAnsi="Calibri" w:cs="Times New Roman"/>
          <w:lang w:eastAsia="de-CH"/>
        </w:rPr>
        <w:t>Vernetzte Areitssationen als intelligente Terminals</w:t>
      </w:r>
    </w:p>
    <w:p w14:paraId="7FD1EF57" w14:textId="77777777" w:rsidR="007045A2" w:rsidRPr="007045A2" w:rsidRDefault="007045A2" w:rsidP="007045A2">
      <w:pPr>
        <w:pStyle w:val="Listenabsatz"/>
        <w:numPr>
          <w:ilvl w:val="0"/>
          <w:numId w:val="17"/>
        </w:numPr>
        <w:spacing w:after="0"/>
        <w:jc w:val="left"/>
        <w:rPr>
          <w:rFonts w:ascii="Calibri" w:eastAsia="Times New Roman" w:hAnsi="Calibri" w:cs="Times New Roman"/>
          <w:lang w:val="en-GB" w:eastAsia="de-CH"/>
        </w:rPr>
      </w:pPr>
      <w:r w:rsidRPr="007045A2">
        <w:rPr>
          <w:rFonts w:ascii="Calibri" w:eastAsia="Times New Roman" w:hAnsi="Calibri" w:cs="Times New Roman"/>
          <w:lang w:val="en-GB" w:eastAsia="de-CH"/>
        </w:rPr>
        <w:t>"Farm" von (Terminal-) Servern</w:t>
      </w:r>
    </w:p>
    <w:p w14:paraId="33D7DE9B" w14:textId="6BA475D9" w:rsidR="007045A2" w:rsidRPr="007045A2" w:rsidRDefault="007045A2" w:rsidP="007045A2">
      <w:pPr>
        <w:spacing w:after="0"/>
        <w:jc w:val="left"/>
        <w:rPr>
          <w:rFonts w:ascii="Calibri" w:eastAsia="Times New Roman" w:hAnsi="Calibri" w:cs="Times New Roman"/>
          <w:lang w:val="en-GB" w:eastAsia="de-CH"/>
        </w:rPr>
      </w:pPr>
    </w:p>
    <w:p w14:paraId="08638BA7" w14:textId="64E02B1D" w:rsidR="007045A2" w:rsidRPr="007045A2" w:rsidRDefault="007045A2" w:rsidP="007045A2">
      <w:pPr>
        <w:rPr>
          <w:rFonts w:eastAsiaTheme="minorHAnsi"/>
          <w:b/>
          <w:lang w:val="en-GB" w:eastAsia="de-CH"/>
        </w:rPr>
      </w:pPr>
      <w:r w:rsidRPr="007045A2">
        <w:rPr>
          <w:rFonts w:eastAsia="Times New Roman"/>
          <w:b/>
          <w:lang w:val="en-GB" w:eastAsia="de-CH"/>
        </w:rPr>
        <w:t>Virtuelle Systeme</w:t>
      </w:r>
    </w:p>
    <w:p w14:paraId="6DF1328C" w14:textId="6DFA1781" w:rsidR="007045A2" w:rsidRPr="007045A2" w:rsidRDefault="007045A2" w:rsidP="007045A2">
      <w:pPr>
        <w:spacing w:after="0"/>
        <w:jc w:val="left"/>
        <w:rPr>
          <w:rFonts w:ascii="Calibri" w:eastAsia="Times New Roman" w:hAnsi="Calibri" w:cs="Times New Roman"/>
          <w:lang w:eastAsia="de-CH"/>
        </w:rPr>
      </w:pPr>
      <w:r w:rsidRPr="007045A2">
        <w:rPr>
          <w:rFonts w:ascii="Calibri" w:eastAsia="Times New Roman" w:hAnsi="Calibri" w:cs="Times New Roman"/>
          <w:noProof/>
          <w:lang w:eastAsia="de-CH"/>
        </w:rPr>
        <w:drawing>
          <wp:inline distT="0" distB="0" distL="0" distR="0" wp14:anchorId="2A6DC683" wp14:editId="6A47C28B">
            <wp:extent cx="4876173" cy="3136166"/>
            <wp:effectExtent l="0" t="0" r="635" b="7620"/>
            <wp:docPr id="52" name="Grafik 52" descr="Computergenerierter Alternativtext:&#10;Server &#10;vM &#10;Ein Wirt-System(grün) beherbergt drei Virtuelle Maschinen &#10;(türkis) als Gäste und stellt ihnen seine (reelle) Hardware zur &#10;Verfügung. In der Konfiguration werden Disk-Grösse, RAM, NIC, &#10;etc. für die Gastsysteme festgelegt. Diese „merken&quot; nicht, dass &#10;ihre „Hardware &quot;umgebung nicht real ist. Der sog. „Remote &#10;Desktop Zugriff&quot; erlaubt die Benutzung der VM übers Netzwerk.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omputergenerierter Alternativtext:&#10;Server &#10;vM &#10;Ein Wirt-System(grün) beherbergt drei Virtuelle Maschinen &#10;(türkis) als Gäste und stellt ihnen seine (reelle) Hardware zur &#10;Verfügung. In der Konfiguration werden Disk-Grösse, RAM, NIC, &#10;etc. für die Gastsysteme festgelegt. Diese „merken&quot; nicht, dass &#10;ihre „Hardware &quot;umgebung nicht real ist. Der sog. „Remote &#10;Desktop Zugriff&quot; erlaubt die Benutzung der VM übers Netzwerk. "/>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85741" cy="3142320"/>
                    </a:xfrm>
                    <a:prstGeom prst="rect">
                      <a:avLst/>
                    </a:prstGeom>
                    <a:noFill/>
                    <a:ln>
                      <a:noFill/>
                    </a:ln>
                  </pic:spPr>
                </pic:pic>
              </a:graphicData>
            </a:graphic>
          </wp:inline>
        </w:drawing>
      </w:r>
    </w:p>
    <w:p w14:paraId="0250BC7A" w14:textId="09CB5DED" w:rsidR="007045A2" w:rsidRPr="007045A2" w:rsidRDefault="007045A2" w:rsidP="005D00E3">
      <w:pPr>
        <w:spacing w:line="259" w:lineRule="auto"/>
        <w:jc w:val="left"/>
        <w:rPr>
          <w:rFonts w:ascii="Calibri" w:eastAsia="Times New Roman" w:hAnsi="Calibri" w:cs="Times New Roman"/>
          <w:lang w:val="en-GB" w:eastAsia="de-CH"/>
        </w:rPr>
      </w:pPr>
      <w:r>
        <w:rPr>
          <w:rFonts w:ascii="Calibri" w:eastAsia="Times New Roman" w:hAnsi="Calibri" w:cs="Times New Roman"/>
          <w:lang w:val="en-GB" w:eastAsia="de-CH"/>
        </w:rPr>
        <w:br w:type="page"/>
      </w:r>
    </w:p>
    <w:p w14:paraId="32D155B2" w14:textId="77777777" w:rsidR="007045A2" w:rsidRPr="007045A2" w:rsidRDefault="007045A2" w:rsidP="006F174D">
      <w:pPr>
        <w:pStyle w:val="berschrift2"/>
        <w:rPr>
          <w:rFonts w:eastAsia="Times New Roman"/>
          <w:lang w:eastAsia="de-CH"/>
        </w:rPr>
      </w:pPr>
      <w:bookmarkStart w:id="268" w:name="_Toc439697793"/>
      <w:r w:rsidRPr="007045A2">
        <w:rPr>
          <w:rFonts w:eastAsia="Times New Roman"/>
          <w:lang w:eastAsia="de-CH"/>
        </w:rPr>
        <w:lastRenderedPageBreak/>
        <w:t>Aufgaben, Ziele und Funktionen</w:t>
      </w:r>
      <w:bookmarkEnd w:id="268"/>
    </w:p>
    <w:p w14:paraId="23D16F39" w14:textId="469B50FA" w:rsidR="007045A2" w:rsidRPr="007045A2" w:rsidRDefault="00C07AC1" w:rsidP="007045A2">
      <w:pPr>
        <w:spacing w:after="0"/>
        <w:jc w:val="left"/>
        <w:rPr>
          <w:rFonts w:ascii="Calibri" w:eastAsia="Times New Roman" w:hAnsi="Calibri" w:cs="Times New Roman"/>
          <w:lang w:eastAsia="de-CH"/>
        </w:rPr>
      </w:pPr>
      <w:r w:rsidRPr="00084519">
        <w:rPr>
          <w:rFonts w:ascii="Calibri" w:eastAsia="Times New Roman" w:hAnsi="Calibri" w:cs="Times New Roman"/>
          <w:lang w:eastAsia="de-CH"/>
        </w:rPr>
        <w:t>Warum Netzwerke überhaupt eingesetzt werden.</w:t>
      </w:r>
    </w:p>
    <w:p w14:paraId="34A4A437" w14:textId="0F556BBF" w:rsidR="007045A2" w:rsidRPr="007045A2" w:rsidRDefault="007045A2" w:rsidP="007045A2">
      <w:pPr>
        <w:spacing w:after="0"/>
        <w:jc w:val="left"/>
        <w:rPr>
          <w:rFonts w:ascii="Calibri" w:eastAsia="Times New Roman" w:hAnsi="Calibri" w:cs="Times New Roman"/>
          <w:lang w:eastAsia="de-CH"/>
        </w:rPr>
      </w:pPr>
      <w:r w:rsidRPr="007045A2">
        <w:rPr>
          <w:rFonts w:ascii="Calibri" w:eastAsia="Times New Roman" w:hAnsi="Calibri" w:cs="Times New Roman"/>
          <w:noProof/>
          <w:lang w:eastAsia="de-CH"/>
        </w:rPr>
        <w:drawing>
          <wp:inline distT="0" distB="0" distL="0" distR="0" wp14:anchorId="5065581F" wp14:editId="1E00B541">
            <wp:extent cx="4070898" cy="2403134"/>
            <wp:effectExtent l="0" t="0" r="6350" b="0"/>
            <wp:docPr id="51" name="Grafik 51" descr="Computergenerierter Alternativtext:&#10;- Datenverbund &#10;- Gemeinsamer Zugriff auf (konsistente) Datenbestände &#10;- Funktionsverbund &#10;- z.B. gemeinsame Nutzung aufwändiger &#10;Datensicherungsverfahren &#10;- Verfügbarkeitsverbund &#10;- z.B. redundante Systeme zur Überbrückung von Ausfällen &#10;- Leistungsverbund &#10;- verteilte, ggf. parallele Verarbeitung (nicht für vieles &#10;geeignet) &#10;- Lastverbund &#10;- Dispatching von Aufträgen auf verschiedene Rechner &#10;- z.B. e-Shop-Lösungen grosser Anbiet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utergenerierter Alternativtext:&#10;- Datenverbund &#10;- Gemeinsamer Zugriff auf (konsistente) Datenbestände &#10;- Funktionsverbund &#10;- z.B. gemeinsame Nutzung aufwändiger &#10;Datensicherungsverfahren &#10;- Verfügbarkeitsverbund &#10;- z.B. redundante Systeme zur Überbrückung von Ausfällen &#10;- Leistungsverbund &#10;- verteilte, ggf. parallele Verarbeitung (nicht für vieles &#10;geeignet) &#10;- Lastverbund &#10;- Dispatching von Aufträgen auf verschiedene Rechner &#10;- z.B. e-Shop-Lösungen grosser Anbieter "/>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077250" cy="2406884"/>
                    </a:xfrm>
                    <a:prstGeom prst="rect">
                      <a:avLst/>
                    </a:prstGeom>
                    <a:noFill/>
                    <a:ln>
                      <a:noFill/>
                    </a:ln>
                  </pic:spPr>
                </pic:pic>
              </a:graphicData>
            </a:graphic>
          </wp:inline>
        </w:drawing>
      </w:r>
    </w:p>
    <w:p w14:paraId="12455D06" w14:textId="2F3671A3" w:rsidR="007045A2" w:rsidRPr="007045A2" w:rsidRDefault="007045A2" w:rsidP="006F174D">
      <w:pPr>
        <w:pStyle w:val="berschrift2"/>
        <w:rPr>
          <w:rFonts w:eastAsia="Times New Roman"/>
          <w:lang w:eastAsia="de-CH"/>
        </w:rPr>
      </w:pPr>
      <w:bookmarkStart w:id="269" w:name="_Toc439697794"/>
      <w:r w:rsidRPr="007045A2">
        <w:rPr>
          <w:rFonts w:eastAsia="Times New Roman"/>
          <w:lang w:eastAsia="de-CH"/>
        </w:rPr>
        <w:t>Netzwerkschicht</w:t>
      </w:r>
      <w:bookmarkEnd w:id="269"/>
    </w:p>
    <w:p w14:paraId="66BD43C0" w14:textId="39298976" w:rsidR="007045A2" w:rsidRPr="007045A2" w:rsidRDefault="007045A2" w:rsidP="007045A2">
      <w:pPr>
        <w:spacing w:after="0"/>
        <w:jc w:val="left"/>
        <w:rPr>
          <w:rFonts w:ascii="Calibri" w:eastAsia="Times New Roman" w:hAnsi="Calibri" w:cs="Times New Roman"/>
          <w:lang w:eastAsia="de-CH"/>
        </w:rPr>
      </w:pPr>
      <w:r w:rsidRPr="007045A2">
        <w:rPr>
          <w:rFonts w:ascii="Calibri" w:eastAsia="Times New Roman" w:hAnsi="Calibri" w:cs="Times New Roman"/>
          <w:lang w:eastAsia="de-CH"/>
        </w:rPr>
        <w:t>Kommunikation über das Netzwerk wird in verschiedenen Layern abstrahiert.</w:t>
      </w:r>
    </w:p>
    <w:p w14:paraId="0C4B29BC" w14:textId="4C46A2BD" w:rsidR="007045A2" w:rsidRPr="007045A2" w:rsidRDefault="007045A2" w:rsidP="007045A2">
      <w:pPr>
        <w:spacing w:after="0"/>
        <w:jc w:val="left"/>
        <w:rPr>
          <w:rFonts w:ascii="Calibri" w:eastAsia="Times New Roman" w:hAnsi="Calibri" w:cs="Times New Roman"/>
          <w:lang w:eastAsia="de-CH"/>
        </w:rPr>
      </w:pPr>
      <w:r w:rsidRPr="007045A2">
        <w:rPr>
          <w:rFonts w:ascii="Calibri" w:eastAsia="Times New Roman" w:hAnsi="Calibri" w:cs="Times New Roman"/>
          <w:noProof/>
          <w:lang w:eastAsia="de-CH"/>
        </w:rPr>
        <w:drawing>
          <wp:inline distT="0" distB="0" distL="0" distR="0" wp14:anchorId="5AF27081" wp14:editId="26DF2567">
            <wp:extent cx="4428136" cy="3355319"/>
            <wp:effectExtent l="0" t="0" r="0" b="0"/>
            <wp:docPr id="50" name="Grafik 50" descr="Computergenerierter Alternativtext:&#10;Anwendungsverteilung &#10;(Software: Browser, Datenbankserver usw.) &#10;V'/rtue//e Verbindung &#10;Kommunikationsarchitektur &#10;(Software: Protoko//stapel) &#10;Netztopologie &#10;(Hardware und Obertragungsmedien) &#10;Abb. 1.8 &#10;J Schem — Grundkurs Computernetze: CJ Friedr_ Verlag/GWV Fachverfage, Wiesbade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omputergenerierter Alternativtext:&#10;Anwendungsverteilung &#10;(Software: Browser, Datenbankserver usw.) &#10;V'/rtue//e Verbindung &#10;Kommunikationsarchitektur &#10;(Software: Protoko//stapel) &#10;Netztopologie &#10;(Hardware und Obertragungsmedien) &#10;Abb. 1.8 &#10;J Schem — Grundkurs Computernetze: CJ Friedr_ Verlag/GWV Fachverfage, Wiesbaden "/>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434366" cy="3360040"/>
                    </a:xfrm>
                    <a:prstGeom prst="rect">
                      <a:avLst/>
                    </a:prstGeom>
                    <a:noFill/>
                    <a:ln>
                      <a:noFill/>
                    </a:ln>
                  </pic:spPr>
                </pic:pic>
              </a:graphicData>
            </a:graphic>
          </wp:inline>
        </w:drawing>
      </w:r>
    </w:p>
    <w:p w14:paraId="3A8CBBA2" w14:textId="77777777" w:rsidR="007045A2" w:rsidRPr="007045A2" w:rsidRDefault="007045A2" w:rsidP="007045A2">
      <w:pPr>
        <w:spacing w:after="0"/>
        <w:jc w:val="left"/>
        <w:rPr>
          <w:rFonts w:ascii="Calibri" w:eastAsia="Times New Roman" w:hAnsi="Calibri" w:cs="Times New Roman"/>
          <w:lang w:eastAsia="de-CH"/>
        </w:rPr>
      </w:pPr>
      <w:r w:rsidRPr="007045A2">
        <w:rPr>
          <w:rFonts w:ascii="Calibri" w:eastAsia="Times New Roman" w:hAnsi="Calibri" w:cs="Times New Roman"/>
          <w:lang w:eastAsia="de-CH"/>
        </w:rPr>
        <w:t>Jede Schicht übernimmt eine bestimmte Funktion und vereinfacht den überliegenden Protokollen die Kommunikation.</w:t>
      </w:r>
    </w:p>
    <w:p w14:paraId="44070161" w14:textId="4B959C9B" w:rsidR="007045A2" w:rsidRDefault="007045A2">
      <w:pPr>
        <w:rPr>
          <w:rFonts w:ascii="Calibri" w:eastAsia="Times New Roman" w:hAnsi="Calibri" w:cs="Times New Roman"/>
          <w:lang w:eastAsia="de-CH"/>
        </w:rPr>
      </w:pPr>
      <w:r>
        <w:rPr>
          <w:rFonts w:ascii="Calibri" w:eastAsia="Times New Roman" w:hAnsi="Calibri" w:cs="Times New Roman"/>
          <w:lang w:eastAsia="de-CH"/>
        </w:rPr>
        <w:br w:type="page"/>
      </w:r>
    </w:p>
    <w:p w14:paraId="597B8ABB" w14:textId="7C4E3018" w:rsidR="007045A2" w:rsidRPr="007045A2" w:rsidRDefault="007045A2" w:rsidP="007045A2">
      <w:pPr>
        <w:spacing w:after="0"/>
        <w:jc w:val="left"/>
        <w:rPr>
          <w:rFonts w:ascii="Calibri" w:eastAsia="Times New Roman" w:hAnsi="Calibri" w:cs="Times New Roman"/>
          <w:lang w:val="en-GB" w:eastAsia="de-CH"/>
        </w:rPr>
      </w:pPr>
      <w:r w:rsidRPr="007045A2">
        <w:rPr>
          <w:rFonts w:ascii="Calibri" w:eastAsia="Times New Roman" w:hAnsi="Calibri" w:cs="Times New Roman"/>
          <w:b/>
          <w:bCs/>
          <w:lang w:val="en-GB" w:eastAsia="de-CH"/>
        </w:rPr>
        <w:lastRenderedPageBreak/>
        <w:t>OSI Referenzmodell (Open Systems Interconnection)</w:t>
      </w:r>
    </w:p>
    <w:p w14:paraId="7607A5B8" w14:textId="1D131B7B" w:rsidR="007045A2" w:rsidRPr="007045A2" w:rsidRDefault="007045A2" w:rsidP="007045A2">
      <w:pPr>
        <w:spacing w:after="0"/>
        <w:jc w:val="left"/>
        <w:rPr>
          <w:rFonts w:ascii="Calibri" w:eastAsia="Times New Roman" w:hAnsi="Calibri" w:cs="Times New Roman"/>
          <w:lang w:eastAsia="de-CH"/>
        </w:rPr>
      </w:pPr>
      <w:r w:rsidRPr="007045A2">
        <w:rPr>
          <w:rFonts w:ascii="Calibri" w:eastAsia="Times New Roman" w:hAnsi="Calibri" w:cs="Times New Roman"/>
          <w:noProof/>
          <w:lang w:eastAsia="de-CH"/>
        </w:rPr>
        <w:drawing>
          <wp:inline distT="0" distB="0" distL="0" distR="0" wp14:anchorId="21D2FD80" wp14:editId="1E820579">
            <wp:extent cx="5274835" cy="2771168"/>
            <wp:effectExtent l="0" t="0" r="2540" b="0"/>
            <wp:docPr id="49" name="Grafik 49" descr="Computergenerierter Alternativtext:&#10;- Anschauliche &#10;Beschreibung der &#10;Netzarchitektur &#10;- Allgemein &#10;anerkannter &#10;Standard &#10;- Zu komplex für reale &#10;Implementation! &#10;- Dennoch sehr &#10;geeignet und häufig &#10;verwendet zur &#10;Illustration von &#10;Zusammenhängen &#10;Lay&quot; &#10;Lawr &#10;Lin/ &#10;&quot;Tysa Layer &#10;Physikalisches &#10;Schicr•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omputergenerierter Alternativtext:&#10;- Anschauliche &#10;Beschreibung der &#10;Netzarchitektur &#10;- Allgemein &#10;anerkannter &#10;Standard &#10;- Zu komplex für reale &#10;Implementation! &#10;- Dennoch sehr &#10;geeignet und häufig &#10;verwendet zur &#10;Illustration von &#10;Zusammenhängen &#10;Lay&quot; &#10;Lawr &#10;Lin/ &#10;&quot;Tysa Layer &#10;Physikalisches &#10;Schicr•n "/>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88051" cy="2778111"/>
                    </a:xfrm>
                    <a:prstGeom prst="rect">
                      <a:avLst/>
                    </a:prstGeom>
                    <a:noFill/>
                    <a:ln>
                      <a:noFill/>
                    </a:ln>
                  </pic:spPr>
                </pic:pic>
              </a:graphicData>
            </a:graphic>
          </wp:inline>
        </w:drawing>
      </w:r>
    </w:p>
    <w:p w14:paraId="60CE3391" w14:textId="77777777" w:rsidR="007045A2" w:rsidRDefault="007045A2">
      <w:pPr>
        <w:spacing w:line="259" w:lineRule="auto"/>
        <w:jc w:val="left"/>
      </w:pPr>
      <w:r>
        <w:br w:type="page"/>
      </w:r>
    </w:p>
    <w:p w14:paraId="2F560981" w14:textId="1BE47F96" w:rsidR="001454E7" w:rsidRDefault="0030780C" w:rsidP="0030780C">
      <w:pPr>
        <w:pStyle w:val="berschrift1"/>
      </w:pPr>
      <w:bookmarkStart w:id="270" w:name="_Toc439697795"/>
      <w:r>
        <w:lastRenderedPageBreak/>
        <w:t>Layer</w:t>
      </w:r>
      <w:r w:rsidR="00607109">
        <w:t xml:space="preserve"> </w:t>
      </w:r>
      <w:r>
        <w:t>1</w:t>
      </w:r>
      <w:r w:rsidR="00607109">
        <w:t xml:space="preserve"> </w:t>
      </w:r>
      <w:r>
        <w:t>–</w:t>
      </w:r>
      <w:r w:rsidR="00607109">
        <w:t xml:space="preserve"> </w:t>
      </w:r>
      <w:r>
        <w:t>Medien-</w:t>
      </w:r>
      <w:r w:rsidR="00607109">
        <w:t xml:space="preserve"> </w:t>
      </w:r>
      <w:r>
        <w:t>und</w:t>
      </w:r>
      <w:r w:rsidR="00607109">
        <w:t xml:space="preserve"> </w:t>
      </w:r>
      <w:r>
        <w:t>Zugriffverfahren</w:t>
      </w:r>
      <w:bookmarkEnd w:id="270"/>
    </w:p>
    <w:p w14:paraId="27FF6BA5" w14:textId="53A7B0FB" w:rsidR="00C07AC1" w:rsidRPr="00C07AC1" w:rsidRDefault="00C07AC1" w:rsidP="00C07AC1">
      <w:r>
        <w:t>Bezieht sich auf die Unterlagen aus dem 2. Kurs.</w:t>
      </w:r>
    </w:p>
    <w:p w14:paraId="229F862B" w14:textId="63D023AD" w:rsidR="00801592" w:rsidRDefault="00801592">
      <w:pPr>
        <w:pStyle w:val="berschrift2"/>
        <w:rPr>
          <w:ins w:id="271" w:author="Janik Vonrotz" w:date="2016-01-04T17:38:00Z"/>
        </w:rPr>
      </w:pPr>
      <w:bookmarkStart w:id="272" w:name="_Toc439697796"/>
      <w:ins w:id="273" w:author="Janik Vonrotz" w:date="2016-01-04T17:38:00Z">
        <w:r>
          <w:t>Übertragungskabel</w:t>
        </w:r>
        <w:bookmarkEnd w:id="272"/>
      </w:ins>
    </w:p>
    <w:p w14:paraId="734B12AB" w14:textId="210D9F28" w:rsidR="00FC01C1" w:rsidRPr="00801592" w:rsidRDefault="00FC01C1">
      <w:pPr>
        <w:rPr>
          <w:b/>
          <w:rPrChange w:id="274" w:author="Janik Vonrotz" w:date="2016-01-04T17:38:00Z">
            <w:rPr/>
          </w:rPrChange>
        </w:rPr>
        <w:pPrChange w:id="275" w:author="Janik Vonrotz" w:date="2016-01-04T17:38:00Z">
          <w:pPr>
            <w:pStyle w:val="berschrift2"/>
          </w:pPr>
        </w:pPrChange>
      </w:pPr>
      <w:r w:rsidRPr="00801592">
        <w:rPr>
          <w:b/>
          <w:rPrChange w:id="276" w:author="Janik Vonrotz" w:date="2016-01-04T17:38:00Z">
            <w:rPr/>
          </w:rPrChange>
        </w:rPr>
        <w:t>Koaxialkabel</w:t>
      </w:r>
    </w:p>
    <w:p w14:paraId="0CE7070F" w14:textId="16131720" w:rsidR="00AA6B65" w:rsidRDefault="000268F4" w:rsidP="00AA6B65">
      <w:pPr>
        <w:rPr>
          <w:noProof/>
          <w:lang w:eastAsia="de-CH"/>
        </w:rPr>
      </w:pPr>
      <w:r w:rsidRPr="000268F4">
        <w:t>Koaxialkabel:</w:t>
      </w:r>
      <w:r w:rsidR="00607109">
        <w:t xml:space="preserve"> </w:t>
      </w:r>
      <w:r w:rsidRPr="000268F4">
        <w:t>Sobald</w:t>
      </w:r>
      <w:r w:rsidR="00607109">
        <w:t xml:space="preserve"> </w:t>
      </w:r>
      <w:r>
        <w:t>der</w:t>
      </w:r>
      <w:r w:rsidR="00607109">
        <w:t xml:space="preserve"> </w:t>
      </w:r>
      <w:r>
        <w:t>Innenleiter</w:t>
      </w:r>
      <w:r w:rsidR="00607109">
        <w:t xml:space="preserve"> </w:t>
      </w:r>
      <w:r w:rsidRPr="000268F4">
        <w:t>ein</w:t>
      </w:r>
      <w:r w:rsidR="00607109">
        <w:t xml:space="preserve"> </w:t>
      </w:r>
      <w:r w:rsidRPr="000268F4">
        <w:t>Unterbruch</w:t>
      </w:r>
      <w:r w:rsidR="00607109">
        <w:t xml:space="preserve"> </w:t>
      </w:r>
      <w:r>
        <w:t>hat</w:t>
      </w:r>
      <w:r w:rsidRPr="000268F4">
        <w:t>,</w:t>
      </w:r>
      <w:r w:rsidR="00607109">
        <w:t xml:space="preserve"> </w:t>
      </w:r>
      <w:r w:rsidRPr="000268F4">
        <w:t>ist</w:t>
      </w:r>
      <w:r w:rsidR="00607109">
        <w:t xml:space="preserve"> </w:t>
      </w:r>
      <w:r w:rsidRPr="000268F4">
        <w:t>das</w:t>
      </w:r>
      <w:r w:rsidR="00607109">
        <w:t xml:space="preserve"> </w:t>
      </w:r>
      <w:r w:rsidRPr="000268F4">
        <w:t>ganze</w:t>
      </w:r>
      <w:r w:rsidR="00607109">
        <w:t xml:space="preserve"> </w:t>
      </w:r>
      <w:r w:rsidRPr="000268F4">
        <w:t>Signal</w:t>
      </w:r>
      <w:r w:rsidR="00607109">
        <w:t xml:space="preserve"> </w:t>
      </w:r>
      <w:r>
        <w:t>verloren.</w:t>
      </w:r>
      <w:r w:rsidR="00607109">
        <w:t xml:space="preserve"> </w:t>
      </w:r>
      <w:r>
        <w:t>Das</w:t>
      </w:r>
      <w:r w:rsidR="00607109">
        <w:t xml:space="preserve"> </w:t>
      </w:r>
      <w:r>
        <w:t>Koaxialkabel</w:t>
      </w:r>
      <w:r w:rsidR="00607109">
        <w:rPr>
          <w:rFonts w:eastAsia="Times New Roman" w:cs="Times New Roman"/>
          <w:lang w:eastAsia="de-CH"/>
        </w:rPr>
        <w:t xml:space="preserve"> </w:t>
      </w:r>
      <w:r w:rsidRPr="000268F4">
        <w:rPr>
          <w:rFonts w:eastAsia="Times New Roman" w:cs="Times New Roman"/>
          <w:lang w:eastAsia="de-CH"/>
        </w:rPr>
        <w:t>wird</w:t>
      </w:r>
      <w:r w:rsidR="00607109">
        <w:rPr>
          <w:rFonts w:eastAsia="Times New Roman" w:cs="Times New Roman"/>
          <w:lang w:eastAsia="de-CH"/>
        </w:rPr>
        <w:t xml:space="preserve"> </w:t>
      </w:r>
      <w:r w:rsidRPr="000268F4">
        <w:rPr>
          <w:rFonts w:eastAsia="Times New Roman" w:cs="Times New Roman"/>
          <w:lang w:eastAsia="de-CH"/>
        </w:rPr>
        <w:t>heute</w:t>
      </w:r>
      <w:r w:rsidR="00607109">
        <w:rPr>
          <w:rFonts w:eastAsia="Times New Roman" w:cs="Times New Roman"/>
          <w:lang w:eastAsia="de-CH"/>
        </w:rPr>
        <w:t xml:space="preserve"> </w:t>
      </w:r>
      <w:r w:rsidRPr="000268F4">
        <w:rPr>
          <w:rFonts w:eastAsia="Times New Roman" w:cs="Times New Roman"/>
          <w:lang w:eastAsia="de-CH"/>
        </w:rPr>
        <w:t>praktisch</w:t>
      </w:r>
      <w:r w:rsidR="00607109">
        <w:rPr>
          <w:rFonts w:eastAsia="Times New Roman" w:cs="Times New Roman"/>
          <w:lang w:eastAsia="de-CH"/>
        </w:rPr>
        <w:t xml:space="preserve"> </w:t>
      </w:r>
      <w:r w:rsidRPr="000268F4">
        <w:rPr>
          <w:rFonts w:eastAsia="Times New Roman" w:cs="Times New Roman"/>
          <w:lang w:eastAsia="de-CH"/>
        </w:rPr>
        <w:t>nicht</w:t>
      </w:r>
      <w:r w:rsidR="00607109">
        <w:rPr>
          <w:rFonts w:eastAsia="Times New Roman" w:cs="Times New Roman"/>
          <w:lang w:eastAsia="de-CH"/>
        </w:rPr>
        <w:t xml:space="preserve"> </w:t>
      </w:r>
      <w:r w:rsidRPr="000268F4">
        <w:rPr>
          <w:rFonts w:eastAsia="Times New Roman" w:cs="Times New Roman"/>
          <w:lang w:eastAsia="de-CH"/>
        </w:rPr>
        <w:t>mehr</w:t>
      </w:r>
      <w:r w:rsidR="00607109">
        <w:rPr>
          <w:rFonts w:eastAsia="Times New Roman" w:cs="Times New Roman"/>
          <w:lang w:eastAsia="de-CH"/>
        </w:rPr>
        <w:t xml:space="preserve"> </w:t>
      </w:r>
      <w:r w:rsidRPr="000268F4">
        <w:rPr>
          <w:rFonts w:eastAsia="Times New Roman" w:cs="Times New Roman"/>
          <w:lang w:eastAsia="de-CH"/>
        </w:rPr>
        <w:t>eingesetzt</w:t>
      </w:r>
      <w:r>
        <w:t>.</w:t>
      </w:r>
      <w:r w:rsidR="00607109">
        <w:t xml:space="preserve"> </w:t>
      </w:r>
      <w:r>
        <w:t>(Militärantennen)</w:t>
      </w:r>
      <w:r w:rsidR="00AA6B65" w:rsidRPr="00AA6B65">
        <w:rPr>
          <w:noProof/>
          <w:lang w:eastAsia="de-CH"/>
        </w:rPr>
        <w:t xml:space="preserve"> </w:t>
      </w:r>
    </w:p>
    <w:p w14:paraId="1C147B63" w14:textId="7D60FD6C" w:rsidR="000268F4" w:rsidRPr="00AA6B65" w:rsidRDefault="00AA6B65" w:rsidP="00AA6B65">
      <w:pPr>
        <w:rPr>
          <w:rFonts w:eastAsia="Times New Roman" w:cs="Times New Roman"/>
          <w:lang w:eastAsia="de-CH"/>
        </w:rPr>
      </w:pPr>
      <w:r w:rsidRPr="000268F4">
        <w:rPr>
          <w:noProof/>
          <w:lang w:eastAsia="de-CH"/>
        </w:rPr>
        <w:drawing>
          <wp:inline distT="0" distB="0" distL="0" distR="0" wp14:anchorId="6CA99FB7" wp14:editId="42611934">
            <wp:extent cx="3057652" cy="2101799"/>
            <wp:effectExtent l="0" t="0" r="0"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3057652" cy="2101799"/>
                    </a:xfrm>
                    <a:prstGeom prst="rect">
                      <a:avLst/>
                    </a:prstGeom>
                  </pic:spPr>
                </pic:pic>
              </a:graphicData>
            </a:graphic>
          </wp:inline>
        </w:drawing>
      </w:r>
    </w:p>
    <w:p w14:paraId="60F87C3F" w14:textId="16BAA648" w:rsidR="00FC01C1" w:rsidRPr="00DA1242" w:rsidRDefault="00FC01C1">
      <w:pPr>
        <w:rPr>
          <w:b/>
          <w:lang w:val="en-GB"/>
          <w:rPrChange w:id="277" w:author="Janik Vonrotz" w:date="2016-01-04T19:00:00Z">
            <w:rPr/>
          </w:rPrChange>
        </w:rPr>
        <w:pPrChange w:id="278" w:author="Janik Vonrotz" w:date="2016-01-04T17:39:00Z">
          <w:pPr>
            <w:pStyle w:val="berschrift2"/>
          </w:pPr>
        </w:pPrChange>
      </w:pPr>
      <w:r w:rsidRPr="00485C7C">
        <w:rPr>
          <w:b/>
          <w:lang w:val="en-GB"/>
          <w:rPrChange w:id="279" w:author="Janik Vonrotz" w:date="2016-01-04T17:51:00Z">
            <w:rPr/>
          </w:rPrChange>
        </w:rPr>
        <w:t>CU-Kabel</w:t>
      </w:r>
      <w:r w:rsidR="007045A2" w:rsidRPr="00485C7C">
        <w:rPr>
          <w:b/>
          <w:lang w:val="en-GB"/>
          <w:rPrChange w:id="280" w:author="Janik Vonrotz" w:date="2016-01-04T17:51:00Z">
            <w:rPr/>
          </w:rPrChange>
        </w:rPr>
        <w:t xml:space="preserve"> (Kupfer)</w:t>
      </w:r>
    </w:p>
    <w:p w14:paraId="42FC4341" w14:textId="08FECEDA" w:rsidR="000268F4" w:rsidRPr="00485C7C" w:rsidRDefault="000268F4" w:rsidP="000268F4">
      <w:pPr>
        <w:spacing w:after="0"/>
        <w:rPr>
          <w:b/>
          <w:lang w:val="en-GB"/>
          <w:rPrChange w:id="281" w:author="Janik Vonrotz" w:date="2016-01-04T17:51:00Z">
            <w:rPr>
              <w:b/>
            </w:rPr>
          </w:rPrChange>
        </w:rPr>
      </w:pPr>
      <w:r w:rsidRPr="00485C7C">
        <w:rPr>
          <w:b/>
          <w:lang w:val="en-GB"/>
          <w:rPrChange w:id="282" w:author="Janik Vonrotz" w:date="2016-01-04T17:51:00Z">
            <w:rPr>
              <w:b/>
            </w:rPr>
          </w:rPrChange>
        </w:rPr>
        <w:t>TP</w:t>
      </w:r>
      <w:r w:rsidR="00607109" w:rsidRPr="00485C7C">
        <w:rPr>
          <w:b/>
          <w:lang w:val="en-GB"/>
          <w:rPrChange w:id="283" w:author="Janik Vonrotz" w:date="2016-01-04T17:51:00Z">
            <w:rPr>
              <w:b/>
            </w:rPr>
          </w:rPrChange>
        </w:rPr>
        <w:t xml:space="preserve"> </w:t>
      </w:r>
      <w:r w:rsidRPr="00485C7C">
        <w:rPr>
          <w:b/>
          <w:lang w:val="en-GB"/>
          <w:rPrChange w:id="284" w:author="Janik Vonrotz" w:date="2016-01-04T17:51:00Z">
            <w:rPr>
              <w:b/>
            </w:rPr>
          </w:rPrChange>
        </w:rPr>
        <w:t>=</w:t>
      </w:r>
      <w:r w:rsidR="00607109" w:rsidRPr="00485C7C">
        <w:rPr>
          <w:b/>
          <w:lang w:val="en-GB"/>
          <w:rPrChange w:id="285" w:author="Janik Vonrotz" w:date="2016-01-04T17:51:00Z">
            <w:rPr>
              <w:b/>
            </w:rPr>
          </w:rPrChange>
        </w:rPr>
        <w:t xml:space="preserve"> </w:t>
      </w:r>
      <w:r w:rsidRPr="00485C7C">
        <w:rPr>
          <w:b/>
          <w:lang w:val="en-GB"/>
          <w:rPrChange w:id="286" w:author="Janik Vonrotz" w:date="2016-01-04T17:51:00Z">
            <w:rPr>
              <w:b/>
            </w:rPr>
          </w:rPrChange>
        </w:rPr>
        <w:t>Twisted</w:t>
      </w:r>
      <w:r w:rsidR="00607109" w:rsidRPr="00485C7C">
        <w:rPr>
          <w:b/>
          <w:lang w:val="en-GB"/>
          <w:rPrChange w:id="287" w:author="Janik Vonrotz" w:date="2016-01-04T17:51:00Z">
            <w:rPr>
              <w:b/>
            </w:rPr>
          </w:rPrChange>
        </w:rPr>
        <w:t xml:space="preserve"> </w:t>
      </w:r>
      <w:r w:rsidRPr="00485C7C">
        <w:rPr>
          <w:b/>
          <w:lang w:val="en-GB"/>
          <w:rPrChange w:id="288" w:author="Janik Vonrotz" w:date="2016-01-04T17:51:00Z">
            <w:rPr>
              <w:b/>
            </w:rPr>
          </w:rPrChange>
        </w:rPr>
        <w:t>Pair</w:t>
      </w:r>
    </w:p>
    <w:p w14:paraId="5D7F4963" w14:textId="15650673" w:rsidR="000268F4" w:rsidRPr="000268F4" w:rsidRDefault="000268F4" w:rsidP="000268F4">
      <w:pPr>
        <w:spacing w:after="0"/>
        <w:rPr>
          <w:rFonts w:eastAsia="Times New Roman" w:cs="Times New Roman"/>
          <w:lang w:eastAsia="de-CH"/>
        </w:rPr>
      </w:pPr>
      <w:r w:rsidRPr="000268F4">
        <w:rPr>
          <w:rFonts w:eastAsia="Times New Roman" w:cs="Times New Roman"/>
          <w:lang w:eastAsia="de-CH"/>
        </w:rPr>
        <w:t>Sobald</w:t>
      </w:r>
      <w:r w:rsidR="00607109">
        <w:rPr>
          <w:rFonts w:eastAsia="Times New Roman" w:cs="Times New Roman"/>
          <w:lang w:eastAsia="de-CH"/>
        </w:rPr>
        <w:t xml:space="preserve"> </w:t>
      </w:r>
      <w:r w:rsidRPr="000268F4">
        <w:rPr>
          <w:rFonts w:eastAsia="Times New Roman" w:cs="Times New Roman"/>
          <w:lang w:eastAsia="de-CH"/>
        </w:rPr>
        <w:t>Strom</w:t>
      </w:r>
      <w:r w:rsidR="00607109">
        <w:rPr>
          <w:rFonts w:eastAsia="Times New Roman" w:cs="Times New Roman"/>
          <w:lang w:eastAsia="de-CH"/>
        </w:rPr>
        <w:t xml:space="preserve"> </w:t>
      </w:r>
      <w:r w:rsidRPr="000268F4">
        <w:rPr>
          <w:rFonts w:eastAsia="Times New Roman" w:cs="Times New Roman"/>
          <w:lang w:eastAsia="de-CH"/>
        </w:rPr>
        <w:t>durch</w:t>
      </w:r>
      <w:r w:rsidR="00607109">
        <w:rPr>
          <w:rFonts w:eastAsia="Times New Roman" w:cs="Times New Roman"/>
          <w:lang w:eastAsia="de-CH"/>
        </w:rPr>
        <w:t xml:space="preserve"> </w:t>
      </w:r>
      <w:r w:rsidRPr="000268F4">
        <w:rPr>
          <w:rFonts w:eastAsia="Times New Roman" w:cs="Times New Roman"/>
          <w:lang w:eastAsia="de-CH"/>
        </w:rPr>
        <w:t>die</w:t>
      </w:r>
      <w:r w:rsidR="00607109">
        <w:rPr>
          <w:rFonts w:eastAsia="Times New Roman" w:cs="Times New Roman"/>
          <w:lang w:eastAsia="de-CH"/>
        </w:rPr>
        <w:t xml:space="preserve"> </w:t>
      </w:r>
      <w:r w:rsidRPr="000268F4">
        <w:rPr>
          <w:rFonts w:eastAsia="Times New Roman" w:cs="Times New Roman"/>
          <w:lang w:eastAsia="de-CH"/>
        </w:rPr>
        <w:t>Kabel</w:t>
      </w:r>
      <w:r w:rsidR="00607109">
        <w:rPr>
          <w:rFonts w:eastAsia="Times New Roman" w:cs="Times New Roman"/>
          <w:lang w:eastAsia="de-CH"/>
        </w:rPr>
        <w:t xml:space="preserve"> </w:t>
      </w:r>
      <w:r w:rsidRPr="000268F4">
        <w:rPr>
          <w:rFonts w:eastAsia="Times New Roman" w:cs="Times New Roman"/>
          <w:lang w:eastAsia="de-CH"/>
        </w:rPr>
        <w:t>fliesst,</w:t>
      </w:r>
      <w:r w:rsidR="00607109">
        <w:rPr>
          <w:rFonts w:eastAsia="Times New Roman" w:cs="Times New Roman"/>
          <w:lang w:eastAsia="de-CH"/>
        </w:rPr>
        <w:t xml:space="preserve"> </w:t>
      </w:r>
      <w:r w:rsidRPr="000268F4">
        <w:rPr>
          <w:rFonts w:eastAsia="Times New Roman" w:cs="Times New Roman"/>
          <w:lang w:eastAsia="de-CH"/>
        </w:rPr>
        <w:t>entsteht</w:t>
      </w:r>
      <w:r w:rsidR="00607109">
        <w:rPr>
          <w:rFonts w:eastAsia="Times New Roman" w:cs="Times New Roman"/>
          <w:lang w:eastAsia="de-CH"/>
        </w:rPr>
        <w:t xml:space="preserve"> </w:t>
      </w:r>
      <w:r w:rsidRPr="000268F4">
        <w:rPr>
          <w:rFonts w:eastAsia="Times New Roman" w:cs="Times New Roman"/>
          <w:lang w:eastAsia="de-CH"/>
        </w:rPr>
        <w:t>ein</w:t>
      </w:r>
      <w:r w:rsidR="00607109">
        <w:rPr>
          <w:rFonts w:eastAsia="Times New Roman" w:cs="Times New Roman"/>
          <w:lang w:eastAsia="de-CH"/>
        </w:rPr>
        <w:t xml:space="preserve"> </w:t>
      </w:r>
      <w:r w:rsidR="000B01B9">
        <w:rPr>
          <w:rFonts w:eastAsia="Times New Roman" w:cs="Times New Roman"/>
          <w:lang w:eastAsia="de-CH"/>
        </w:rPr>
        <w:t>e</w:t>
      </w:r>
      <w:r w:rsidRPr="000268F4">
        <w:rPr>
          <w:rFonts w:eastAsia="Times New Roman" w:cs="Times New Roman"/>
          <w:lang w:eastAsia="de-CH"/>
        </w:rPr>
        <w:t>lektromagnetisches</w:t>
      </w:r>
      <w:r w:rsidR="00607109">
        <w:rPr>
          <w:rFonts w:eastAsia="Times New Roman" w:cs="Times New Roman"/>
          <w:lang w:eastAsia="de-CH"/>
        </w:rPr>
        <w:t xml:space="preserve"> </w:t>
      </w:r>
      <w:r w:rsidRPr="000268F4">
        <w:rPr>
          <w:rFonts w:eastAsia="Times New Roman" w:cs="Times New Roman"/>
          <w:lang w:eastAsia="de-CH"/>
        </w:rPr>
        <w:t>Feld</w:t>
      </w:r>
      <w:r w:rsidR="000B01B9">
        <w:rPr>
          <w:rFonts w:eastAsia="Times New Roman" w:cs="Times New Roman"/>
          <w:lang w:eastAsia="de-CH"/>
        </w:rPr>
        <w:t>.</w:t>
      </w:r>
      <w:r w:rsidR="00607109">
        <w:rPr>
          <w:rFonts w:eastAsia="Times New Roman" w:cs="Times New Roman"/>
          <w:lang w:eastAsia="de-CH"/>
        </w:rPr>
        <w:t xml:space="preserve"> </w:t>
      </w:r>
      <w:r w:rsidRPr="000268F4">
        <w:rPr>
          <w:rFonts w:eastAsia="Times New Roman" w:cs="Times New Roman"/>
          <w:lang w:eastAsia="de-CH"/>
        </w:rPr>
        <w:t>Durc</w:t>
      </w:r>
      <w:r w:rsidR="000B01B9">
        <w:rPr>
          <w:rFonts w:eastAsia="Times New Roman" w:cs="Times New Roman"/>
          <w:lang w:eastAsia="de-CH"/>
        </w:rPr>
        <w:t>h</w:t>
      </w:r>
      <w:r w:rsidR="00607109">
        <w:rPr>
          <w:rFonts w:eastAsia="Times New Roman" w:cs="Times New Roman"/>
          <w:lang w:eastAsia="de-CH"/>
        </w:rPr>
        <w:t xml:space="preserve"> </w:t>
      </w:r>
      <w:r w:rsidR="000B01B9">
        <w:rPr>
          <w:rFonts w:eastAsia="Times New Roman" w:cs="Times New Roman"/>
          <w:lang w:eastAsia="de-CH"/>
        </w:rPr>
        <w:t>das</w:t>
      </w:r>
      <w:r w:rsidR="00607109">
        <w:rPr>
          <w:rFonts w:eastAsia="Times New Roman" w:cs="Times New Roman"/>
          <w:lang w:eastAsia="de-CH"/>
        </w:rPr>
        <w:t xml:space="preserve"> </w:t>
      </w:r>
      <w:r w:rsidR="000B01B9">
        <w:rPr>
          <w:rFonts w:eastAsia="Times New Roman" w:cs="Times New Roman"/>
          <w:lang w:eastAsia="de-CH"/>
        </w:rPr>
        <w:t>Verdrillen</w:t>
      </w:r>
      <w:r w:rsidR="00607109">
        <w:rPr>
          <w:rFonts w:eastAsia="Times New Roman" w:cs="Times New Roman"/>
          <w:lang w:eastAsia="de-CH"/>
        </w:rPr>
        <w:t xml:space="preserve"> </w:t>
      </w:r>
      <w:r w:rsidR="000B01B9">
        <w:rPr>
          <w:rFonts w:eastAsia="Times New Roman" w:cs="Times New Roman"/>
          <w:lang w:eastAsia="de-CH"/>
        </w:rPr>
        <w:t>will</w:t>
      </w:r>
      <w:r w:rsidR="00607109">
        <w:rPr>
          <w:rFonts w:eastAsia="Times New Roman" w:cs="Times New Roman"/>
          <w:lang w:eastAsia="de-CH"/>
        </w:rPr>
        <w:t xml:space="preserve"> </w:t>
      </w:r>
      <w:r w:rsidR="000B01B9">
        <w:rPr>
          <w:rFonts w:eastAsia="Times New Roman" w:cs="Times New Roman"/>
          <w:lang w:eastAsia="de-CH"/>
        </w:rPr>
        <w:t>man</w:t>
      </w:r>
      <w:r w:rsidR="00607109">
        <w:rPr>
          <w:rFonts w:eastAsia="Times New Roman" w:cs="Times New Roman"/>
          <w:lang w:eastAsia="de-CH"/>
        </w:rPr>
        <w:t xml:space="preserve"> </w:t>
      </w:r>
      <w:r w:rsidR="000B01B9">
        <w:rPr>
          <w:rFonts w:eastAsia="Times New Roman" w:cs="Times New Roman"/>
          <w:lang w:eastAsia="de-CH"/>
        </w:rPr>
        <w:t>die</w:t>
      </w:r>
      <w:r w:rsidR="00607109">
        <w:rPr>
          <w:rFonts w:eastAsia="Times New Roman" w:cs="Times New Roman"/>
          <w:lang w:eastAsia="de-CH"/>
        </w:rPr>
        <w:t xml:space="preserve"> </w:t>
      </w:r>
      <w:r w:rsidR="000B01B9" w:rsidRPr="000268F4">
        <w:rPr>
          <w:rFonts w:eastAsia="Times New Roman" w:cs="Times New Roman"/>
          <w:lang w:eastAsia="de-CH"/>
        </w:rPr>
        <w:t>entstehenden</w:t>
      </w:r>
      <w:r w:rsidR="00607109">
        <w:rPr>
          <w:rFonts w:eastAsia="Times New Roman" w:cs="Times New Roman"/>
          <w:lang w:eastAsia="de-CH"/>
        </w:rPr>
        <w:t xml:space="preserve"> </w:t>
      </w:r>
      <w:r w:rsidRPr="000268F4">
        <w:rPr>
          <w:rFonts w:eastAsia="Times New Roman" w:cs="Times New Roman"/>
          <w:lang w:eastAsia="de-CH"/>
        </w:rPr>
        <w:t>Felder</w:t>
      </w:r>
      <w:r w:rsidR="00607109">
        <w:rPr>
          <w:rFonts w:eastAsia="Times New Roman" w:cs="Times New Roman"/>
          <w:lang w:eastAsia="de-CH"/>
        </w:rPr>
        <w:t xml:space="preserve"> </w:t>
      </w:r>
      <w:r w:rsidR="007045A2">
        <w:rPr>
          <w:rFonts w:eastAsia="Times New Roman" w:cs="Times New Roman"/>
          <w:lang w:eastAsia="de-CH"/>
        </w:rPr>
        <w:t>aufheben.</w:t>
      </w:r>
    </w:p>
    <w:p w14:paraId="772F3613" w14:textId="48F3DC36" w:rsidR="000268F4" w:rsidRPr="007045A2" w:rsidRDefault="000268F4" w:rsidP="000268F4">
      <w:pPr>
        <w:spacing w:after="0"/>
        <w:rPr>
          <w:rFonts w:eastAsia="Times New Roman" w:cs="Times New Roman"/>
          <w:b/>
          <w:lang w:eastAsia="de-CH"/>
        </w:rPr>
      </w:pPr>
      <w:r w:rsidRPr="007045A2">
        <w:rPr>
          <w:rFonts w:eastAsia="Times New Roman" w:cs="Times New Roman"/>
          <w:b/>
          <w:lang w:eastAsia="de-CH"/>
        </w:rPr>
        <w:t>STP</w:t>
      </w:r>
      <w:r w:rsidR="00607109" w:rsidRPr="007045A2">
        <w:rPr>
          <w:rFonts w:eastAsia="Times New Roman" w:cs="Times New Roman"/>
          <w:b/>
          <w:lang w:eastAsia="de-CH"/>
        </w:rPr>
        <w:t xml:space="preserve"> </w:t>
      </w:r>
      <w:r w:rsidRPr="007045A2">
        <w:rPr>
          <w:rFonts w:eastAsia="Times New Roman" w:cs="Times New Roman"/>
          <w:b/>
          <w:lang w:eastAsia="de-CH"/>
        </w:rPr>
        <w:t>=</w:t>
      </w:r>
      <w:r w:rsidR="00607109" w:rsidRPr="007045A2">
        <w:rPr>
          <w:rFonts w:eastAsia="Times New Roman" w:cs="Times New Roman"/>
          <w:b/>
          <w:lang w:eastAsia="de-CH"/>
        </w:rPr>
        <w:t xml:space="preserve"> </w:t>
      </w:r>
      <w:r w:rsidRPr="007045A2">
        <w:rPr>
          <w:rFonts w:eastAsia="Times New Roman" w:cs="Times New Roman"/>
          <w:b/>
          <w:lang w:eastAsia="de-CH"/>
        </w:rPr>
        <w:t>Shielded</w:t>
      </w:r>
      <w:r w:rsidR="00607109" w:rsidRPr="007045A2">
        <w:rPr>
          <w:rFonts w:eastAsia="Times New Roman" w:cs="Times New Roman"/>
          <w:b/>
          <w:lang w:eastAsia="de-CH"/>
        </w:rPr>
        <w:t xml:space="preserve"> </w:t>
      </w:r>
      <w:r w:rsidRPr="007045A2">
        <w:rPr>
          <w:rFonts w:eastAsia="Times New Roman" w:cs="Times New Roman"/>
          <w:b/>
          <w:lang w:eastAsia="de-CH"/>
        </w:rPr>
        <w:t>Twisted</w:t>
      </w:r>
      <w:r w:rsidR="00607109" w:rsidRPr="007045A2">
        <w:rPr>
          <w:rFonts w:eastAsia="Times New Roman" w:cs="Times New Roman"/>
          <w:b/>
          <w:lang w:eastAsia="de-CH"/>
        </w:rPr>
        <w:t xml:space="preserve"> </w:t>
      </w:r>
      <w:r w:rsidRPr="007045A2">
        <w:rPr>
          <w:rFonts w:eastAsia="Times New Roman" w:cs="Times New Roman"/>
          <w:b/>
          <w:lang w:eastAsia="de-CH"/>
        </w:rPr>
        <w:t>Pair</w:t>
      </w:r>
    </w:p>
    <w:p w14:paraId="024020D6" w14:textId="7406DE76" w:rsidR="000268F4" w:rsidRPr="000268F4" w:rsidRDefault="000268F4" w:rsidP="000268F4">
      <w:pPr>
        <w:spacing w:after="0"/>
        <w:rPr>
          <w:rFonts w:eastAsia="Times New Roman" w:cs="Times New Roman"/>
          <w:lang w:eastAsia="de-CH"/>
        </w:rPr>
      </w:pPr>
      <w:r w:rsidRPr="000268F4">
        <w:rPr>
          <w:rFonts w:eastAsia="Times New Roman" w:cs="Times New Roman"/>
          <w:lang w:eastAsia="de-CH"/>
        </w:rPr>
        <w:t>Wiederstand:</w:t>
      </w:r>
      <w:r w:rsidR="00607109">
        <w:rPr>
          <w:rFonts w:eastAsia="Times New Roman" w:cs="Times New Roman"/>
          <w:lang w:eastAsia="de-CH"/>
        </w:rPr>
        <w:t xml:space="preserve"> </w:t>
      </w:r>
      <w:r w:rsidRPr="000268F4">
        <w:rPr>
          <w:rFonts w:eastAsia="Times New Roman" w:cs="Times New Roman"/>
          <w:lang w:eastAsia="de-CH"/>
        </w:rPr>
        <w:t>Stromstärke</w:t>
      </w:r>
      <w:r w:rsidR="00607109">
        <w:rPr>
          <w:rFonts w:eastAsia="Times New Roman" w:cs="Times New Roman"/>
          <w:lang w:eastAsia="de-CH"/>
        </w:rPr>
        <w:t xml:space="preserve"> </w:t>
      </w:r>
      <w:r w:rsidRPr="000268F4">
        <w:rPr>
          <w:rFonts w:eastAsia="Times New Roman" w:cs="Times New Roman"/>
          <w:lang w:eastAsia="de-CH"/>
        </w:rPr>
        <w:t>lässt</w:t>
      </w:r>
      <w:r w:rsidR="00607109">
        <w:rPr>
          <w:rFonts w:eastAsia="Times New Roman" w:cs="Times New Roman"/>
          <w:lang w:eastAsia="de-CH"/>
        </w:rPr>
        <w:t xml:space="preserve"> </w:t>
      </w:r>
      <w:r w:rsidRPr="000268F4">
        <w:rPr>
          <w:rFonts w:eastAsia="Times New Roman" w:cs="Times New Roman"/>
          <w:lang w:eastAsia="de-CH"/>
        </w:rPr>
        <w:t>sich</w:t>
      </w:r>
      <w:r w:rsidR="00607109">
        <w:rPr>
          <w:rFonts w:eastAsia="Times New Roman" w:cs="Times New Roman"/>
          <w:lang w:eastAsia="de-CH"/>
        </w:rPr>
        <w:t xml:space="preserve"> </w:t>
      </w:r>
      <w:r w:rsidRPr="000268F4">
        <w:rPr>
          <w:rFonts w:eastAsia="Times New Roman" w:cs="Times New Roman"/>
          <w:lang w:eastAsia="de-CH"/>
        </w:rPr>
        <w:t>regulieren.</w:t>
      </w:r>
    </w:p>
    <w:p w14:paraId="713866F0" w14:textId="389C5B68" w:rsidR="000268F4" w:rsidRPr="000268F4" w:rsidRDefault="000268F4" w:rsidP="000268F4">
      <w:pPr>
        <w:spacing w:after="0"/>
        <w:rPr>
          <w:rFonts w:eastAsia="Times New Roman" w:cs="Times New Roman"/>
          <w:lang w:eastAsia="de-CH"/>
        </w:rPr>
      </w:pPr>
      <w:r w:rsidRPr="000268F4">
        <w:rPr>
          <w:rFonts w:eastAsia="Times New Roman" w:cs="Times New Roman"/>
          <w:lang w:eastAsia="de-CH"/>
        </w:rPr>
        <w:t>12</w:t>
      </w:r>
      <w:r w:rsidR="00607109">
        <w:rPr>
          <w:rFonts w:eastAsia="Times New Roman" w:cs="Times New Roman"/>
          <w:lang w:eastAsia="de-CH"/>
        </w:rPr>
        <w:t xml:space="preserve"> </w:t>
      </w:r>
      <w:r w:rsidRPr="000268F4">
        <w:rPr>
          <w:rFonts w:eastAsia="Times New Roman" w:cs="Times New Roman"/>
          <w:lang w:eastAsia="de-CH"/>
        </w:rPr>
        <w:t>Volt</w:t>
      </w:r>
      <w:r w:rsidR="00607109">
        <w:rPr>
          <w:rFonts w:eastAsia="Times New Roman" w:cs="Times New Roman"/>
          <w:lang w:eastAsia="de-CH"/>
        </w:rPr>
        <w:t xml:space="preserve"> </w:t>
      </w:r>
      <w:r w:rsidRPr="000268F4">
        <w:rPr>
          <w:rFonts w:eastAsia="Times New Roman" w:cs="Times New Roman"/>
          <w:lang w:eastAsia="de-CH"/>
        </w:rPr>
        <w:t>und</w:t>
      </w:r>
      <w:r w:rsidR="00607109">
        <w:rPr>
          <w:rFonts w:eastAsia="Times New Roman" w:cs="Times New Roman"/>
          <w:lang w:eastAsia="de-CH"/>
        </w:rPr>
        <w:t xml:space="preserve"> </w:t>
      </w:r>
      <w:r w:rsidRPr="000268F4">
        <w:rPr>
          <w:rFonts w:eastAsia="Times New Roman" w:cs="Times New Roman"/>
          <w:lang w:eastAsia="de-CH"/>
        </w:rPr>
        <w:t>1</w:t>
      </w:r>
      <w:r w:rsidR="00607109">
        <w:rPr>
          <w:rFonts w:eastAsia="Times New Roman" w:cs="Times New Roman"/>
          <w:lang w:eastAsia="de-CH"/>
        </w:rPr>
        <w:t xml:space="preserve"> </w:t>
      </w:r>
      <w:r w:rsidRPr="000268F4">
        <w:rPr>
          <w:rFonts w:eastAsia="Times New Roman" w:cs="Times New Roman"/>
          <w:lang w:eastAsia="de-CH"/>
        </w:rPr>
        <w:t>Ohm-Widerstand</w:t>
      </w:r>
      <w:r w:rsidR="00607109">
        <w:rPr>
          <w:rFonts w:eastAsia="Times New Roman" w:cs="Times New Roman"/>
          <w:lang w:eastAsia="de-CH"/>
        </w:rPr>
        <w:t xml:space="preserve"> </w:t>
      </w:r>
      <w:r w:rsidRPr="000268F4">
        <w:rPr>
          <w:rFonts w:eastAsia="Times New Roman" w:cs="Times New Roman"/>
          <w:lang w:eastAsia="de-CH"/>
        </w:rPr>
        <w:t>=</w:t>
      </w:r>
      <w:r w:rsidR="00607109">
        <w:rPr>
          <w:rFonts w:eastAsia="Times New Roman" w:cs="Times New Roman"/>
          <w:lang w:eastAsia="de-CH"/>
        </w:rPr>
        <w:t xml:space="preserve"> </w:t>
      </w:r>
      <w:r w:rsidRPr="000268F4">
        <w:rPr>
          <w:rFonts w:eastAsia="Times New Roman" w:cs="Times New Roman"/>
          <w:lang w:eastAsia="de-CH"/>
        </w:rPr>
        <w:t>12Amper</w:t>
      </w:r>
    </w:p>
    <w:p w14:paraId="62F1F854" w14:textId="4687669F" w:rsidR="000268F4" w:rsidRPr="000268F4" w:rsidRDefault="000268F4" w:rsidP="000268F4">
      <w:pPr>
        <w:spacing w:after="0"/>
        <w:rPr>
          <w:rFonts w:eastAsia="Times New Roman" w:cs="Times New Roman"/>
          <w:lang w:eastAsia="de-CH"/>
        </w:rPr>
      </w:pPr>
      <w:r w:rsidRPr="000268F4">
        <w:rPr>
          <w:rFonts w:eastAsia="Times New Roman" w:cs="Times New Roman"/>
          <w:lang w:eastAsia="de-CH"/>
        </w:rPr>
        <w:t>12Volt</w:t>
      </w:r>
      <w:r w:rsidR="00607109">
        <w:rPr>
          <w:rFonts w:eastAsia="Times New Roman" w:cs="Times New Roman"/>
          <w:lang w:eastAsia="de-CH"/>
        </w:rPr>
        <w:t xml:space="preserve"> </w:t>
      </w:r>
      <w:r w:rsidRPr="000268F4">
        <w:rPr>
          <w:rFonts w:eastAsia="Times New Roman" w:cs="Times New Roman"/>
          <w:lang w:eastAsia="de-CH"/>
        </w:rPr>
        <w:t>und</w:t>
      </w:r>
      <w:r w:rsidR="00607109">
        <w:rPr>
          <w:rFonts w:eastAsia="Times New Roman" w:cs="Times New Roman"/>
          <w:lang w:eastAsia="de-CH"/>
        </w:rPr>
        <w:t xml:space="preserve"> </w:t>
      </w:r>
      <w:r w:rsidRPr="000268F4">
        <w:rPr>
          <w:rFonts w:eastAsia="Times New Roman" w:cs="Times New Roman"/>
          <w:lang w:eastAsia="de-CH"/>
        </w:rPr>
        <w:t>10</w:t>
      </w:r>
      <w:r w:rsidR="00607109">
        <w:rPr>
          <w:rFonts w:eastAsia="Times New Roman" w:cs="Times New Roman"/>
          <w:lang w:eastAsia="de-CH"/>
        </w:rPr>
        <w:t xml:space="preserve"> </w:t>
      </w:r>
      <w:r w:rsidRPr="000268F4">
        <w:rPr>
          <w:rFonts w:eastAsia="Times New Roman" w:cs="Times New Roman"/>
          <w:lang w:eastAsia="de-CH"/>
        </w:rPr>
        <w:t>Ohm-Widerstand</w:t>
      </w:r>
      <w:r w:rsidR="00607109">
        <w:rPr>
          <w:rFonts w:eastAsia="Times New Roman" w:cs="Times New Roman"/>
          <w:lang w:eastAsia="de-CH"/>
        </w:rPr>
        <w:t xml:space="preserve"> </w:t>
      </w:r>
      <w:r w:rsidRPr="000268F4">
        <w:rPr>
          <w:rFonts w:eastAsia="Times New Roman" w:cs="Times New Roman"/>
          <w:lang w:eastAsia="de-CH"/>
        </w:rPr>
        <w:t>=</w:t>
      </w:r>
      <w:r w:rsidR="00607109">
        <w:rPr>
          <w:rFonts w:eastAsia="Times New Roman" w:cs="Times New Roman"/>
          <w:lang w:eastAsia="de-CH"/>
        </w:rPr>
        <w:t xml:space="preserve"> </w:t>
      </w:r>
      <w:r w:rsidR="00084519">
        <w:rPr>
          <w:rFonts w:eastAsia="Times New Roman" w:cs="Times New Roman"/>
          <w:lang w:eastAsia="de-CH"/>
        </w:rPr>
        <w:t>1.2Amper</w:t>
      </w:r>
    </w:p>
    <w:p w14:paraId="77D0A2A7" w14:textId="7702D9FF" w:rsidR="000268F4" w:rsidRPr="000268F4" w:rsidRDefault="000268F4" w:rsidP="000268F4">
      <w:pPr>
        <w:spacing w:after="0"/>
        <w:rPr>
          <w:rFonts w:eastAsia="Times New Roman" w:cs="Times New Roman"/>
          <w:lang w:eastAsia="de-CH"/>
        </w:rPr>
      </w:pPr>
      <w:r w:rsidRPr="000268F4">
        <w:rPr>
          <w:rFonts w:eastAsia="Times New Roman" w:cs="Times New Roman"/>
          <w:lang w:eastAsia="de-CH"/>
        </w:rPr>
        <w:t>Dämpfung:</w:t>
      </w:r>
      <w:r w:rsidR="00607109">
        <w:rPr>
          <w:rFonts w:eastAsia="Times New Roman" w:cs="Times New Roman"/>
          <w:lang w:eastAsia="de-CH"/>
        </w:rPr>
        <w:t xml:space="preserve"> </w:t>
      </w:r>
      <w:r w:rsidRPr="000268F4">
        <w:rPr>
          <w:rFonts w:eastAsia="Times New Roman" w:cs="Times New Roman"/>
          <w:lang w:eastAsia="de-CH"/>
        </w:rPr>
        <w:t>Amplitude</w:t>
      </w:r>
      <w:r w:rsidR="00607109">
        <w:rPr>
          <w:rFonts w:eastAsia="Times New Roman" w:cs="Times New Roman"/>
          <w:lang w:eastAsia="de-CH"/>
        </w:rPr>
        <w:t xml:space="preserve"> </w:t>
      </w:r>
      <w:r w:rsidRPr="000268F4">
        <w:rPr>
          <w:rFonts w:eastAsia="Times New Roman" w:cs="Times New Roman"/>
          <w:lang w:eastAsia="de-CH"/>
        </w:rPr>
        <w:t>von</w:t>
      </w:r>
      <w:r w:rsidR="00607109">
        <w:rPr>
          <w:rFonts w:eastAsia="Times New Roman" w:cs="Times New Roman"/>
          <w:lang w:eastAsia="de-CH"/>
        </w:rPr>
        <w:t xml:space="preserve"> </w:t>
      </w:r>
      <w:r w:rsidRPr="000268F4">
        <w:rPr>
          <w:rFonts w:eastAsia="Times New Roman" w:cs="Times New Roman"/>
          <w:lang w:eastAsia="de-CH"/>
        </w:rPr>
        <w:t>Schwingungen</w:t>
      </w:r>
      <w:r w:rsidR="00607109">
        <w:rPr>
          <w:rFonts w:eastAsia="Times New Roman" w:cs="Times New Roman"/>
          <w:lang w:eastAsia="de-CH"/>
        </w:rPr>
        <w:t xml:space="preserve"> </w:t>
      </w:r>
      <w:r w:rsidRPr="000268F4">
        <w:rPr>
          <w:rFonts w:eastAsia="Times New Roman" w:cs="Times New Roman"/>
          <w:lang w:eastAsia="de-CH"/>
        </w:rPr>
        <w:t>nimmt</w:t>
      </w:r>
      <w:r w:rsidR="00607109">
        <w:rPr>
          <w:rFonts w:eastAsia="Times New Roman" w:cs="Times New Roman"/>
          <w:lang w:eastAsia="de-CH"/>
        </w:rPr>
        <w:t xml:space="preserve"> </w:t>
      </w:r>
      <w:r w:rsidRPr="000268F4">
        <w:rPr>
          <w:rFonts w:eastAsia="Times New Roman" w:cs="Times New Roman"/>
          <w:lang w:eastAsia="de-CH"/>
        </w:rPr>
        <w:t>mit</w:t>
      </w:r>
      <w:r w:rsidR="00607109">
        <w:rPr>
          <w:rFonts w:eastAsia="Times New Roman" w:cs="Times New Roman"/>
          <w:lang w:eastAsia="de-CH"/>
        </w:rPr>
        <w:t xml:space="preserve"> </w:t>
      </w:r>
      <w:r w:rsidRPr="000268F4">
        <w:rPr>
          <w:rFonts w:eastAsia="Times New Roman" w:cs="Times New Roman"/>
          <w:lang w:eastAsia="de-CH"/>
        </w:rPr>
        <w:t>der</w:t>
      </w:r>
      <w:r w:rsidR="00607109">
        <w:rPr>
          <w:rFonts w:eastAsia="Times New Roman" w:cs="Times New Roman"/>
          <w:lang w:eastAsia="de-CH"/>
        </w:rPr>
        <w:t xml:space="preserve"> </w:t>
      </w:r>
      <w:r w:rsidRPr="000268F4">
        <w:rPr>
          <w:rFonts w:eastAsia="Times New Roman" w:cs="Times New Roman"/>
          <w:lang w:eastAsia="de-CH"/>
        </w:rPr>
        <w:t>Zeit</w:t>
      </w:r>
      <w:r w:rsidR="00607109">
        <w:rPr>
          <w:rFonts w:eastAsia="Times New Roman" w:cs="Times New Roman"/>
          <w:lang w:eastAsia="de-CH"/>
        </w:rPr>
        <w:t xml:space="preserve"> </w:t>
      </w:r>
      <w:r w:rsidRPr="000268F4">
        <w:rPr>
          <w:rFonts w:eastAsia="Times New Roman" w:cs="Times New Roman"/>
          <w:lang w:eastAsia="de-CH"/>
        </w:rPr>
        <w:t>ab</w:t>
      </w:r>
    </w:p>
    <w:p w14:paraId="55CABF71" w14:textId="20D90A3E" w:rsidR="000B01B9" w:rsidRDefault="000268F4" w:rsidP="007045A2">
      <w:r w:rsidRPr="000268F4">
        <w:rPr>
          <w:noProof/>
          <w:lang w:eastAsia="de-CH"/>
        </w:rPr>
        <w:drawing>
          <wp:inline distT="0" distB="0" distL="0" distR="0" wp14:anchorId="03B7DFD4" wp14:editId="04710CB0">
            <wp:extent cx="3796588" cy="2543204"/>
            <wp:effectExtent l="0" t="0" r="0" b="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810793" cy="2552720"/>
                    </a:xfrm>
                    <a:prstGeom prst="rect">
                      <a:avLst/>
                    </a:prstGeom>
                  </pic:spPr>
                </pic:pic>
              </a:graphicData>
            </a:graphic>
          </wp:inline>
        </w:drawing>
      </w:r>
    </w:p>
    <w:p w14:paraId="416AA4DF" w14:textId="670F4ED3" w:rsidR="00084519" w:rsidDel="00801592" w:rsidRDefault="00084519" w:rsidP="007045A2">
      <w:pPr>
        <w:rPr>
          <w:del w:id="289" w:author="Janik Vonrotz" w:date="2016-01-04T17:39:00Z"/>
        </w:rPr>
      </w:pPr>
    </w:p>
    <w:p w14:paraId="2F29B441" w14:textId="5E270973" w:rsidR="00084519" w:rsidRPr="000B01B9" w:rsidDel="00801592" w:rsidRDefault="00084519" w:rsidP="007045A2">
      <w:pPr>
        <w:rPr>
          <w:del w:id="290" w:author="Janik Vonrotz" w:date="2016-01-04T17:39:00Z"/>
        </w:rPr>
      </w:pPr>
    </w:p>
    <w:p w14:paraId="5B36E189" w14:textId="63937740" w:rsidR="00C51415" w:rsidRPr="007045A2" w:rsidRDefault="000B01B9" w:rsidP="007045A2">
      <w:pPr>
        <w:rPr>
          <w:b/>
        </w:rPr>
      </w:pPr>
      <w:r w:rsidRPr="007045A2">
        <w:rPr>
          <w:b/>
        </w:rPr>
        <w:t>Kategorien</w:t>
      </w:r>
      <w:r w:rsidR="00607109" w:rsidRPr="007045A2">
        <w:rPr>
          <w:b/>
        </w:rPr>
        <w:t xml:space="preserve"> </w:t>
      </w:r>
      <w:r w:rsidRPr="007045A2">
        <w:rPr>
          <w:b/>
        </w:rPr>
        <w:t>von</w:t>
      </w:r>
      <w:r w:rsidR="00607109" w:rsidRPr="007045A2">
        <w:rPr>
          <w:b/>
        </w:rPr>
        <w:t xml:space="preserve"> </w:t>
      </w:r>
      <w:r w:rsidRPr="007045A2">
        <w:rPr>
          <w:b/>
        </w:rPr>
        <w:t>Twisted</w:t>
      </w:r>
      <w:r w:rsidR="00607109" w:rsidRPr="007045A2">
        <w:rPr>
          <w:b/>
        </w:rPr>
        <w:t xml:space="preserve"> </w:t>
      </w:r>
      <w:r w:rsidRPr="007045A2">
        <w:rPr>
          <w:b/>
        </w:rPr>
        <w:t>Pair</w:t>
      </w:r>
      <w:r w:rsidR="00607109" w:rsidRPr="007045A2">
        <w:rPr>
          <w:b/>
        </w:rPr>
        <w:t xml:space="preserve"> </w:t>
      </w:r>
      <w:r w:rsidRPr="007045A2">
        <w:rPr>
          <w:b/>
        </w:rPr>
        <w:t>Kabeln</w:t>
      </w:r>
    </w:p>
    <w:p w14:paraId="60FE3FF4" w14:textId="14E85BA5" w:rsidR="00CC0BC3" w:rsidRPr="00CC0BC3" w:rsidRDefault="00CC0BC3" w:rsidP="00AA6B65">
      <w:pPr>
        <w:jc w:val="left"/>
      </w:pPr>
      <w:r w:rsidRPr="000B01B9">
        <w:rPr>
          <w:noProof/>
          <w:lang w:eastAsia="de-CH"/>
        </w:rPr>
        <w:drawing>
          <wp:inline distT="0" distB="0" distL="0" distR="0" wp14:anchorId="5B8D4D93" wp14:editId="42335061">
            <wp:extent cx="2715904" cy="2083232"/>
            <wp:effectExtent l="0" t="0" r="8255" b="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28A0092B-C50C-407E-A947-70E740481C1C}">
                          <a14:useLocalDpi xmlns:a14="http://schemas.microsoft.com/office/drawing/2010/main" val="0"/>
                        </a:ext>
                      </a:extLst>
                    </a:blip>
                    <a:srcRect l="1885" t="2533" r="4936" b="1498"/>
                    <a:stretch/>
                  </pic:blipFill>
                  <pic:spPr bwMode="auto">
                    <a:xfrm>
                      <a:off x="0" y="0"/>
                      <a:ext cx="2715904" cy="2083232"/>
                    </a:xfrm>
                    <a:prstGeom prst="rect">
                      <a:avLst/>
                    </a:prstGeom>
                    <a:ln>
                      <a:noFill/>
                    </a:ln>
                    <a:extLst>
                      <a:ext uri="{53640926-AAD7-44D8-BBD7-CCE9431645EC}">
                        <a14:shadowObscured xmlns:a14="http://schemas.microsoft.com/office/drawing/2010/main"/>
                      </a:ext>
                    </a:extLst>
                  </pic:spPr>
                </pic:pic>
              </a:graphicData>
            </a:graphic>
          </wp:inline>
        </w:drawing>
      </w:r>
    </w:p>
    <w:tbl>
      <w:tblPr>
        <w:tblStyle w:val="EinfacheTabelle2"/>
        <w:tblW w:w="5000" w:type="pct"/>
        <w:tblLook w:val="0400" w:firstRow="0" w:lastRow="0" w:firstColumn="0" w:lastColumn="0" w:noHBand="0" w:noVBand="1"/>
        <w:tblPrChange w:id="291" w:author="Janik Vonrotz" w:date="2016-01-04T17:52:00Z">
          <w:tblPr>
            <w:tblStyle w:val="Tabellenraster"/>
            <w:tblW w:w="0" w:type="auto"/>
            <w:tblLook w:val="04A0" w:firstRow="1" w:lastRow="0" w:firstColumn="1" w:lastColumn="0" w:noHBand="0" w:noVBand="1"/>
          </w:tblPr>
        </w:tblPrChange>
      </w:tblPr>
      <w:tblGrid>
        <w:gridCol w:w="2333"/>
        <w:gridCol w:w="7413"/>
        <w:tblGridChange w:id="292">
          <w:tblGrid>
            <w:gridCol w:w="846"/>
            <w:gridCol w:w="8216"/>
          </w:tblGrid>
        </w:tblGridChange>
      </w:tblGrid>
      <w:tr w:rsidR="00CC0BC3" w:rsidRPr="00CC0BC3" w14:paraId="09B36413" w14:textId="77777777" w:rsidTr="0042782E">
        <w:trPr>
          <w:cnfStyle w:val="000000100000" w:firstRow="0" w:lastRow="0" w:firstColumn="0" w:lastColumn="0" w:oddVBand="0" w:evenVBand="0" w:oddHBand="1" w:evenHBand="0" w:firstRowFirstColumn="0" w:firstRowLastColumn="0" w:lastRowFirstColumn="0" w:lastRowLastColumn="0"/>
        </w:trPr>
        <w:tc>
          <w:tcPr>
            <w:tcW w:w="1197" w:type="pct"/>
            <w:tcPrChange w:id="293" w:author="Janik Vonrotz" w:date="2016-01-04T17:52:00Z">
              <w:tcPr>
                <w:tcW w:w="846" w:type="dxa"/>
              </w:tcPr>
            </w:tcPrChange>
          </w:tcPr>
          <w:p w14:paraId="279037A2" w14:textId="0D6CFA8E" w:rsidR="00CC0BC3" w:rsidRPr="00CC0BC3" w:rsidRDefault="00CC0BC3" w:rsidP="00CC0BC3">
            <w:pPr>
              <w:jc w:val="center"/>
              <w:cnfStyle w:val="000000100000" w:firstRow="0" w:lastRow="0" w:firstColumn="0" w:lastColumn="0" w:oddVBand="0" w:evenVBand="0" w:oddHBand="1" w:evenHBand="0" w:firstRowFirstColumn="0" w:firstRowLastColumn="0" w:lastRowFirstColumn="0" w:lastRowLastColumn="0"/>
              <w:rPr>
                <w:b/>
              </w:rPr>
            </w:pPr>
            <w:r w:rsidRPr="00CC0BC3">
              <w:rPr>
                <w:b/>
              </w:rPr>
              <w:t>Kat.</w:t>
            </w:r>
          </w:p>
        </w:tc>
        <w:tc>
          <w:tcPr>
            <w:tcW w:w="3803" w:type="pct"/>
            <w:tcPrChange w:id="294" w:author="Janik Vonrotz" w:date="2016-01-04T17:52:00Z">
              <w:tcPr>
                <w:tcW w:w="8216" w:type="dxa"/>
              </w:tcPr>
            </w:tcPrChange>
          </w:tcPr>
          <w:p w14:paraId="62B30AD4" w14:textId="28D4E018" w:rsidR="00CC0BC3" w:rsidRPr="00CC0BC3" w:rsidRDefault="00CC0BC3" w:rsidP="00CC0BC3">
            <w:pPr>
              <w:cnfStyle w:val="000000100000" w:firstRow="0" w:lastRow="0" w:firstColumn="0" w:lastColumn="0" w:oddVBand="0" w:evenVBand="0" w:oddHBand="1" w:evenHBand="0" w:firstRowFirstColumn="0" w:firstRowLastColumn="0" w:lastRowFirstColumn="0" w:lastRowLastColumn="0"/>
              <w:rPr>
                <w:b/>
              </w:rPr>
            </w:pPr>
            <w:r w:rsidRPr="00CC0BC3">
              <w:rPr>
                <w:b/>
              </w:rPr>
              <w:t>Beschreibung</w:t>
            </w:r>
          </w:p>
        </w:tc>
      </w:tr>
      <w:tr w:rsidR="00CC0BC3" w14:paraId="5F5F2ECB" w14:textId="77777777" w:rsidTr="0042782E">
        <w:tc>
          <w:tcPr>
            <w:tcW w:w="1197" w:type="pct"/>
            <w:tcPrChange w:id="295" w:author="Janik Vonrotz" w:date="2016-01-04T17:52:00Z">
              <w:tcPr>
                <w:tcW w:w="846" w:type="dxa"/>
              </w:tcPr>
            </w:tcPrChange>
          </w:tcPr>
          <w:p w14:paraId="45EF8E3B" w14:textId="6C71506A" w:rsidR="00CC0BC3" w:rsidRPr="00CC0BC3" w:rsidRDefault="00CC0BC3" w:rsidP="00CC0BC3">
            <w:pPr>
              <w:jc w:val="center"/>
              <w:rPr>
                <w:b/>
              </w:rPr>
            </w:pPr>
            <w:r w:rsidRPr="00CC0BC3">
              <w:rPr>
                <w:b/>
              </w:rPr>
              <w:t>3</w:t>
            </w:r>
          </w:p>
        </w:tc>
        <w:tc>
          <w:tcPr>
            <w:tcW w:w="3803" w:type="pct"/>
            <w:tcPrChange w:id="296" w:author="Janik Vonrotz" w:date="2016-01-04T17:52:00Z">
              <w:tcPr>
                <w:tcW w:w="8216" w:type="dxa"/>
              </w:tcPr>
            </w:tcPrChange>
          </w:tcPr>
          <w:p w14:paraId="299DA889" w14:textId="2D8653F5" w:rsidR="00CC0BC3" w:rsidRDefault="00CC0BC3" w:rsidP="00CC0BC3">
            <w:r>
              <w:t>Wird</w:t>
            </w:r>
            <w:r w:rsidR="00607109">
              <w:t xml:space="preserve"> </w:t>
            </w:r>
            <w:r>
              <w:t>nicht</w:t>
            </w:r>
            <w:r w:rsidR="00607109">
              <w:t xml:space="preserve"> </w:t>
            </w:r>
            <w:r>
              <w:t>mehr</w:t>
            </w:r>
            <w:r w:rsidR="00607109">
              <w:t xml:space="preserve"> </w:t>
            </w:r>
            <w:r>
              <w:t>Verkauft,</w:t>
            </w:r>
            <w:r w:rsidR="00607109">
              <w:t xml:space="preserve"> </w:t>
            </w:r>
            <w:r>
              <w:t>früher</w:t>
            </w:r>
            <w:r w:rsidR="00607109">
              <w:t xml:space="preserve"> </w:t>
            </w:r>
            <w:r>
              <w:t>Standardkabel</w:t>
            </w:r>
            <w:r w:rsidR="00607109">
              <w:t xml:space="preserve"> </w:t>
            </w:r>
            <w:r>
              <w:t>für</w:t>
            </w:r>
            <w:r w:rsidR="00607109">
              <w:t xml:space="preserve"> </w:t>
            </w:r>
            <w:r>
              <w:t>Telefonanschluss</w:t>
            </w:r>
            <w:r w:rsidR="00607109">
              <w:t xml:space="preserve"> </w:t>
            </w:r>
            <w:r>
              <w:t>in</w:t>
            </w:r>
            <w:r w:rsidR="00607109">
              <w:t xml:space="preserve"> </w:t>
            </w:r>
            <w:r>
              <w:t>den</w:t>
            </w:r>
            <w:r w:rsidR="00607109">
              <w:t xml:space="preserve"> </w:t>
            </w:r>
            <w:r>
              <w:t>USA</w:t>
            </w:r>
          </w:p>
          <w:p w14:paraId="12303B4A" w14:textId="556A48FF" w:rsidR="00B06472" w:rsidRDefault="00B06472" w:rsidP="00CC0BC3">
            <w:r>
              <w:t>Basis</w:t>
            </w:r>
            <w:r w:rsidR="00607109">
              <w:t xml:space="preserve"> </w:t>
            </w:r>
            <w:r>
              <w:t>für</w:t>
            </w:r>
            <w:r w:rsidR="00607109">
              <w:t xml:space="preserve"> </w:t>
            </w:r>
            <w:r>
              <w:t>4-Mbit</w:t>
            </w:r>
            <w:r w:rsidR="00607109">
              <w:t xml:space="preserve"> </w:t>
            </w:r>
            <w:r>
              <w:t>Tokenring</w:t>
            </w:r>
          </w:p>
        </w:tc>
      </w:tr>
      <w:tr w:rsidR="00CC0BC3" w14:paraId="5DA50DCE" w14:textId="77777777" w:rsidTr="0042782E">
        <w:trPr>
          <w:cnfStyle w:val="000000100000" w:firstRow="0" w:lastRow="0" w:firstColumn="0" w:lastColumn="0" w:oddVBand="0" w:evenVBand="0" w:oddHBand="1" w:evenHBand="0" w:firstRowFirstColumn="0" w:firstRowLastColumn="0" w:lastRowFirstColumn="0" w:lastRowLastColumn="0"/>
        </w:trPr>
        <w:tc>
          <w:tcPr>
            <w:tcW w:w="1197" w:type="pct"/>
            <w:tcPrChange w:id="297" w:author="Janik Vonrotz" w:date="2016-01-04T17:52:00Z">
              <w:tcPr>
                <w:tcW w:w="846" w:type="dxa"/>
              </w:tcPr>
            </w:tcPrChange>
          </w:tcPr>
          <w:p w14:paraId="61930254" w14:textId="5226D87C" w:rsidR="00CC0BC3" w:rsidRPr="00CC0BC3" w:rsidRDefault="00CC0BC3" w:rsidP="00CC0BC3">
            <w:pPr>
              <w:jc w:val="center"/>
              <w:cnfStyle w:val="000000100000" w:firstRow="0" w:lastRow="0" w:firstColumn="0" w:lastColumn="0" w:oddVBand="0" w:evenVBand="0" w:oddHBand="1" w:evenHBand="0" w:firstRowFirstColumn="0" w:firstRowLastColumn="0" w:lastRowFirstColumn="0" w:lastRowLastColumn="0"/>
              <w:rPr>
                <w:b/>
              </w:rPr>
            </w:pPr>
            <w:r w:rsidRPr="00CC0BC3">
              <w:rPr>
                <w:b/>
              </w:rPr>
              <w:t>4</w:t>
            </w:r>
          </w:p>
        </w:tc>
        <w:tc>
          <w:tcPr>
            <w:tcW w:w="3803" w:type="pct"/>
            <w:tcPrChange w:id="298" w:author="Janik Vonrotz" w:date="2016-01-04T17:52:00Z">
              <w:tcPr>
                <w:tcW w:w="8216" w:type="dxa"/>
              </w:tcPr>
            </w:tcPrChange>
          </w:tcPr>
          <w:p w14:paraId="5410FC21" w14:textId="1BA01527" w:rsidR="00CC0BC3" w:rsidRDefault="00CC0BC3" w:rsidP="00CC0BC3">
            <w:pPr>
              <w:cnfStyle w:val="000000100000" w:firstRow="0" w:lastRow="0" w:firstColumn="0" w:lastColumn="0" w:oddVBand="0" w:evenVBand="0" w:oddHBand="1" w:evenHBand="0" w:firstRowFirstColumn="0" w:firstRowLastColumn="0" w:lastRowFirstColumn="0" w:lastRowLastColumn="0"/>
            </w:pPr>
            <w:r>
              <w:t>Häufig</w:t>
            </w:r>
            <w:r w:rsidR="00607109">
              <w:t xml:space="preserve"> </w:t>
            </w:r>
            <w:r>
              <w:t>in</w:t>
            </w:r>
            <w:r w:rsidR="00607109">
              <w:t xml:space="preserve"> </w:t>
            </w:r>
            <w:r>
              <w:t>der</w:t>
            </w:r>
            <w:r w:rsidR="00607109">
              <w:t xml:space="preserve"> </w:t>
            </w:r>
            <w:r>
              <w:t>USA</w:t>
            </w:r>
            <w:r w:rsidR="00607109">
              <w:t xml:space="preserve"> </w:t>
            </w:r>
            <w:r>
              <w:t>verlegt,</w:t>
            </w:r>
            <w:r w:rsidR="00607109">
              <w:t xml:space="preserve"> </w:t>
            </w:r>
            <w:r>
              <w:t>jedoch</w:t>
            </w:r>
            <w:r w:rsidR="00607109">
              <w:t xml:space="preserve"> </w:t>
            </w:r>
            <w:r>
              <w:t>zugunsten</w:t>
            </w:r>
            <w:r w:rsidR="00607109">
              <w:t xml:space="preserve"> </w:t>
            </w:r>
            <w:r>
              <w:t>der</w:t>
            </w:r>
            <w:r w:rsidR="00607109">
              <w:t xml:space="preserve"> </w:t>
            </w:r>
            <w:r>
              <w:t>Kategorie</w:t>
            </w:r>
            <w:r w:rsidR="00607109">
              <w:t xml:space="preserve"> </w:t>
            </w:r>
            <w:r>
              <w:t>5</w:t>
            </w:r>
            <w:r w:rsidR="00607109">
              <w:t xml:space="preserve"> </w:t>
            </w:r>
            <w:r>
              <w:t>ignoriert</w:t>
            </w:r>
          </w:p>
          <w:p w14:paraId="5FCD2F86" w14:textId="68B36FD4" w:rsidR="00B06472" w:rsidRDefault="00B06472" w:rsidP="00CC0BC3">
            <w:pPr>
              <w:cnfStyle w:val="000000100000" w:firstRow="0" w:lastRow="0" w:firstColumn="0" w:lastColumn="0" w:oddVBand="0" w:evenVBand="0" w:oddHBand="1" w:evenHBand="0" w:firstRowFirstColumn="0" w:firstRowLastColumn="0" w:lastRowFirstColumn="0" w:lastRowLastColumn="0"/>
            </w:pPr>
            <w:r>
              <w:t>Basis</w:t>
            </w:r>
            <w:r w:rsidR="00607109">
              <w:t xml:space="preserve"> </w:t>
            </w:r>
            <w:r>
              <w:t>für</w:t>
            </w:r>
            <w:r w:rsidR="00607109">
              <w:t xml:space="preserve"> </w:t>
            </w:r>
            <w:r>
              <w:t>16-Mbit</w:t>
            </w:r>
            <w:r w:rsidR="00607109">
              <w:t xml:space="preserve"> </w:t>
            </w:r>
            <w:r>
              <w:t>Tokenring</w:t>
            </w:r>
          </w:p>
        </w:tc>
      </w:tr>
      <w:tr w:rsidR="00CC0BC3" w14:paraId="2D188C74" w14:textId="77777777" w:rsidTr="0042782E">
        <w:tc>
          <w:tcPr>
            <w:tcW w:w="1197" w:type="pct"/>
            <w:tcPrChange w:id="299" w:author="Janik Vonrotz" w:date="2016-01-04T17:52:00Z">
              <w:tcPr>
                <w:tcW w:w="846" w:type="dxa"/>
              </w:tcPr>
            </w:tcPrChange>
          </w:tcPr>
          <w:p w14:paraId="200F87C8" w14:textId="374BEF21" w:rsidR="00CC0BC3" w:rsidRPr="00CC0BC3" w:rsidRDefault="00CC0BC3" w:rsidP="00CC0BC3">
            <w:pPr>
              <w:jc w:val="center"/>
              <w:rPr>
                <w:b/>
              </w:rPr>
            </w:pPr>
            <w:r w:rsidRPr="00CC0BC3">
              <w:rPr>
                <w:b/>
              </w:rPr>
              <w:t>5</w:t>
            </w:r>
          </w:p>
        </w:tc>
        <w:tc>
          <w:tcPr>
            <w:tcW w:w="3803" w:type="pct"/>
            <w:tcPrChange w:id="300" w:author="Janik Vonrotz" w:date="2016-01-04T17:52:00Z">
              <w:tcPr>
                <w:tcW w:w="8216" w:type="dxa"/>
              </w:tcPr>
            </w:tcPrChange>
          </w:tcPr>
          <w:p w14:paraId="3F994FE6" w14:textId="38FF4E72" w:rsidR="00CC0BC3" w:rsidRDefault="00CC0BC3" w:rsidP="00CC0BC3">
            <w:r>
              <w:t>Überwiegender</w:t>
            </w:r>
            <w:r w:rsidR="00607109">
              <w:t xml:space="preserve"> </w:t>
            </w:r>
            <w:r>
              <w:t>Standard,</w:t>
            </w:r>
            <w:r w:rsidR="00607109">
              <w:t xml:space="preserve"> </w:t>
            </w:r>
            <w:r>
              <w:t>RJ45-Kabel</w:t>
            </w:r>
            <w:r w:rsidR="00607109">
              <w:t xml:space="preserve"> </w:t>
            </w:r>
            <w:r>
              <w:t>basieren</w:t>
            </w:r>
            <w:r w:rsidR="00607109">
              <w:t xml:space="preserve"> </w:t>
            </w:r>
            <w:r>
              <w:t>auf</w:t>
            </w:r>
            <w:r w:rsidR="00607109">
              <w:t xml:space="preserve"> </w:t>
            </w:r>
            <w:r>
              <w:t>dieser</w:t>
            </w:r>
            <w:r w:rsidR="00607109">
              <w:t xml:space="preserve"> </w:t>
            </w:r>
            <w:r>
              <w:t>Kategorie</w:t>
            </w:r>
          </w:p>
          <w:p w14:paraId="0ED8C55F" w14:textId="384B3C6C" w:rsidR="00CC0BC3" w:rsidRDefault="00CC0BC3" w:rsidP="00CC0BC3">
            <w:r>
              <w:rPr>
                <w:shd w:val="clear" w:color="auto" w:fill="FFFFFF"/>
              </w:rPr>
              <w:t>Basis</w:t>
            </w:r>
            <w:r w:rsidR="00607109">
              <w:rPr>
                <w:shd w:val="clear" w:color="auto" w:fill="FFFFFF"/>
              </w:rPr>
              <w:t xml:space="preserve"> </w:t>
            </w:r>
            <w:r>
              <w:rPr>
                <w:shd w:val="clear" w:color="auto" w:fill="FFFFFF"/>
              </w:rPr>
              <w:t>für</w:t>
            </w:r>
            <w:r w:rsidR="00607109">
              <w:rPr>
                <w:shd w:val="clear" w:color="auto" w:fill="FFFFFF"/>
              </w:rPr>
              <w:t xml:space="preserve"> </w:t>
            </w:r>
            <w:r>
              <w:rPr>
                <w:shd w:val="clear" w:color="auto" w:fill="FFFFFF"/>
              </w:rPr>
              <w:t>Verkabelungen</w:t>
            </w:r>
            <w:r w:rsidR="00607109">
              <w:rPr>
                <w:shd w:val="clear" w:color="auto" w:fill="FFFFFF"/>
              </w:rPr>
              <w:t xml:space="preserve"> </w:t>
            </w:r>
            <w:r>
              <w:rPr>
                <w:shd w:val="clear" w:color="auto" w:fill="FFFFFF"/>
              </w:rPr>
              <w:t>von</w:t>
            </w:r>
            <w:r w:rsidR="00607109">
              <w:rPr>
                <w:shd w:val="clear" w:color="auto" w:fill="FFFFFF"/>
              </w:rPr>
              <w:t xml:space="preserve"> </w:t>
            </w:r>
            <w:r>
              <w:rPr>
                <w:shd w:val="clear" w:color="auto" w:fill="FFFFFF"/>
              </w:rPr>
              <w:t>Fast-</w:t>
            </w:r>
            <w:r w:rsidR="00607109">
              <w:rPr>
                <w:shd w:val="clear" w:color="auto" w:fill="FFFFFF"/>
              </w:rPr>
              <w:t xml:space="preserve"> </w:t>
            </w:r>
            <w:r>
              <w:rPr>
                <w:shd w:val="clear" w:color="auto" w:fill="FFFFFF"/>
              </w:rPr>
              <w:t>oder</w:t>
            </w:r>
            <w:r w:rsidR="00607109">
              <w:rPr>
                <w:shd w:val="clear" w:color="auto" w:fill="FFFFFF"/>
              </w:rPr>
              <w:t xml:space="preserve"> </w:t>
            </w:r>
            <w:r>
              <w:rPr>
                <w:shd w:val="clear" w:color="auto" w:fill="FFFFFF"/>
              </w:rPr>
              <w:t>Gigabit-Ethernet</w:t>
            </w:r>
            <w:r w:rsidR="00607109">
              <w:rPr>
                <w:shd w:val="clear" w:color="auto" w:fill="FFFFFF"/>
              </w:rPr>
              <w:t xml:space="preserve"> </w:t>
            </w:r>
            <w:r>
              <w:rPr>
                <w:shd w:val="clear" w:color="auto" w:fill="FFFFFF"/>
              </w:rPr>
              <w:t>Netzwerken</w:t>
            </w:r>
          </w:p>
        </w:tc>
      </w:tr>
      <w:tr w:rsidR="00CC0BC3" w14:paraId="67B092C1" w14:textId="77777777" w:rsidTr="0042782E">
        <w:trPr>
          <w:cnfStyle w:val="000000100000" w:firstRow="0" w:lastRow="0" w:firstColumn="0" w:lastColumn="0" w:oddVBand="0" w:evenVBand="0" w:oddHBand="1" w:evenHBand="0" w:firstRowFirstColumn="0" w:firstRowLastColumn="0" w:lastRowFirstColumn="0" w:lastRowLastColumn="0"/>
        </w:trPr>
        <w:tc>
          <w:tcPr>
            <w:tcW w:w="1197" w:type="pct"/>
            <w:tcPrChange w:id="301" w:author="Janik Vonrotz" w:date="2016-01-04T17:52:00Z">
              <w:tcPr>
                <w:tcW w:w="846" w:type="dxa"/>
              </w:tcPr>
            </w:tcPrChange>
          </w:tcPr>
          <w:p w14:paraId="12ED8C6B" w14:textId="7BFAE59A" w:rsidR="00CC0BC3" w:rsidRPr="00CC0BC3" w:rsidRDefault="00CC0BC3" w:rsidP="00CC0BC3">
            <w:pPr>
              <w:jc w:val="center"/>
              <w:cnfStyle w:val="000000100000" w:firstRow="0" w:lastRow="0" w:firstColumn="0" w:lastColumn="0" w:oddVBand="0" w:evenVBand="0" w:oddHBand="1" w:evenHBand="0" w:firstRowFirstColumn="0" w:firstRowLastColumn="0" w:lastRowFirstColumn="0" w:lastRowLastColumn="0"/>
              <w:rPr>
                <w:b/>
              </w:rPr>
            </w:pPr>
            <w:r w:rsidRPr="00CC0BC3">
              <w:rPr>
                <w:b/>
              </w:rPr>
              <w:t>6</w:t>
            </w:r>
          </w:p>
        </w:tc>
        <w:tc>
          <w:tcPr>
            <w:tcW w:w="3803" w:type="pct"/>
            <w:tcPrChange w:id="302" w:author="Janik Vonrotz" w:date="2016-01-04T17:52:00Z">
              <w:tcPr>
                <w:tcW w:w="8216" w:type="dxa"/>
              </w:tcPr>
            </w:tcPrChange>
          </w:tcPr>
          <w:p w14:paraId="070E5946" w14:textId="7B89746D" w:rsidR="00CC0BC3" w:rsidRDefault="00CC0BC3" w:rsidP="00CC0BC3">
            <w:pPr>
              <w:cnfStyle w:val="000000100000" w:firstRow="0" w:lastRow="0" w:firstColumn="0" w:lastColumn="0" w:oddVBand="0" w:evenVBand="0" w:oddHBand="1" w:evenHBand="0" w:firstRowFirstColumn="0" w:firstRowLastColumn="0" w:lastRowFirstColumn="0" w:lastRowLastColumn="0"/>
            </w:pPr>
            <w:r>
              <w:t>Anwendungsfeld:</w:t>
            </w:r>
            <w:r w:rsidR="00607109">
              <w:t xml:space="preserve"> </w:t>
            </w:r>
            <w:r>
              <w:t>Sprach-</w:t>
            </w:r>
            <w:r w:rsidR="00607109">
              <w:t xml:space="preserve"> </w:t>
            </w:r>
            <w:r>
              <w:t>und</w:t>
            </w:r>
            <w:r w:rsidR="00607109">
              <w:t xml:space="preserve"> </w:t>
            </w:r>
            <w:r>
              <w:t>Datenübertragung</w:t>
            </w:r>
          </w:p>
          <w:p w14:paraId="3E308D7C" w14:textId="7FB6AC5C" w:rsidR="00CC0BC3" w:rsidRDefault="00CC0BC3" w:rsidP="00CC0BC3">
            <w:pPr>
              <w:cnfStyle w:val="000000100000" w:firstRow="0" w:lastRow="0" w:firstColumn="0" w:lastColumn="0" w:oddVBand="0" w:evenVBand="0" w:oddHBand="1" w:evenHBand="0" w:firstRowFirstColumn="0" w:firstRowLastColumn="0" w:lastRowFirstColumn="0" w:lastRowLastColumn="0"/>
            </w:pPr>
            <w:r>
              <w:rPr>
                <w:shd w:val="clear" w:color="auto" w:fill="FFFFFF"/>
              </w:rPr>
              <w:t>Basis</w:t>
            </w:r>
            <w:r w:rsidR="00607109">
              <w:rPr>
                <w:shd w:val="clear" w:color="auto" w:fill="FFFFFF"/>
              </w:rPr>
              <w:t xml:space="preserve"> </w:t>
            </w:r>
            <w:r>
              <w:rPr>
                <w:shd w:val="clear" w:color="auto" w:fill="FFFFFF"/>
              </w:rPr>
              <w:t>für</w:t>
            </w:r>
            <w:r w:rsidR="00607109">
              <w:rPr>
                <w:shd w:val="clear" w:color="auto" w:fill="FFFFFF"/>
              </w:rPr>
              <w:t xml:space="preserve"> </w:t>
            </w:r>
            <w:r>
              <w:rPr>
                <w:shd w:val="clear" w:color="auto" w:fill="FFFFFF"/>
              </w:rPr>
              <w:t>10-Gigabit-</w:t>
            </w:r>
            <w:r w:rsidRPr="00CC0BC3">
              <w:t>Ethernet</w:t>
            </w:r>
            <w:r w:rsidR="00607109">
              <w:t xml:space="preserve"> </w:t>
            </w:r>
            <w:r w:rsidRPr="00CC0BC3">
              <w:t>Netzwerk</w:t>
            </w:r>
          </w:p>
        </w:tc>
      </w:tr>
    </w:tbl>
    <w:p w14:paraId="57F6E264" w14:textId="30B8F4F9" w:rsidR="00CC0BC3" w:rsidRPr="00CC0BC3" w:rsidDel="00801592" w:rsidRDefault="00CC0BC3" w:rsidP="00CC0BC3">
      <w:pPr>
        <w:rPr>
          <w:del w:id="303" w:author="Janik Vonrotz" w:date="2016-01-04T17:39:00Z"/>
        </w:rPr>
      </w:pPr>
    </w:p>
    <w:p w14:paraId="03AD71FF" w14:textId="77777777" w:rsidR="00801592" w:rsidRDefault="00801592">
      <w:pPr>
        <w:rPr>
          <w:ins w:id="304" w:author="Janik Vonrotz" w:date="2016-01-04T17:39:00Z"/>
        </w:rPr>
        <w:pPrChange w:id="305" w:author="Janik Vonrotz" w:date="2016-01-04T17:39:00Z">
          <w:pPr>
            <w:pStyle w:val="berschrift2"/>
          </w:pPr>
        </w:pPrChange>
      </w:pPr>
    </w:p>
    <w:p w14:paraId="1560ACC0" w14:textId="771F37D2" w:rsidR="00FC01C1" w:rsidRPr="00801592" w:rsidRDefault="00FC01C1">
      <w:pPr>
        <w:rPr>
          <w:b/>
          <w:rPrChange w:id="306" w:author="Janik Vonrotz" w:date="2016-01-04T17:39:00Z">
            <w:rPr/>
          </w:rPrChange>
        </w:rPr>
        <w:pPrChange w:id="307" w:author="Janik Vonrotz" w:date="2016-01-04T17:39:00Z">
          <w:pPr>
            <w:pStyle w:val="berschrift2"/>
          </w:pPr>
        </w:pPrChange>
      </w:pPr>
      <w:r w:rsidRPr="00801592">
        <w:rPr>
          <w:b/>
          <w:rPrChange w:id="308" w:author="Janik Vonrotz" w:date="2016-01-04T17:39:00Z">
            <w:rPr/>
          </w:rPrChange>
        </w:rPr>
        <w:t>Glasfaser</w:t>
      </w:r>
    </w:p>
    <w:p w14:paraId="2954E16D" w14:textId="1A860194" w:rsidR="00505C0A" w:rsidRPr="00505C0A" w:rsidRDefault="00505C0A" w:rsidP="00505C0A">
      <w:r>
        <w:t>#ergänzen</w:t>
      </w:r>
    </w:p>
    <w:p w14:paraId="768017B8" w14:textId="430CD521" w:rsidR="00FC01C1" w:rsidRDefault="00FC01C1" w:rsidP="006F174D">
      <w:pPr>
        <w:pStyle w:val="berschrift2"/>
      </w:pPr>
      <w:bookmarkStart w:id="309" w:name="_Toc439697797"/>
      <w:r w:rsidRPr="005F0B39">
        <w:t>Zugriffsverfahren</w:t>
      </w:r>
      <w:bookmarkEnd w:id="309"/>
    </w:p>
    <w:p w14:paraId="5E593478" w14:textId="15B7E809" w:rsidR="005F0B39" w:rsidRPr="005F0B39" w:rsidRDefault="005F0B39" w:rsidP="005F0B39">
      <w:r>
        <w:t xml:space="preserve">Verfahren wie </w:t>
      </w:r>
    </w:p>
    <w:p w14:paraId="4A82C337" w14:textId="42056D85" w:rsidR="00FC01C1" w:rsidRDefault="00FC01C1" w:rsidP="007045A2">
      <w:r>
        <w:t>CSMA/CD</w:t>
      </w:r>
    </w:p>
    <w:p w14:paraId="65476A72" w14:textId="63302379" w:rsidR="005F0B39" w:rsidRDefault="005F0B39" w:rsidP="007045A2">
      <w:r w:rsidRPr="005F0B39">
        <w:rPr>
          <w:noProof/>
          <w:lang w:eastAsia="de-CH"/>
        </w:rPr>
        <w:drawing>
          <wp:inline distT="0" distB="0" distL="0" distR="0" wp14:anchorId="48CDD27E" wp14:editId="759A0F7F">
            <wp:extent cx="4575779" cy="2614731"/>
            <wp:effectExtent l="0" t="0" r="0" b="0"/>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578606" cy="2616346"/>
                    </a:xfrm>
                    <a:prstGeom prst="rect">
                      <a:avLst/>
                    </a:prstGeom>
                  </pic:spPr>
                </pic:pic>
              </a:graphicData>
            </a:graphic>
          </wp:inline>
        </w:drawing>
      </w:r>
    </w:p>
    <w:p w14:paraId="52DD35BC" w14:textId="00F48301" w:rsidR="00FC01C1" w:rsidRDefault="00FC01C1" w:rsidP="007045A2">
      <w:r>
        <w:t>Token</w:t>
      </w:r>
      <w:r w:rsidR="00607109">
        <w:t xml:space="preserve"> </w:t>
      </w:r>
      <w:r>
        <w:t>Ring</w:t>
      </w:r>
      <w:r w:rsidR="00607109">
        <w:t xml:space="preserve"> </w:t>
      </w:r>
      <w:r>
        <w:t>und</w:t>
      </w:r>
      <w:r w:rsidR="00607109">
        <w:t xml:space="preserve"> </w:t>
      </w:r>
      <w:r>
        <w:t>Token-Passing</w:t>
      </w:r>
    </w:p>
    <w:p w14:paraId="06E112AC" w14:textId="64C7CDE7" w:rsidR="00FC01C1" w:rsidRPr="00FC01C1" w:rsidRDefault="00A35114" w:rsidP="00FC01C1">
      <w:r w:rsidRPr="00A35114">
        <w:rPr>
          <w:noProof/>
          <w:lang w:eastAsia="de-CH"/>
        </w:rPr>
        <w:lastRenderedPageBreak/>
        <w:drawing>
          <wp:inline distT="0" distB="0" distL="0" distR="0" wp14:anchorId="6032F793" wp14:editId="5A082915">
            <wp:extent cx="4549329" cy="2423967"/>
            <wp:effectExtent l="0" t="0" r="3810" b="0"/>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553449" cy="2426162"/>
                    </a:xfrm>
                    <a:prstGeom prst="rect">
                      <a:avLst/>
                    </a:prstGeom>
                  </pic:spPr>
                </pic:pic>
              </a:graphicData>
            </a:graphic>
          </wp:inline>
        </w:drawing>
      </w:r>
    </w:p>
    <w:p w14:paraId="27BED895" w14:textId="77777777" w:rsidR="00FC01C1" w:rsidRDefault="00FC01C1" w:rsidP="00093F6A">
      <w:pPr>
        <w:rPr>
          <w:rFonts w:eastAsiaTheme="majorEastAsia"/>
        </w:rPr>
      </w:pPr>
      <w:r>
        <w:br w:type="page"/>
      </w:r>
    </w:p>
    <w:p w14:paraId="76F9E097" w14:textId="5EE1830A" w:rsidR="0030780C" w:rsidRDefault="0030780C" w:rsidP="0030780C">
      <w:pPr>
        <w:pStyle w:val="berschrift1"/>
      </w:pPr>
      <w:bookmarkStart w:id="310" w:name="_Toc439697798"/>
      <w:r>
        <w:lastRenderedPageBreak/>
        <w:t>Layer</w:t>
      </w:r>
      <w:r w:rsidR="00607109">
        <w:t xml:space="preserve"> </w:t>
      </w:r>
      <w:r>
        <w:t>2</w:t>
      </w:r>
      <w:r w:rsidR="00607109">
        <w:t xml:space="preserve"> </w:t>
      </w:r>
      <w:r>
        <w:t>–</w:t>
      </w:r>
      <w:r w:rsidR="00607109">
        <w:t xml:space="preserve"> </w:t>
      </w:r>
      <w:r w:rsidR="00C51415">
        <w:t>Sicherungsschicht</w:t>
      </w:r>
      <w:bookmarkEnd w:id="310"/>
    </w:p>
    <w:p w14:paraId="0C6CF785" w14:textId="02A0D16E" w:rsidR="00291DA0" w:rsidRPr="00291DA0" w:rsidRDefault="00291DA0" w:rsidP="00291DA0">
      <w:r>
        <w:t>Bezieht sich auf den 3. Kursteil.</w:t>
      </w:r>
    </w:p>
    <w:p w14:paraId="7C5CE7DB" w14:textId="57AE183D" w:rsidR="00C51415" w:rsidRDefault="00C51415" w:rsidP="00AA6B65">
      <w:pPr>
        <w:rPr>
          <w:shd w:val="clear" w:color="auto" w:fill="FFFFFF"/>
        </w:rPr>
      </w:pPr>
      <w:r>
        <w:rPr>
          <w:shd w:val="clear" w:color="auto" w:fill="FFFFFF"/>
        </w:rPr>
        <w:t>Aufgabe</w:t>
      </w:r>
      <w:r w:rsidR="00607109">
        <w:rPr>
          <w:shd w:val="clear" w:color="auto" w:fill="FFFFFF"/>
        </w:rPr>
        <w:t xml:space="preserve"> </w:t>
      </w:r>
      <w:r>
        <w:rPr>
          <w:shd w:val="clear" w:color="auto" w:fill="FFFFFF"/>
        </w:rPr>
        <w:t>der</w:t>
      </w:r>
      <w:r w:rsidR="00607109">
        <w:rPr>
          <w:shd w:val="clear" w:color="auto" w:fill="FFFFFF"/>
        </w:rPr>
        <w:t xml:space="preserve"> </w:t>
      </w:r>
      <w:r>
        <w:rPr>
          <w:shd w:val="clear" w:color="auto" w:fill="FFFFFF"/>
        </w:rPr>
        <w:t>Sicherungsschicht</w:t>
      </w:r>
      <w:r w:rsidR="00607109">
        <w:rPr>
          <w:shd w:val="clear" w:color="auto" w:fill="FFFFFF"/>
        </w:rPr>
        <w:t xml:space="preserve"> </w:t>
      </w:r>
      <w:r>
        <w:rPr>
          <w:shd w:val="clear" w:color="auto" w:fill="FFFFFF"/>
        </w:rPr>
        <w:t>ist</w:t>
      </w:r>
      <w:r w:rsidR="00607109">
        <w:rPr>
          <w:shd w:val="clear" w:color="auto" w:fill="FFFFFF"/>
        </w:rPr>
        <w:t xml:space="preserve"> </w:t>
      </w:r>
      <w:r>
        <w:rPr>
          <w:shd w:val="clear" w:color="auto" w:fill="FFFFFF"/>
        </w:rPr>
        <w:t>es,</w:t>
      </w:r>
      <w:r w:rsidR="00607109">
        <w:rPr>
          <w:shd w:val="clear" w:color="auto" w:fill="FFFFFF"/>
        </w:rPr>
        <w:t xml:space="preserve"> </w:t>
      </w:r>
      <w:r>
        <w:rPr>
          <w:shd w:val="clear" w:color="auto" w:fill="FFFFFF"/>
        </w:rPr>
        <w:t>eine</w:t>
      </w:r>
      <w:r w:rsidR="00607109">
        <w:rPr>
          <w:shd w:val="clear" w:color="auto" w:fill="FFFFFF"/>
        </w:rPr>
        <w:t xml:space="preserve"> </w:t>
      </w:r>
      <w:r>
        <w:rPr>
          <w:shd w:val="clear" w:color="auto" w:fill="FFFFFF"/>
        </w:rPr>
        <w:t>zuverlässige,</w:t>
      </w:r>
      <w:r w:rsidR="00607109">
        <w:rPr>
          <w:shd w:val="clear" w:color="auto" w:fill="FFFFFF"/>
        </w:rPr>
        <w:t xml:space="preserve"> </w:t>
      </w:r>
      <w:r>
        <w:rPr>
          <w:shd w:val="clear" w:color="auto" w:fill="FFFFFF"/>
        </w:rPr>
        <w:t>das</w:t>
      </w:r>
      <w:r w:rsidR="00607109">
        <w:rPr>
          <w:shd w:val="clear" w:color="auto" w:fill="FFFFFF"/>
        </w:rPr>
        <w:t xml:space="preserve"> </w:t>
      </w:r>
      <w:r>
        <w:rPr>
          <w:shd w:val="clear" w:color="auto" w:fill="FFFFFF"/>
        </w:rPr>
        <w:t>heißt</w:t>
      </w:r>
      <w:r w:rsidR="00607109">
        <w:rPr>
          <w:shd w:val="clear" w:color="auto" w:fill="FFFFFF"/>
        </w:rPr>
        <w:t xml:space="preserve"> </w:t>
      </w:r>
      <w:r>
        <w:rPr>
          <w:shd w:val="clear" w:color="auto" w:fill="FFFFFF"/>
        </w:rPr>
        <w:t>weitgehend</w:t>
      </w:r>
      <w:r w:rsidR="00607109">
        <w:rPr>
          <w:shd w:val="clear" w:color="auto" w:fill="FFFFFF"/>
        </w:rPr>
        <w:t xml:space="preserve"> </w:t>
      </w:r>
      <w:r>
        <w:rPr>
          <w:shd w:val="clear" w:color="auto" w:fill="FFFFFF"/>
        </w:rPr>
        <w:t>fehlerfreie</w:t>
      </w:r>
      <w:r w:rsidR="00607109">
        <w:rPr>
          <w:shd w:val="clear" w:color="auto" w:fill="FFFFFF"/>
        </w:rPr>
        <w:t xml:space="preserve"> </w:t>
      </w:r>
      <w:r>
        <w:rPr>
          <w:shd w:val="clear" w:color="auto" w:fill="FFFFFF"/>
        </w:rPr>
        <w:t>Übertragung</w:t>
      </w:r>
      <w:r w:rsidR="00607109">
        <w:rPr>
          <w:shd w:val="clear" w:color="auto" w:fill="FFFFFF"/>
        </w:rPr>
        <w:t xml:space="preserve"> </w:t>
      </w:r>
      <w:r>
        <w:rPr>
          <w:shd w:val="clear" w:color="auto" w:fill="FFFFFF"/>
        </w:rPr>
        <w:t>zu</w:t>
      </w:r>
      <w:r w:rsidR="00607109">
        <w:rPr>
          <w:shd w:val="clear" w:color="auto" w:fill="FFFFFF"/>
        </w:rPr>
        <w:t xml:space="preserve"> </w:t>
      </w:r>
      <w:r>
        <w:rPr>
          <w:shd w:val="clear" w:color="auto" w:fill="FFFFFF"/>
        </w:rPr>
        <w:t>gewährleisten</w:t>
      </w:r>
      <w:r w:rsidR="00607109">
        <w:rPr>
          <w:shd w:val="clear" w:color="auto" w:fill="FFFFFF"/>
        </w:rPr>
        <w:t xml:space="preserve"> </w:t>
      </w:r>
      <w:r>
        <w:rPr>
          <w:shd w:val="clear" w:color="auto" w:fill="FFFFFF"/>
        </w:rPr>
        <w:t>und</w:t>
      </w:r>
      <w:r w:rsidR="00607109">
        <w:rPr>
          <w:shd w:val="clear" w:color="auto" w:fill="FFFFFF"/>
        </w:rPr>
        <w:t xml:space="preserve"> </w:t>
      </w:r>
      <w:r>
        <w:rPr>
          <w:shd w:val="clear" w:color="auto" w:fill="FFFFFF"/>
        </w:rPr>
        <w:t>den</w:t>
      </w:r>
      <w:r w:rsidR="00607109">
        <w:rPr>
          <w:shd w:val="clear" w:color="auto" w:fill="FFFFFF"/>
        </w:rPr>
        <w:t xml:space="preserve"> </w:t>
      </w:r>
      <w:r>
        <w:rPr>
          <w:shd w:val="clear" w:color="auto" w:fill="FFFFFF"/>
        </w:rPr>
        <w:t>Zugriff</w:t>
      </w:r>
      <w:r w:rsidR="00607109">
        <w:rPr>
          <w:shd w:val="clear" w:color="auto" w:fill="FFFFFF"/>
        </w:rPr>
        <w:t xml:space="preserve"> </w:t>
      </w:r>
      <w:r>
        <w:rPr>
          <w:shd w:val="clear" w:color="auto" w:fill="FFFFFF"/>
        </w:rPr>
        <w:t>auf</w:t>
      </w:r>
      <w:r w:rsidR="00607109">
        <w:rPr>
          <w:shd w:val="clear" w:color="auto" w:fill="FFFFFF"/>
        </w:rPr>
        <w:t xml:space="preserve"> </w:t>
      </w:r>
      <w:r>
        <w:rPr>
          <w:shd w:val="clear" w:color="auto" w:fill="FFFFFF"/>
        </w:rPr>
        <w:t>das</w:t>
      </w:r>
      <w:r w:rsidR="00607109">
        <w:rPr>
          <w:shd w:val="clear" w:color="auto" w:fill="FFFFFF"/>
        </w:rPr>
        <w:t xml:space="preserve"> </w:t>
      </w:r>
      <w:r>
        <w:rPr>
          <w:shd w:val="clear" w:color="auto" w:fill="FFFFFF"/>
        </w:rPr>
        <w:t>Übertragungsmedium</w:t>
      </w:r>
      <w:r w:rsidR="00607109">
        <w:rPr>
          <w:shd w:val="clear" w:color="auto" w:fill="FFFFFF"/>
        </w:rPr>
        <w:t xml:space="preserve"> </w:t>
      </w:r>
      <w:r>
        <w:rPr>
          <w:shd w:val="clear" w:color="auto" w:fill="FFFFFF"/>
        </w:rPr>
        <w:t>zu</w:t>
      </w:r>
      <w:r w:rsidR="00607109">
        <w:rPr>
          <w:shd w:val="clear" w:color="auto" w:fill="FFFFFF"/>
        </w:rPr>
        <w:t xml:space="preserve"> </w:t>
      </w:r>
      <w:r>
        <w:rPr>
          <w:shd w:val="clear" w:color="auto" w:fill="FFFFFF"/>
        </w:rPr>
        <w:t>regeln.</w:t>
      </w:r>
    </w:p>
    <w:p w14:paraId="4CE4B699" w14:textId="27CF23AC" w:rsidR="00362E5A" w:rsidRPr="00AA6B65" w:rsidRDefault="00362E5A" w:rsidP="006F174D">
      <w:pPr>
        <w:pStyle w:val="berschrift2"/>
      </w:pPr>
      <w:bookmarkStart w:id="311" w:name="_Toc439697799"/>
      <w:r>
        <w:t>Netzwerkgeräte</w:t>
      </w:r>
      <w:bookmarkEnd w:id="311"/>
    </w:p>
    <w:p w14:paraId="33926715" w14:textId="77777777" w:rsidR="00362E5A" w:rsidRDefault="00FC01C1" w:rsidP="009517ED">
      <w:pPr>
        <w:rPr>
          <w:b/>
        </w:rPr>
      </w:pPr>
      <w:r w:rsidRPr="00362E5A">
        <w:rPr>
          <w:b/>
        </w:rPr>
        <w:t>Repeater</w:t>
      </w:r>
    </w:p>
    <w:p w14:paraId="4365125B" w14:textId="7975B44A" w:rsidR="009517ED" w:rsidRPr="009517ED" w:rsidRDefault="009517ED" w:rsidP="009517ED">
      <w:r>
        <w:rPr>
          <w:shd w:val="clear" w:color="auto" w:fill="FFFFFF"/>
        </w:rPr>
        <w:t>Ein</w:t>
      </w:r>
      <w:r w:rsidR="00607109">
        <w:rPr>
          <w:rStyle w:val="apple-converted-space"/>
          <w:rFonts w:ascii="Arial" w:hAnsi="Arial" w:cs="Arial"/>
          <w:color w:val="252525"/>
          <w:shd w:val="clear" w:color="auto" w:fill="FFFFFF"/>
        </w:rPr>
        <w:t xml:space="preserve"> </w:t>
      </w:r>
      <w:r w:rsidRPr="00C61361">
        <w:rPr>
          <w:bCs/>
          <w:shd w:val="clear" w:color="auto" w:fill="FFFFFF"/>
        </w:rPr>
        <w:t>Repeater</w:t>
      </w:r>
      <w:r w:rsidR="00607109">
        <w:rPr>
          <w:rStyle w:val="apple-converted-space"/>
          <w:rFonts w:ascii="Arial" w:hAnsi="Arial" w:cs="Arial"/>
          <w:color w:val="252525"/>
          <w:shd w:val="clear" w:color="auto" w:fill="FFFFFF"/>
        </w:rPr>
        <w:t xml:space="preserve"> </w:t>
      </w:r>
      <w:r>
        <w:rPr>
          <w:shd w:val="clear" w:color="auto" w:fill="FFFFFF"/>
        </w:rPr>
        <w:t>ist</w:t>
      </w:r>
      <w:r w:rsidR="00607109">
        <w:rPr>
          <w:shd w:val="clear" w:color="auto" w:fill="FFFFFF"/>
        </w:rPr>
        <w:t xml:space="preserve"> </w:t>
      </w:r>
      <w:r>
        <w:rPr>
          <w:shd w:val="clear" w:color="auto" w:fill="FFFFFF"/>
        </w:rPr>
        <w:t>in</w:t>
      </w:r>
      <w:r w:rsidR="00607109">
        <w:rPr>
          <w:shd w:val="clear" w:color="auto" w:fill="FFFFFF"/>
        </w:rPr>
        <w:t xml:space="preserve"> </w:t>
      </w:r>
      <w:r>
        <w:rPr>
          <w:shd w:val="clear" w:color="auto" w:fill="FFFFFF"/>
        </w:rPr>
        <w:t>der</w:t>
      </w:r>
      <w:r w:rsidR="00607109">
        <w:rPr>
          <w:rStyle w:val="apple-converted-space"/>
          <w:rFonts w:ascii="Arial" w:hAnsi="Arial" w:cs="Arial"/>
          <w:color w:val="252525"/>
          <w:shd w:val="clear" w:color="auto" w:fill="FFFFFF"/>
        </w:rPr>
        <w:t xml:space="preserve"> </w:t>
      </w:r>
      <w:r w:rsidRPr="00BD4B92">
        <w:t>Kommunikationstechnik</w:t>
      </w:r>
      <w:r w:rsidR="00607109">
        <w:rPr>
          <w:rStyle w:val="apple-converted-space"/>
          <w:rFonts w:ascii="Arial" w:hAnsi="Arial" w:cs="Arial"/>
          <w:color w:val="252525"/>
          <w:shd w:val="clear" w:color="auto" w:fill="FFFFFF"/>
        </w:rPr>
        <w:t xml:space="preserve"> </w:t>
      </w:r>
      <w:r>
        <w:rPr>
          <w:shd w:val="clear" w:color="auto" w:fill="FFFFFF"/>
        </w:rPr>
        <w:t>ein</w:t>
      </w:r>
      <w:r w:rsidR="00607109">
        <w:rPr>
          <w:shd w:val="clear" w:color="auto" w:fill="FFFFFF"/>
        </w:rPr>
        <w:t xml:space="preserve"> </w:t>
      </w:r>
      <w:r>
        <w:rPr>
          <w:shd w:val="clear" w:color="auto" w:fill="FFFFFF"/>
        </w:rPr>
        <w:t>elektrischer</w:t>
      </w:r>
      <w:r w:rsidR="00607109">
        <w:rPr>
          <w:shd w:val="clear" w:color="auto" w:fill="FFFFFF"/>
        </w:rPr>
        <w:t xml:space="preserve"> </w:t>
      </w:r>
      <w:r>
        <w:rPr>
          <w:shd w:val="clear" w:color="auto" w:fill="FFFFFF"/>
        </w:rPr>
        <w:t>oder</w:t>
      </w:r>
      <w:r w:rsidR="00607109">
        <w:rPr>
          <w:shd w:val="clear" w:color="auto" w:fill="FFFFFF"/>
        </w:rPr>
        <w:t xml:space="preserve"> </w:t>
      </w:r>
      <w:r>
        <w:rPr>
          <w:shd w:val="clear" w:color="auto" w:fill="FFFFFF"/>
        </w:rPr>
        <w:t>auch</w:t>
      </w:r>
      <w:r w:rsidR="00607109">
        <w:rPr>
          <w:shd w:val="clear" w:color="auto" w:fill="FFFFFF"/>
        </w:rPr>
        <w:t xml:space="preserve"> </w:t>
      </w:r>
      <w:r w:rsidR="00C61361">
        <w:rPr>
          <w:shd w:val="clear" w:color="auto" w:fill="FFFFFF"/>
        </w:rPr>
        <w:t>optischer</w:t>
      </w:r>
      <w:r w:rsidR="00607109">
        <w:rPr>
          <w:shd w:val="clear" w:color="auto" w:fill="FFFFFF"/>
        </w:rPr>
        <w:t xml:space="preserve"> </w:t>
      </w:r>
      <w:r w:rsidR="00C61361">
        <w:rPr>
          <w:shd w:val="clear" w:color="auto" w:fill="FFFFFF"/>
        </w:rPr>
        <w:t>Signalverstärker</w:t>
      </w:r>
      <w:r w:rsidR="00C61361">
        <w:rPr>
          <w:rStyle w:val="apple-converted-space"/>
          <w:rFonts w:ascii="Arial" w:hAnsi="Arial" w:cs="Arial"/>
          <w:color w:val="252525"/>
          <w:shd w:val="clear" w:color="auto" w:fill="FFFFFF"/>
        </w:rPr>
        <w:t>/</w:t>
      </w:r>
      <w:r>
        <w:rPr>
          <w:shd w:val="clear" w:color="auto" w:fill="FFFFFF"/>
        </w:rPr>
        <w:t>aufbereiter</w:t>
      </w:r>
      <w:r w:rsidR="00607109">
        <w:rPr>
          <w:shd w:val="clear" w:color="auto" w:fill="FFFFFF"/>
        </w:rPr>
        <w:t xml:space="preserve"> </w:t>
      </w:r>
      <w:r>
        <w:rPr>
          <w:shd w:val="clear" w:color="auto" w:fill="FFFFFF"/>
        </w:rPr>
        <w:t>zur</w:t>
      </w:r>
      <w:r w:rsidR="00607109">
        <w:rPr>
          <w:shd w:val="clear" w:color="auto" w:fill="FFFFFF"/>
        </w:rPr>
        <w:t xml:space="preserve"> </w:t>
      </w:r>
      <w:r>
        <w:rPr>
          <w:shd w:val="clear" w:color="auto" w:fill="FFFFFF"/>
        </w:rPr>
        <w:t>Vergrö</w:t>
      </w:r>
      <w:r w:rsidR="00C61361">
        <w:rPr>
          <w:shd w:val="clear" w:color="auto" w:fill="FFFFFF"/>
        </w:rPr>
        <w:t>ss</w:t>
      </w:r>
      <w:r>
        <w:rPr>
          <w:shd w:val="clear" w:color="auto" w:fill="FFFFFF"/>
        </w:rPr>
        <w:t>erung</w:t>
      </w:r>
      <w:r w:rsidR="00607109">
        <w:rPr>
          <w:shd w:val="clear" w:color="auto" w:fill="FFFFFF"/>
        </w:rPr>
        <w:t xml:space="preserve"> </w:t>
      </w:r>
      <w:r>
        <w:rPr>
          <w:shd w:val="clear" w:color="auto" w:fill="FFFFFF"/>
        </w:rPr>
        <w:t>der</w:t>
      </w:r>
      <w:r w:rsidR="00607109">
        <w:rPr>
          <w:shd w:val="clear" w:color="auto" w:fill="FFFFFF"/>
        </w:rPr>
        <w:t xml:space="preserve"> </w:t>
      </w:r>
      <w:r>
        <w:rPr>
          <w:shd w:val="clear" w:color="auto" w:fill="FFFFFF"/>
        </w:rPr>
        <w:t>Reichweite</w:t>
      </w:r>
      <w:r w:rsidR="00607109">
        <w:rPr>
          <w:shd w:val="clear" w:color="auto" w:fill="FFFFFF"/>
        </w:rPr>
        <w:t xml:space="preserve"> </w:t>
      </w:r>
      <w:r>
        <w:rPr>
          <w:shd w:val="clear" w:color="auto" w:fill="FFFFFF"/>
        </w:rPr>
        <w:t>eines</w:t>
      </w:r>
      <w:r w:rsidR="00607109">
        <w:rPr>
          <w:shd w:val="clear" w:color="auto" w:fill="FFFFFF"/>
        </w:rPr>
        <w:t xml:space="preserve"> </w:t>
      </w:r>
      <w:r>
        <w:rPr>
          <w:shd w:val="clear" w:color="auto" w:fill="FFFFFF"/>
        </w:rPr>
        <w:t>Signals.</w:t>
      </w:r>
      <w:r w:rsidR="00607109">
        <w:rPr>
          <w:rStyle w:val="apple-converted-space"/>
          <w:rFonts w:ascii="Arial" w:hAnsi="Arial" w:cs="Arial"/>
          <w:color w:val="252525"/>
          <w:shd w:val="clear" w:color="auto" w:fill="FFFFFF"/>
        </w:rPr>
        <w:t xml:space="preserve"> </w:t>
      </w:r>
    </w:p>
    <w:p w14:paraId="1E2A6834" w14:textId="7838E1C3" w:rsidR="00362E5A" w:rsidRDefault="009517ED" w:rsidP="00362E5A">
      <w:r w:rsidRPr="009517ED">
        <w:rPr>
          <w:noProof/>
          <w:lang w:eastAsia="de-CH"/>
        </w:rPr>
        <w:drawing>
          <wp:inline distT="0" distB="0" distL="0" distR="0" wp14:anchorId="4A528373" wp14:editId="6D76A92A">
            <wp:extent cx="2440940" cy="1550035"/>
            <wp:effectExtent l="0" t="0" r="0" b="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2440940" cy="1550035"/>
                    </a:xfrm>
                    <a:prstGeom prst="rect">
                      <a:avLst/>
                    </a:prstGeom>
                  </pic:spPr>
                </pic:pic>
              </a:graphicData>
            </a:graphic>
          </wp:inline>
        </w:drawing>
      </w:r>
    </w:p>
    <w:p w14:paraId="393A0075" w14:textId="68698EF8" w:rsidR="00362E5A" w:rsidRPr="00801592" w:rsidRDefault="00362E5A" w:rsidP="00362E5A">
      <w:pPr>
        <w:rPr>
          <w:rStyle w:val="berschrift2Zchn"/>
          <w:rFonts w:asciiTheme="minorHAnsi" w:eastAsiaTheme="minorEastAsia" w:hAnsiTheme="minorHAnsi" w:cstheme="minorBidi"/>
          <w:b/>
          <w:sz w:val="21"/>
          <w:szCs w:val="21"/>
          <w:lang w:val="de-CH"/>
          <w:rPrChange w:id="312" w:author="Janik Vonrotz" w:date="2016-01-04T17:38:00Z">
            <w:rPr>
              <w:rStyle w:val="berschrift2Zchn"/>
              <w:rFonts w:asciiTheme="minorHAnsi" w:eastAsiaTheme="minorEastAsia" w:hAnsiTheme="minorHAnsi" w:cstheme="minorBidi"/>
              <w:b/>
              <w:sz w:val="21"/>
              <w:szCs w:val="21"/>
            </w:rPr>
          </w:rPrChange>
        </w:rPr>
      </w:pPr>
      <w:r w:rsidRPr="00362E5A">
        <w:rPr>
          <w:b/>
        </w:rPr>
        <w:t>Hub</w:t>
      </w:r>
    </w:p>
    <w:p w14:paraId="5BEC6742" w14:textId="77777777" w:rsidR="00362E5A" w:rsidRPr="0014599F" w:rsidRDefault="00362E5A" w:rsidP="00362E5A">
      <w:r w:rsidRPr="0014599F">
        <w:t>Ein</w:t>
      </w:r>
      <w:r>
        <w:t xml:space="preserve"> </w:t>
      </w:r>
      <w:r w:rsidRPr="0014599F">
        <w:t>Hub</w:t>
      </w:r>
      <w:r>
        <w:t xml:space="preserve"> </w:t>
      </w:r>
      <w:r w:rsidRPr="0014599F">
        <w:t>verbindet</w:t>
      </w:r>
      <w:r>
        <w:t xml:space="preserve"> </w:t>
      </w:r>
      <w:r w:rsidRPr="0014599F">
        <w:t>mehrere</w:t>
      </w:r>
      <w:r>
        <w:t xml:space="preserve"> </w:t>
      </w:r>
      <w:r w:rsidRPr="0014599F">
        <w:t>Stationen</w:t>
      </w:r>
      <w:r>
        <w:t xml:space="preserve"> </w:t>
      </w:r>
      <w:r w:rsidRPr="0014599F">
        <w:t>in</w:t>
      </w:r>
      <w:r>
        <w:t xml:space="preserve"> </w:t>
      </w:r>
      <w:r w:rsidRPr="0014599F">
        <w:t>einem</w:t>
      </w:r>
      <w:r>
        <w:t xml:space="preserve"> </w:t>
      </w:r>
      <w:r w:rsidRPr="0014599F">
        <w:t>Netzwerk</w:t>
      </w:r>
      <w:r>
        <w:t xml:space="preserve"> </w:t>
      </w:r>
      <w:r w:rsidRPr="0014599F">
        <w:t>miteinander.</w:t>
      </w:r>
      <w:r>
        <w:t xml:space="preserve"> </w:t>
      </w:r>
      <w:r w:rsidRPr="0014599F">
        <w:t>Somit</w:t>
      </w:r>
      <w:r>
        <w:t xml:space="preserve"> </w:t>
      </w:r>
      <w:r w:rsidRPr="0014599F">
        <w:t>verbinden</w:t>
      </w:r>
      <w:r>
        <w:t xml:space="preserve"> </w:t>
      </w:r>
      <w:r w:rsidRPr="0014599F">
        <w:t>Hubs</w:t>
      </w:r>
      <w:r>
        <w:t xml:space="preserve"> </w:t>
      </w:r>
      <w:r w:rsidRPr="0014599F">
        <w:t>Netzsegmente</w:t>
      </w:r>
      <w:r>
        <w:t xml:space="preserve"> </w:t>
      </w:r>
      <w:r w:rsidRPr="0014599F">
        <w:t>auf</w:t>
      </w:r>
      <w:r>
        <w:t xml:space="preserve"> </w:t>
      </w:r>
      <w:r w:rsidRPr="0014599F">
        <w:t>der</w:t>
      </w:r>
      <w:r>
        <w:t xml:space="preserve"> </w:t>
      </w:r>
      <w:r w:rsidRPr="0014599F">
        <w:t>physikalischen</w:t>
      </w:r>
      <w:r>
        <w:t xml:space="preserve"> </w:t>
      </w:r>
      <w:r w:rsidRPr="0014599F">
        <w:t>Schicht</w:t>
      </w:r>
      <w:r>
        <w:t xml:space="preserve"> </w:t>
      </w:r>
      <w:r w:rsidRPr="0014599F">
        <w:t>(Schicht</w:t>
      </w:r>
      <w:r>
        <w:t xml:space="preserve"> </w:t>
      </w:r>
      <w:r w:rsidRPr="0014599F">
        <w:t>1),</w:t>
      </w:r>
      <w:r>
        <w:t xml:space="preserve"> </w:t>
      </w:r>
      <w:r w:rsidRPr="0014599F">
        <w:t>wodurch</w:t>
      </w:r>
      <w:r>
        <w:t xml:space="preserve"> </w:t>
      </w:r>
      <w:r w:rsidRPr="0014599F">
        <w:t>eine</w:t>
      </w:r>
      <w:r>
        <w:t xml:space="preserve"> </w:t>
      </w:r>
      <w:r w:rsidRPr="0014599F">
        <w:t>gemeinsame</w:t>
      </w:r>
      <w:r>
        <w:t xml:space="preserve"> </w:t>
      </w:r>
      <w:r w:rsidRPr="0014599F">
        <w:t>Kollisionsdomäne</w:t>
      </w:r>
      <w:r>
        <w:t xml:space="preserve"> </w:t>
      </w:r>
      <w:r w:rsidRPr="0014599F">
        <w:t>entsteht.</w:t>
      </w:r>
      <w:r>
        <w:t xml:space="preserve"> </w:t>
      </w:r>
      <w:r w:rsidRPr="0014599F">
        <w:t>Der</w:t>
      </w:r>
      <w:r>
        <w:t xml:space="preserve"> </w:t>
      </w:r>
      <w:r w:rsidRPr="0014599F">
        <w:t>Hub</w:t>
      </w:r>
      <w:r>
        <w:t xml:space="preserve"> </w:t>
      </w:r>
      <w:r w:rsidRPr="0014599F">
        <w:t>hat</w:t>
      </w:r>
      <w:r>
        <w:t xml:space="preserve"> </w:t>
      </w:r>
      <w:r w:rsidRPr="0014599F">
        <w:t>also</w:t>
      </w:r>
      <w:r>
        <w:t xml:space="preserve"> </w:t>
      </w:r>
      <w:r w:rsidRPr="0014599F">
        <w:t>nur</w:t>
      </w:r>
      <w:r>
        <w:t xml:space="preserve"> </w:t>
      </w:r>
      <w:r w:rsidRPr="0014599F">
        <w:t>eine</w:t>
      </w:r>
      <w:r>
        <w:t xml:space="preserve"> </w:t>
      </w:r>
      <w:r w:rsidRPr="0014599F">
        <w:t>Verteilerfunktion,</w:t>
      </w:r>
      <w:r>
        <w:t xml:space="preserve"> </w:t>
      </w:r>
      <w:r w:rsidRPr="0014599F">
        <w:t>indem</w:t>
      </w:r>
      <w:r>
        <w:t xml:space="preserve"> </w:t>
      </w:r>
      <w:r w:rsidRPr="0014599F">
        <w:t>er</w:t>
      </w:r>
      <w:r>
        <w:t xml:space="preserve"> </w:t>
      </w:r>
      <w:r w:rsidRPr="0014599F">
        <w:t>Datenpakete</w:t>
      </w:r>
      <w:r>
        <w:t xml:space="preserve"> </w:t>
      </w:r>
      <w:r w:rsidRPr="0014599F">
        <w:t>entgegen</w:t>
      </w:r>
      <w:r>
        <w:t xml:space="preserve"> </w:t>
      </w:r>
      <w:r w:rsidRPr="0014599F">
        <w:t>nimmt</w:t>
      </w:r>
      <w:r>
        <w:t xml:space="preserve"> </w:t>
      </w:r>
      <w:r w:rsidRPr="0014599F">
        <w:t>und</w:t>
      </w:r>
      <w:r>
        <w:t xml:space="preserve"> </w:t>
      </w:r>
      <w:r w:rsidRPr="0014599F">
        <w:t>an</w:t>
      </w:r>
      <w:r>
        <w:t xml:space="preserve"> </w:t>
      </w:r>
      <w:r w:rsidRPr="0014599F">
        <w:t>alle</w:t>
      </w:r>
      <w:r>
        <w:t xml:space="preserve"> </w:t>
      </w:r>
      <w:r w:rsidRPr="0014599F">
        <w:t>anderen</w:t>
      </w:r>
      <w:r>
        <w:t xml:space="preserve"> </w:t>
      </w:r>
      <w:r w:rsidRPr="0014599F">
        <w:t>Ports</w:t>
      </w:r>
      <w:r>
        <w:t xml:space="preserve"> </w:t>
      </w:r>
      <w:r w:rsidRPr="0014599F">
        <w:t>weiterleitet.</w:t>
      </w:r>
      <w:r>
        <w:t xml:space="preserve"> </w:t>
      </w:r>
      <w:r w:rsidRPr="0014599F">
        <w:t>Das</w:t>
      </w:r>
      <w:r>
        <w:t xml:space="preserve"> </w:t>
      </w:r>
      <w:r w:rsidRPr="0014599F">
        <w:t>heißt</w:t>
      </w:r>
      <w:r>
        <w:t xml:space="preserve"> </w:t>
      </w:r>
      <w:r w:rsidRPr="0014599F">
        <w:t>insbesondere</w:t>
      </w:r>
      <w:r>
        <w:t xml:space="preserve"> </w:t>
      </w:r>
      <w:r w:rsidRPr="0014599F">
        <w:t>auch,</w:t>
      </w:r>
      <w:r>
        <w:t xml:space="preserve"> </w:t>
      </w:r>
      <w:r w:rsidRPr="0014599F">
        <w:t>dass</w:t>
      </w:r>
      <w:r>
        <w:t xml:space="preserve"> </w:t>
      </w:r>
      <w:r w:rsidRPr="0014599F">
        <w:t>ein</w:t>
      </w:r>
      <w:r>
        <w:t xml:space="preserve"> </w:t>
      </w:r>
      <w:r w:rsidRPr="0014599F">
        <w:t>Hub</w:t>
      </w:r>
      <w:r>
        <w:t xml:space="preserve"> </w:t>
      </w:r>
      <w:r w:rsidRPr="0014599F">
        <w:t>Datenpakete</w:t>
      </w:r>
      <w:r>
        <w:t xml:space="preserve"> </w:t>
      </w:r>
      <w:r w:rsidRPr="0014599F">
        <w:t>auch</w:t>
      </w:r>
      <w:r>
        <w:t xml:space="preserve"> </w:t>
      </w:r>
      <w:r w:rsidRPr="0014599F">
        <w:t>an</w:t>
      </w:r>
      <w:r>
        <w:t xml:space="preserve"> </w:t>
      </w:r>
      <w:r w:rsidRPr="0014599F">
        <w:t>Stationen</w:t>
      </w:r>
      <w:r>
        <w:t xml:space="preserve"> </w:t>
      </w:r>
      <w:r w:rsidRPr="0014599F">
        <w:t>weiterschickt,</w:t>
      </w:r>
      <w:r>
        <w:t xml:space="preserve"> </w:t>
      </w:r>
      <w:r w:rsidRPr="0014599F">
        <w:t>die</w:t>
      </w:r>
      <w:r>
        <w:t xml:space="preserve"> </w:t>
      </w:r>
      <w:r w:rsidRPr="0014599F">
        <w:t>eigentlich</w:t>
      </w:r>
      <w:r>
        <w:t xml:space="preserve"> </w:t>
      </w:r>
      <w:r w:rsidRPr="0014599F">
        <w:t>nicht</w:t>
      </w:r>
      <w:r>
        <w:t xml:space="preserve"> </w:t>
      </w:r>
      <w:r w:rsidRPr="0014599F">
        <w:t>Empfänger</w:t>
      </w:r>
      <w:r>
        <w:t xml:space="preserve"> </w:t>
      </w:r>
      <w:r w:rsidRPr="0014599F">
        <w:t>der</w:t>
      </w:r>
      <w:r>
        <w:t xml:space="preserve"> </w:t>
      </w:r>
      <w:r w:rsidRPr="0014599F">
        <w:t>Daten</w:t>
      </w:r>
      <w:r>
        <w:t xml:space="preserve"> </w:t>
      </w:r>
      <w:r w:rsidRPr="0014599F">
        <w:t>sind.</w:t>
      </w:r>
    </w:p>
    <w:p w14:paraId="17423D0D" w14:textId="77777777" w:rsidR="00362E5A" w:rsidRPr="00362E5A" w:rsidRDefault="00362E5A" w:rsidP="00362E5A">
      <w:pPr>
        <w:rPr>
          <w:b/>
        </w:rPr>
      </w:pPr>
      <w:r w:rsidRPr="00362E5A">
        <w:rPr>
          <w:b/>
        </w:rPr>
        <w:t>Bridges</w:t>
      </w:r>
    </w:p>
    <w:p w14:paraId="481B9473" w14:textId="07062750" w:rsidR="00362E5A" w:rsidRDefault="00362E5A" w:rsidP="00362E5A">
      <w:pPr>
        <w:rPr>
          <w:lang w:eastAsia="de-CH"/>
        </w:rPr>
      </w:pPr>
      <w:r w:rsidRPr="0014599F">
        <w:rPr>
          <w:lang w:eastAsia="de-CH"/>
        </w:rPr>
        <w:t>Brücken</w:t>
      </w:r>
      <w:r>
        <w:rPr>
          <w:lang w:eastAsia="de-CH"/>
        </w:rPr>
        <w:t xml:space="preserve"> </w:t>
      </w:r>
      <w:r w:rsidRPr="0014599F">
        <w:rPr>
          <w:lang w:eastAsia="de-CH"/>
        </w:rPr>
        <w:t>oder</w:t>
      </w:r>
      <w:r>
        <w:rPr>
          <w:lang w:eastAsia="de-CH"/>
        </w:rPr>
        <w:t xml:space="preserve"> </w:t>
      </w:r>
      <w:r w:rsidRPr="0014599F">
        <w:rPr>
          <w:bCs/>
          <w:lang w:eastAsia="de-CH"/>
        </w:rPr>
        <w:t>Bridges</w:t>
      </w:r>
      <w:r>
        <w:rPr>
          <w:lang w:eastAsia="de-CH"/>
        </w:rPr>
        <w:t xml:space="preserve"> </w:t>
      </w:r>
      <w:r w:rsidRPr="0014599F">
        <w:rPr>
          <w:lang w:eastAsia="de-CH"/>
        </w:rPr>
        <w:t>sind</w:t>
      </w:r>
      <w:r>
        <w:rPr>
          <w:lang w:eastAsia="de-CH"/>
        </w:rPr>
        <w:t xml:space="preserve"> </w:t>
      </w:r>
      <w:r w:rsidRPr="0014599F">
        <w:rPr>
          <w:lang w:eastAsia="de-CH"/>
        </w:rPr>
        <w:t>dazu</w:t>
      </w:r>
      <w:r>
        <w:rPr>
          <w:lang w:eastAsia="de-CH"/>
        </w:rPr>
        <w:t xml:space="preserve"> </w:t>
      </w:r>
      <w:r w:rsidRPr="0014599F">
        <w:rPr>
          <w:lang w:eastAsia="de-CH"/>
        </w:rPr>
        <w:t>da,</w:t>
      </w:r>
      <w:r>
        <w:rPr>
          <w:lang w:eastAsia="de-CH"/>
        </w:rPr>
        <w:t xml:space="preserve"> </w:t>
      </w:r>
      <w:r w:rsidRPr="0014599F">
        <w:rPr>
          <w:lang w:eastAsia="de-CH"/>
        </w:rPr>
        <w:t>2</w:t>
      </w:r>
      <w:r>
        <w:rPr>
          <w:lang w:eastAsia="de-CH"/>
        </w:rPr>
        <w:t xml:space="preserve"> </w:t>
      </w:r>
      <w:r w:rsidRPr="0014599F">
        <w:rPr>
          <w:lang w:eastAsia="de-CH"/>
        </w:rPr>
        <w:t>Computersegmente</w:t>
      </w:r>
      <w:r>
        <w:rPr>
          <w:lang w:eastAsia="de-CH"/>
        </w:rPr>
        <w:t xml:space="preserve"> </w:t>
      </w:r>
      <w:r w:rsidRPr="0014599F">
        <w:rPr>
          <w:lang w:eastAsia="de-CH"/>
        </w:rPr>
        <w:t>im</w:t>
      </w:r>
      <w:r>
        <w:rPr>
          <w:lang w:eastAsia="de-CH"/>
        </w:rPr>
        <w:t xml:space="preserve"> </w:t>
      </w:r>
      <w:r w:rsidRPr="0014599F">
        <w:rPr>
          <w:lang w:eastAsia="de-CH"/>
        </w:rPr>
        <w:t>Netzwerk</w:t>
      </w:r>
      <w:r>
        <w:rPr>
          <w:lang w:eastAsia="de-CH"/>
        </w:rPr>
        <w:t xml:space="preserve"> </w:t>
      </w:r>
      <w:r w:rsidRPr="0014599F">
        <w:rPr>
          <w:lang w:eastAsia="de-CH"/>
        </w:rPr>
        <w:t>zu</w:t>
      </w:r>
      <w:r>
        <w:rPr>
          <w:lang w:eastAsia="de-CH"/>
        </w:rPr>
        <w:t xml:space="preserve"> </w:t>
      </w:r>
      <w:r w:rsidRPr="0014599F">
        <w:rPr>
          <w:lang w:eastAsia="de-CH"/>
        </w:rPr>
        <w:t>verbinden.</w:t>
      </w:r>
      <w:r>
        <w:rPr>
          <w:lang w:eastAsia="de-CH"/>
        </w:rPr>
        <w:t xml:space="preserve"> </w:t>
      </w:r>
      <w:r w:rsidRPr="0014599F">
        <w:rPr>
          <w:lang w:eastAsia="de-CH"/>
        </w:rPr>
        <w:t>Brücken</w:t>
      </w:r>
      <w:r>
        <w:rPr>
          <w:lang w:eastAsia="de-CH"/>
        </w:rPr>
        <w:t xml:space="preserve"> </w:t>
      </w:r>
      <w:r w:rsidRPr="0014599F">
        <w:rPr>
          <w:lang w:eastAsia="de-CH"/>
        </w:rPr>
        <w:t>unterbrechen</w:t>
      </w:r>
      <w:r>
        <w:rPr>
          <w:lang w:eastAsia="de-CH"/>
        </w:rPr>
        <w:t xml:space="preserve"> </w:t>
      </w:r>
      <w:r w:rsidRPr="0014599F">
        <w:rPr>
          <w:lang w:eastAsia="de-CH"/>
        </w:rPr>
        <w:t>hierbei</w:t>
      </w:r>
      <w:r>
        <w:rPr>
          <w:lang w:eastAsia="de-CH"/>
        </w:rPr>
        <w:t xml:space="preserve"> </w:t>
      </w:r>
      <w:r w:rsidRPr="0014599F">
        <w:rPr>
          <w:lang w:eastAsia="de-CH"/>
        </w:rPr>
        <w:t>Kollisionsdomänen,</w:t>
      </w:r>
      <w:r>
        <w:rPr>
          <w:lang w:eastAsia="de-CH"/>
        </w:rPr>
        <w:t xml:space="preserve"> </w:t>
      </w:r>
      <w:r w:rsidRPr="0014599F">
        <w:rPr>
          <w:lang w:eastAsia="de-CH"/>
        </w:rPr>
        <w:t>indem</w:t>
      </w:r>
      <w:r>
        <w:rPr>
          <w:lang w:eastAsia="de-CH"/>
        </w:rPr>
        <w:t xml:space="preserve"> </w:t>
      </w:r>
      <w:r w:rsidRPr="0014599F">
        <w:rPr>
          <w:lang w:eastAsia="de-CH"/>
        </w:rPr>
        <w:t>Datenpakete</w:t>
      </w:r>
      <w:r>
        <w:rPr>
          <w:lang w:eastAsia="de-CH"/>
        </w:rPr>
        <w:t xml:space="preserve"> </w:t>
      </w:r>
      <w:r w:rsidRPr="0014599F">
        <w:rPr>
          <w:lang w:eastAsia="de-CH"/>
        </w:rPr>
        <w:t>nur</w:t>
      </w:r>
      <w:r>
        <w:rPr>
          <w:lang w:eastAsia="de-CH"/>
        </w:rPr>
        <w:t xml:space="preserve"> </w:t>
      </w:r>
      <w:r w:rsidRPr="0014599F">
        <w:rPr>
          <w:lang w:eastAsia="de-CH"/>
        </w:rPr>
        <w:t>dann</w:t>
      </w:r>
      <w:r>
        <w:rPr>
          <w:lang w:eastAsia="de-CH"/>
        </w:rPr>
        <w:t xml:space="preserve"> </w:t>
      </w:r>
      <w:r w:rsidRPr="0014599F">
        <w:rPr>
          <w:lang w:eastAsia="de-CH"/>
        </w:rPr>
        <w:t>in</w:t>
      </w:r>
      <w:r>
        <w:rPr>
          <w:lang w:eastAsia="de-CH"/>
        </w:rPr>
        <w:t xml:space="preserve"> </w:t>
      </w:r>
      <w:r w:rsidRPr="0014599F">
        <w:rPr>
          <w:lang w:eastAsia="de-CH"/>
        </w:rPr>
        <w:t>das</w:t>
      </w:r>
      <w:r>
        <w:rPr>
          <w:lang w:eastAsia="de-CH"/>
        </w:rPr>
        <w:t xml:space="preserve"> </w:t>
      </w:r>
      <w:r w:rsidRPr="0014599F">
        <w:rPr>
          <w:lang w:eastAsia="de-CH"/>
        </w:rPr>
        <w:t>jeweils</w:t>
      </w:r>
      <w:r>
        <w:rPr>
          <w:lang w:eastAsia="de-CH"/>
        </w:rPr>
        <w:t xml:space="preserve"> </w:t>
      </w:r>
      <w:r w:rsidRPr="0014599F">
        <w:rPr>
          <w:lang w:eastAsia="de-CH"/>
        </w:rPr>
        <w:t>andere</w:t>
      </w:r>
      <w:r>
        <w:rPr>
          <w:lang w:eastAsia="de-CH"/>
        </w:rPr>
        <w:t xml:space="preserve"> </w:t>
      </w:r>
      <w:r w:rsidRPr="0014599F">
        <w:rPr>
          <w:lang w:eastAsia="de-CH"/>
        </w:rPr>
        <w:t>Segment</w:t>
      </w:r>
      <w:r>
        <w:rPr>
          <w:lang w:eastAsia="de-CH"/>
        </w:rPr>
        <w:t xml:space="preserve"> </w:t>
      </w:r>
      <w:r w:rsidRPr="0014599F">
        <w:rPr>
          <w:lang w:eastAsia="de-CH"/>
        </w:rPr>
        <w:t>weitergeleitet</w:t>
      </w:r>
      <w:r>
        <w:rPr>
          <w:lang w:eastAsia="de-CH"/>
        </w:rPr>
        <w:t xml:space="preserve"> </w:t>
      </w:r>
      <w:r w:rsidRPr="0014599F">
        <w:rPr>
          <w:lang w:eastAsia="de-CH"/>
        </w:rPr>
        <w:t>werden,</w:t>
      </w:r>
      <w:r>
        <w:rPr>
          <w:lang w:eastAsia="de-CH"/>
        </w:rPr>
        <w:t xml:space="preserve"> </w:t>
      </w:r>
      <w:r w:rsidRPr="0014599F">
        <w:rPr>
          <w:lang w:eastAsia="de-CH"/>
        </w:rPr>
        <w:t>wenn</w:t>
      </w:r>
      <w:r>
        <w:rPr>
          <w:lang w:eastAsia="de-CH"/>
        </w:rPr>
        <w:t xml:space="preserve"> </w:t>
      </w:r>
      <w:r w:rsidRPr="0014599F">
        <w:rPr>
          <w:lang w:eastAsia="de-CH"/>
        </w:rPr>
        <w:t>sich</w:t>
      </w:r>
      <w:r>
        <w:rPr>
          <w:lang w:eastAsia="de-CH"/>
        </w:rPr>
        <w:t xml:space="preserve"> </w:t>
      </w:r>
      <w:r w:rsidRPr="0014599F">
        <w:rPr>
          <w:lang w:eastAsia="de-CH"/>
        </w:rPr>
        <w:t>der</w:t>
      </w:r>
      <w:r>
        <w:rPr>
          <w:lang w:eastAsia="de-CH"/>
        </w:rPr>
        <w:t xml:space="preserve"> </w:t>
      </w:r>
      <w:r w:rsidRPr="0014599F">
        <w:rPr>
          <w:lang w:eastAsia="de-CH"/>
        </w:rPr>
        <w:t>jeweilige</w:t>
      </w:r>
      <w:r>
        <w:rPr>
          <w:lang w:eastAsia="de-CH"/>
        </w:rPr>
        <w:t xml:space="preserve"> </w:t>
      </w:r>
      <w:r w:rsidRPr="0014599F">
        <w:rPr>
          <w:lang w:eastAsia="de-CH"/>
        </w:rPr>
        <w:t>Empfänger</w:t>
      </w:r>
      <w:r>
        <w:rPr>
          <w:lang w:eastAsia="de-CH"/>
        </w:rPr>
        <w:t xml:space="preserve"> </w:t>
      </w:r>
      <w:r w:rsidRPr="0014599F">
        <w:rPr>
          <w:lang w:eastAsia="de-CH"/>
        </w:rPr>
        <w:t>in</w:t>
      </w:r>
      <w:r>
        <w:rPr>
          <w:lang w:eastAsia="de-CH"/>
        </w:rPr>
        <w:t xml:space="preserve"> </w:t>
      </w:r>
      <w:r w:rsidRPr="0014599F">
        <w:rPr>
          <w:lang w:eastAsia="de-CH"/>
        </w:rPr>
        <w:t>diesem</w:t>
      </w:r>
      <w:r>
        <w:rPr>
          <w:lang w:eastAsia="de-CH"/>
        </w:rPr>
        <w:t xml:space="preserve"> </w:t>
      </w:r>
      <w:r w:rsidRPr="0014599F">
        <w:rPr>
          <w:lang w:eastAsia="de-CH"/>
        </w:rPr>
        <w:t>Segment</w:t>
      </w:r>
      <w:r>
        <w:rPr>
          <w:lang w:eastAsia="de-CH"/>
        </w:rPr>
        <w:t xml:space="preserve"> </w:t>
      </w:r>
      <w:r w:rsidRPr="0014599F">
        <w:rPr>
          <w:lang w:eastAsia="de-CH"/>
        </w:rPr>
        <w:t>befindet.</w:t>
      </w:r>
      <w:r>
        <w:rPr>
          <w:lang w:eastAsia="de-CH"/>
        </w:rPr>
        <w:t xml:space="preserve"> </w:t>
      </w:r>
      <w:r w:rsidRPr="0014599F">
        <w:rPr>
          <w:lang w:eastAsia="de-CH"/>
        </w:rPr>
        <w:t>Im</w:t>
      </w:r>
      <w:r>
        <w:rPr>
          <w:lang w:eastAsia="de-CH"/>
        </w:rPr>
        <w:t xml:space="preserve"> </w:t>
      </w:r>
      <w:r w:rsidRPr="0014599F">
        <w:rPr>
          <w:lang w:eastAsia="de-CH"/>
        </w:rPr>
        <w:t>Gegensatz</w:t>
      </w:r>
      <w:r>
        <w:rPr>
          <w:lang w:eastAsia="de-CH"/>
        </w:rPr>
        <w:t xml:space="preserve"> </w:t>
      </w:r>
      <w:r w:rsidRPr="0014599F">
        <w:rPr>
          <w:lang w:eastAsia="de-CH"/>
        </w:rPr>
        <w:t>zu</w:t>
      </w:r>
      <w:r>
        <w:rPr>
          <w:lang w:eastAsia="de-CH"/>
        </w:rPr>
        <w:t xml:space="preserve"> </w:t>
      </w:r>
      <w:r w:rsidRPr="0014599F">
        <w:rPr>
          <w:lang w:eastAsia="de-CH"/>
        </w:rPr>
        <w:t>Hubs,</w:t>
      </w:r>
      <w:r>
        <w:rPr>
          <w:lang w:eastAsia="de-CH"/>
        </w:rPr>
        <w:t xml:space="preserve"> </w:t>
      </w:r>
      <w:r w:rsidRPr="0014599F">
        <w:rPr>
          <w:lang w:eastAsia="de-CH"/>
        </w:rPr>
        <w:t>werden</w:t>
      </w:r>
      <w:r>
        <w:rPr>
          <w:lang w:eastAsia="de-CH"/>
        </w:rPr>
        <w:t xml:space="preserve"> </w:t>
      </w:r>
      <w:r w:rsidRPr="0014599F">
        <w:rPr>
          <w:lang w:eastAsia="de-CH"/>
        </w:rPr>
        <w:t>also</w:t>
      </w:r>
      <w:r>
        <w:rPr>
          <w:lang w:eastAsia="de-CH"/>
        </w:rPr>
        <w:t xml:space="preserve"> </w:t>
      </w:r>
      <w:r w:rsidRPr="0014599F">
        <w:rPr>
          <w:lang w:eastAsia="de-CH"/>
        </w:rPr>
        <w:t>Datenpakete</w:t>
      </w:r>
      <w:r>
        <w:rPr>
          <w:lang w:eastAsia="de-CH"/>
        </w:rPr>
        <w:t xml:space="preserve"> </w:t>
      </w:r>
      <w:r w:rsidRPr="0014599F">
        <w:rPr>
          <w:lang w:eastAsia="de-CH"/>
        </w:rPr>
        <w:t>nicht</w:t>
      </w:r>
      <w:r>
        <w:rPr>
          <w:lang w:eastAsia="de-CH"/>
        </w:rPr>
        <w:t xml:space="preserve"> </w:t>
      </w:r>
      <w:r w:rsidRPr="0014599F">
        <w:rPr>
          <w:lang w:eastAsia="de-CH"/>
        </w:rPr>
        <w:t>einfach</w:t>
      </w:r>
      <w:r>
        <w:rPr>
          <w:lang w:eastAsia="de-CH"/>
        </w:rPr>
        <w:t xml:space="preserve"> </w:t>
      </w:r>
      <w:r w:rsidRPr="0014599F">
        <w:rPr>
          <w:lang w:eastAsia="de-CH"/>
        </w:rPr>
        <w:t>an</w:t>
      </w:r>
      <w:r>
        <w:rPr>
          <w:lang w:eastAsia="de-CH"/>
        </w:rPr>
        <w:t xml:space="preserve"> </w:t>
      </w:r>
      <w:r w:rsidRPr="0014599F">
        <w:rPr>
          <w:lang w:eastAsia="de-CH"/>
        </w:rPr>
        <w:t>alle</w:t>
      </w:r>
      <w:r>
        <w:rPr>
          <w:lang w:eastAsia="de-CH"/>
        </w:rPr>
        <w:t xml:space="preserve"> </w:t>
      </w:r>
      <w:r w:rsidRPr="0014599F">
        <w:rPr>
          <w:lang w:eastAsia="de-CH"/>
        </w:rPr>
        <w:t>Ports</w:t>
      </w:r>
      <w:r>
        <w:rPr>
          <w:lang w:eastAsia="de-CH"/>
        </w:rPr>
        <w:t xml:space="preserve"> </w:t>
      </w:r>
      <w:r w:rsidRPr="0014599F">
        <w:rPr>
          <w:lang w:eastAsia="de-CH"/>
        </w:rPr>
        <w:t>weitergeleitet,</w:t>
      </w:r>
      <w:r>
        <w:rPr>
          <w:lang w:eastAsia="de-CH"/>
        </w:rPr>
        <w:t xml:space="preserve"> </w:t>
      </w:r>
      <w:r w:rsidRPr="0014599F">
        <w:rPr>
          <w:lang w:eastAsia="de-CH"/>
        </w:rPr>
        <w:t>sondern</w:t>
      </w:r>
      <w:r>
        <w:rPr>
          <w:lang w:eastAsia="de-CH"/>
        </w:rPr>
        <w:t xml:space="preserve"> </w:t>
      </w:r>
      <w:r w:rsidRPr="0014599F">
        <w:rPr>
          <w:lang w:eastAsia="de-CH"/>
        </w:rPr>
        <w:t>die</w:t>
      </w:r>
      <w:r>
        <w:rPr>
          <w:lang w:eastAsia="de-CH"/>
        </w:rPr>
        <w:t xml:space="preserve"> </w:t>
      </w:r>
      <w:r w:rsidRPr="0014599F">
        <w:rPr>
          <w:lang w:eastAsia="de-CH"/>
        </w:rPr>
        <w:t>Weiterleitungsentscheidungen</w:t>
      </w:r>
      <w:r>
        <w:rPr>
          <w:lang w:eastAsia="de-CH"/>
        </w:rPr>
        <w:t xml:space="preserve"> </w:t>
      </w:r>
      <w:r w:rsidRPr="0014599F">
        <w:rPr>
          <w:lang w:eastAsia="de-CH"/>
        </w:rPr>
        <w:t>werden</w:t>
      </w:r>
      <w:r>
        <w:rPr>
          <w:lang w:eastAsia="de-CH"/>
        </w:rPr>
        <w:t xml:space="preserve"> </w:t>
      </w:r>
      <w:r w:rsidRPr="0014599F">
        <w:rPr>
          <w:lang w:eastAsia="de-CH"/>
        </w:rPr>
        <w:t>auf</w:t>
      </w:r>
      <w:r>
        <w:rPr>
          <w:lang w:eastAsia="de-CH"/>
        </w:rPr>
        <w:t xml:space="preserve"> </w:t>
      </w:r>
      <w:r w:rsidRPr="0014599F">
        <w:rPr>
          <w:lang w:eastAsia="de-CH"/>
        </w:rPr>
        <w:t>Basis</w:t>
      </w:r>
      <w:r>
        <w:rPr>
          <w:lang w:eastAsia="de-CH"/>
        </w:rPr>
        <w:t xml:space="preserve"> </w:t>
      </w:r>
      <w:r w:rsidRPr="0014599F">
        <w:rPr>
          <w:lang w:eastAsia="de-CH"/>
        </w:rPr>
        <w:t>der</w:t>
      </w:r>
      <w:r>
        <w:rPr>
          <w:lang w:eastAsia="de-CH"/>
        </w:rPr>
        <w:t xml:space="preserve"> </w:t>
      </w:r>
      <w:r w:rsidRPr="0014599F">
        <w:rPr>
          <w:lang w:eastAsia="de-CH"/>
        </w:rPr>
        <w:t>der</w:t>
      </w:r>
      <w:r>
        <w:rPr>
          <w:lang w:eastAsia="de-CH"/>
        </w:rPr>
        <w:t xml:space="preserve"> </w:t>
      </w:r>
      <w:r w:rsidRPr="0014599F">
        <w:rPr>
          <w:lang w:eastAsia="de-CH"/>
        </w:rPr>
        <w:t>Ziel-Mac-Adresse</w:t>
      </w:r>
      <w:r>
        <w:rPr>
          <w:lang w:eastAsia="de-CH"/>
        </w:rPr>
        <w:t xml:space="preserve"> </w:t>
      </w:r>
      <w:r w:rsidRPr="0014599F">
        <w:rPr>
          <w:lang w:eastAsia="de-CH"/>
        </w:rPr>
        <w:t>getroffen.</w:t>
      </w:r>
      <w:r>
        <w:rPr>
          <w:lang w:eastAsia="de-CH"/>
        </w:rPr>
        <w:t xml:space="preserve"> </w:t>
      </w:r>
      <w:r w:rsidRPr="0014599F">
        <w:rPr>
          <w:lang w:eastAsia="de-CH"/>
        </w:rPr>
        <w:t>Im</w:t>
      </w:r>
      <w:r>
        <w:rPr>
          <w:lang w:eastAsia="de-CH"/>
        </w:rPr>
        <w:t xml:space="preserve"> </w:t>
      </w:r>
      <w:r w:rsidRPr="0014599F">
        <w:rPr>
          <w:lang w:eastAsia="de-CH"/>
        </w:rPr>
        <w:t>Schichtenmodell,</w:t>
      </w:r>
      <w:r>
        <w:rPr>
          <w:lang w:eastAsia="de-CH"/>
        </w:rPr>
        <w:t xml:space="preserve"> </w:t>
      </w:r>
      <w:r w:rsidRPr="0014599F">
        <w:rPr>
          <w:lang w:eastAsia="de-CH"/>
        </w:rPr>
        <w:t>arbeiten</w:t>
      </w:r>
      <w:r>
        <w:rPr>
          <w:lang w:eastAsia="de-CH"/>
        </w:rPr>
        <w:t xml:space="preserve"> </w:t>
      </w:r>
      <w:r w:rsidRPr="0014599F">
        <w:rPr>
          <w:lang w:eastAsia="de-CH"/>
        </w:rPr>
        <w:t>Brücken</w:t>
      </w:r>
      <w:r>
        <w:rPr>
          <w:lang w:eastAsia="de-CH"/>
        </w:rPr>
        <w:t xml:space="preserve"> </w:t>
      </w:r>
      <w:r w:rsidRPr="0014599F">
        <w:rPr>
          <w:lang w:eastAsia="de-CH"/>
        </w:rPr>
        <w:t>im</w:t>
      </w:r>
      <w:r>
        <w:rPr>
          <w:lang w:eastAsia="de-CH"/>
        </w:rPr>
        <w:t xml:space="preserve"> </w:t>
      </w:r>
      <w:r w:rsidRPr="0014599F">
        <w:rPr>
          <w:lang w:eastAsia="de-CH"/>
        </w:rPr>
        <w:t>Gegensatz</w:t>
      </w:r>
      <w:r>
        <w:rPr>
          <w:lang w:eastAsia="de-CH"/>
        </w:rPr>
        <w:t xml:space="preserve"> </w:t>
      </w:r>
      <w:r w:rsidRPr="0014599F">
        <w:rPr>
          <w:lang w:eastAsia="de-CH"/>
        </w:rPr>
        <w:t>zu</w:t>
      </w:r>
      <w:r>
        <w:rPr>
          <w:lang w:eastAsia="de-CH"/>
        </w:rPr>
        <w:t xml:space="preserve"> </w:t>
      </w:r>
      <w:r w:rsidRPr="0014599F">
        <w:rPr>
          <w:lang w:eastAsia="de-CH"/>
        </w:rPr>
        <w:t>Hubs</w:t>
      </w:r>
      <w:r>
        <w:rPr>
          <w:lang w:eastAsia="de-CH"/>
        </w:rPr>
        <w:t xml:space="preserve"> </w:t>
      </w:r>
      <w:r w:rsidRPr="0014599F">
        <w:rPr>
          <w:lang w:eastAsia="de-CH"/>
        </w:rPr>
        <w:t>auf</w:t>
      </w:r>
      <w:r>
        <w:rPr>
          <w:lang w:eastAsia="de-CH"/>
        </w:rPr>
        <w:t xml:space="preserve"> </w:t>
      </w:r>
      <w:r w:rsidRPr="0014599F">
        <w:rPr>
          <w:lang w:eastAsia="de-CH"/>
        </w:rPr>
        <w:t>Schicht</w:t>
      </w:r>
      <w:r>
        <w:rPr>
          <w:lang w:eastAsia="de-CH"/>
        </w:rPr>
        <w:t xml:space="preserve"> </w:t>
      </w:r>
      <w:r w:rsidRPr="0014599F">
        <w:rPr>
          <w:lang w:eastAsia="de-CH"/>
        </w:rPr>
        <w:t>2</w:t>
      </w:r>
      <w:r>
        <w:rPr>
          <w:lang w:eastAsia="de-CH"/>
        </w:rPr>
        <w:t xml:space="preserve"> (Sicherungsschicht).</w:t>
      </w:r>
    </w:p>
    <w:p w14:paraId="121ED2ED" w14:textId="17012567" w:rsidR="00362E5A" w:rsidRPr="00362E5A" w:rsidRDefault="00362E5A" w:rsidP="00362E5A">
      <w:pPr>
        <w:rPr>
          <w:b/>
          <w:lang w:eastAsia="de-CH"/>
        </w:rPr>
      </w:pPr>
      <w:r w:rsidRPr="00362E5A">
        <w:rPr>
          <w:b/>
          <w:lang w:eastAsia="de-CH"/>
        </w:rPr>
        <w:t>Switch</w:t>
      </w:r>
    </w:p>
    <w:p w14:paraId="651AE66D" w14:textId="4A3ECDA6" w:rsidR="00362E5A" w:rsidRDefault="00362E5A" w:rsidP="00362E5A">
      <w:r w:rsidRPr="0014599F">
        <w:t>Switches</w:t>
      </w:r>
      <w:r>
        <w:t xml:space="preserve"> </w:t>
      </w:r>
      <w:r w:rsidRPr="0014599F">
        <w:t>sind,</w:t>
      </w:r>
      <w:r>
        <w:t xml:space="preserve"> </w:t>
      </w:r>
      <w:r w:rsidRPr="0014599F">
        <w:t>ähnlich</w:t>
      </w:r>
      <w:r>
        <w:t xml:space="preserve"> </w:t>
      </w:r>
      <w:r w:rsidRPr="0014599F">
        <w:t>wie</w:t>
      </w:r>
      <w:r>
        <w:t xml:space="preserve"> </w:t>
      </w:r>
      <w:r w:rsidRPr="0014599F">
        <w:t>Brücken,</w:t>
      </w:r>
      <w:r>
        <w:t xml:space="preserve"> </w:t>
      </w:r>
      <w:r w:rsidRPr="0014599F">
        <w:t>Kopplungselemente</w:t>
      </w:r>
      <w:r>
        <w:t xml:space="preserve"> </w:t>
      </w:r>
      <w:r w:rsidRPr="0014599F">
        <w:t>die</w:t>
      </w:r>
      <w:r>
        <w:t xml:space="preserve"> </w:t>
      </w:r>
      <w:r w:rsidRPr="0014599F">
        <w:t>auf</w:t>
      </w:r>
      <w:r>
        <w:t xml:space="preserve"> </w:t>
      </w:r>
      <w:r w:rsidRPr="0014599F">
        <w:t>der</w:t>
      </w:r>
      <w:r>
        <w:t xml:space="preserve"> </w:t>
      </w:r>
      <w:r w:rsidRPr="0014599F">
        <w:t>Sicherungsschicht</w:t>
      </w:r>
      <w:r>
        <w:t xml:space="preserve"> </w:t>
      </w:r>
      <w:r w:rsidRPr="0014599F">
        <w:t>arbeiten</w:t>
      </w:r>
      <w:r>
        <w:t xml:space="preserve"> </w:t>
      </w:r>
      <w:r w:rsidRPr="0014599F">
        <w:t>und</w:t>
      </w:r>
      <w:r>
        <w:t xml:space="preserve"> </w:t>
      </w:r>
      <w:r w:rsidRPr="0014599F">
        <w:t>die</w:t>
      </w:r>
      <w:r>
        <w:t xml:space="preserve"> </w:t>
      </w:r>
      <w:r w:rsidRPr="0014599F">
        <w:t>Kollisionsdomäne</w:t>
      </w:r>
      <w:r>
        <w:t xml:space="preserve"> </w:t>
      </w:r>
      <w:r w:rsidRPr="0014599F">
        <w:t>unterbrechen.</w:t>
      </w:r>
      <w:r>
        <w:t xml:space="preserve"> </w:t>
      </w:r>
      <w:r w:rsidRPr="0014599F">
        <w:t>Im</w:t>
      </w:r>
      <w:r>
        <w:t xml:space="preserve"> </w:t>
      </w:r>
      <w:r w:rsidRPr="0014599F">
        <w:t>Gegensatz</w:t>
      </w:r>
      <w:r>
        <w:t xml:space="preserve"> </w:t>
      </w:r>
      <w:r w:rsidRPr="0014599F">
        <w:t>zu</w:t>
      </w:r>
      <w:r>
        <w:t xml:space="preserve"> </w:t>
      </w:r>
      <w:r w:rsidRPr="0014599F">
        <w:t>Brücken</w:t>
      </w:r>
      <w:r>
        <w:t xml:space="preserve"> </w:t>
      </w:r>
      <w:r w:rsidRPr="0014599F">
        <w:t>haben</w:t>
      </w:r>
      <w:r>
        <w:t xml:space="preserve"> </w:t>
      </w:r>
      <w:r w:rsidRPr="0014599F">
        <w:t>Switches</w:t>
      </w:r>
      <w:r>
        <w:t xml:space="preserve"> </w:t>
      </w:r>
      <w:r w:rsidRPr="0014599F">
        <w:t>aber</w:t>
      </w:r>
      <w:r>
        <w:t xml:space="preserve"> </w:t>
      </w:r>
      <w:r w:rsidRPr="0014599F">
        <w:t>mehr</w:t>
      </w:r>
      <w:r>
        <w:t xml:space="preserve"> </w:t>
      </w:r>
      <w:r w:rsidRPr="0014599F">
        <w:t>als</w:t>
      </w:r>
      <w:r>
        <w:t xml:space="preserve"> </w:t>
      </w:r>
      <w:r w:rsidRPr="0014599F">
        <w:t>zwei</w:t>
      </w:r>
      <w:r>
        <w:t xml:space="preserve"> </w:t>
      </w:r>
      <w:r w:rsidRPr="0014599F">
        <w:t>Ports.</w:t>
      </w:r>
      <w:r>
        <w:t xml:space="preserve"> </w:t>
      </w:r>
      <w:r w:rsidRPr="0014599F">
        <w:t>Switches</w:t>
      </w:r>
      <w:r>
        <w:t xml:space="preserve"> </w:t>
      </w:r>
      <w:r w:rsidRPr="0014599F">
        <w:t>und</w:t>
      </w:r>
      <w:r>
        <w:t xml:space="preserve"> </w:t>
      </w:r>
      <w:r w:rsidRPr="0014599F">
        <w:t>Hubs</w:t>
      </w:r>
      <w:r>
        <w:t xml:space="preserve"> </w:t>
      </w:r>
      <w:r w:rsidRPr="0014599F">
        <w:t>werden</w:t>
      </w:r>
      <w:r>
        <w:t xml:space="preserve"> </w:t>
      </w:r>
      <w:r w:rsidRPr="0014599F">
        <w:t>häufig</w:t>
      </w:r>
      <w:r>
        <w:t xml:space="preserve"> </w:t>
      </w:r>
      <w:r w:rsidRPr="0014599F">
        <w:t>miteinander</w:t>
      </w:r>
      <w:r>
        <w:t xml:space="preserve"> </w:t>
      </w:r>
      <w:r w:rsidRPr="0014599F">
        <w:t>verwechselt,</w:t>
      </w:r>
      <w:r>
        <w:t xml:space="preserve"> </w:t>
      </w:r>
      <w:r w:rsidRPr="0014599F">
        <w:t>nicht</w:t>
      </w:r>
      <w:r>
        <w:t xml:space="preserve"> </w:t>
      </w:r>
      <w:r w:rsidRPr="0014599F">
        <w:t>zuletzt</w:t>
      </w:r>
      <w:r>
        <w:t xml:space="preserve"> </w:t>
      </w:r>
      <w:r w:rsidRPr="0014599F">
        <w:t>weil</w:t>
      </w:r>
      <w:r>
        <w:t xml:space="preserve"> </w:t>
      </w:r>
      <w:r w:rsidRPr="0014599F">
        <w:t>die</w:t>
      </w:r>
      <w:r>
        <w:t xml:space="preserve"> </w:t>
      </w:r>
      <w:r w:rsidRPr="0014599F">
        <w:t>Geräte</w:t>
      </w:r>
      <w:r>
        <w:t xml:space="preserve"> </w:t>
      </w:r>
      <w:r w:rsidRPr="0014599F">
        <w:t>fast</w:t>
      </w:r>
      <w:r>
        <w:t xml:space="preserve"> </w:t>
      </w:r>
      <w:r w:rsidRPr="0014599F">
        <w:t>identisch</w:t>
      </w:r>
      <w:r>
        <w:t xml:space="preserve"> </w:t>
      </w:r>
      <w:r w:rsidRPr="0014599F">
        <w:t>aussehen</w:t>
      </w:r>
      <w:r>
        <w:t xml:space="preserve"> </w:t>
      </w:r>
      <w:r w:rsidRPr="0014599F">
        <w:t>(können),</w:t>
      </w:r>
      <w:r>
        <w:t xml:space="preserve"> </w:t>
      </w:r>
      <w:r w:rsidRPr="0014599F">
        <w:t>während</w:t>
      </w:r>
      <w:r>
        <w:t xml:space="preserve"> </w:t>
      </w:r>
      <w:r w:rsidRPr="0014599F">
        <w:t>ein</w:t>
      </w:r>
      <w:r>
        <w:t xml:space="preserve"> </w:t>
      </w:r>
      <w:r w:rsidRPr="0014599F">
        <w:t>Hub</w:t>
      </w:r>
      <w:r>
        <w:t xml:space="preserve"> </w:t>
      </w:r>
      <w:r w:rsidRPr="0014599F">
        <w:t>aber</w:t>
      </w:r>
      <w:r>
        <w:t xml:space="preserve"> </w:t>
      </w:r>
      <w:r w:rsidRPr="0014599F">
        <w:t>nur</w:t>
      </w:r>
      <w:r>
        <w:t xml:space="preserve"> </w:t>
      </w:r>
      <w:r w:rsidRPr="0014599F">
        <w:t>ein</w:t>
      </w:r>
      <w:r>
        <w:t xml:space="preserve"> </w:t>
      </w:r>
      <w:r w:rsidRPr="0014599F">
        <w:t>stupider</w:t>
      </w:r>
      <w:r>
        <w:t xml:space="preserve"> </w:t>
      </w:r>
      <w:r w:rsidRPr="0014599F">
        <w:t>Sternverteiler</w:t>
      </w:r>
      <w:r>
        <w:t xml:space="preserve"> </w:t>
      </w:r>
      <w:r w:rsidRPr="0014599F">
        <w:t>ist,</w:t>
      </w:r>
      <w:r>
        <w:t xml:space="preserve"> </w:t>
      </w:r>
      <w:r w:rsidRPr="0014599F">
        <w:t>kann</w:t>
      </w:r>
      <w:r>
        <w:t xml:space="preserve"> </w:t>
      </w:r>
      <w:r w:rsidRPr="0014599F">
        <w:t>ein</w:t>
      </w:r>
      <w:r>
        <w:t xml:space="preserve"> </w:t>
      </w:r>
      <w:r w:rsidRPr="0014599F">
        <w:t>Switch</w:t>
      </w:r>
      <w:r>
        <w:t xml:space="preserve"> </w:t>
      </w:r>
      <w:r w:rsidRPr="0014599F">
        <w:t>auch</w:t>
      </w:r>
      <w:r>
        <w:t xml:space="preserve"> </w:t>
      </w:r>
      <w:r w:rsidRPr="0014599F">
        <w:t>eine</w:t>
      </w:r>
      <w:r>
        <w:t xml:space="preserve"> </w:t>
      </w:r>
      <w:r w:rsidRPr="0014599F">
        <w:t>Direktverbindung</w:t>
      </w:r>
      <w:r>
        <w:t xml:space="preserve"> </w:t>
      </w:r>
      <w:r w:rsidRPr="0014599F">
        <w:t>zwischen</w:t>
      </w:r>
      <w:r>
        <w:t xml:space="preserve"> </w:t>
      </w:r>
      <w:r w:rsidRPr="0014599F">
        <w:t>angeschlossenen</w:t>
      </w:r>
      <w:r>
        <w:t xml:space="preserve"> </w:t>
      </w:r>
      <w:r w:rsidRPr="0014599F">
        <w:t>Computern</w:t>
      </w:r>
      <w:r>
        <w:t xml:space="preserve"> </w:t>
      </w:r>
      <w:r w:rsidRPr="0014599F">
        <w:t>schalten.</w:t>
      </w:r>
    </w:p>
    <w:p w14:paraId="5406DDF4" w14:textId="77777777" w:rsidR="00362E5A" w:rsidRDefault="00362E5A" w:rsidP="00362E5A">
      <w:pPr>
        <w:spacing w:after="0"/>
        <w:jc w:val="left"/>
        <w:rPr>
          <w:rFonts w:ascii="Calibri" w:eastAsia="Times New Roman" w:hAnsi="Calibri" w:cs="Times New Roman"/>
          <w:color w:val="000000"/>
          <w:lang w:eastAsia="de-CH"/>
        </w:rPr>
      </w:pPr>
      <w:r w:rsidRPr="00D178E1">
        <w:rPr>
          <w:rFonts w:ascii="Calibri" w:eastAsia="Times New Roman" w:hAnsi="Calibri" w:cs="Times New Roman"/>
          <w:color w:val="000000"/>
          <w:lang w:eastAsia="de-CH"/>
        </w:rPr>
        <w:t>Braucht</w:t>
      </w:r>
      <w:r>
        <w:rPr>
          <w:rFonts w:ascii="Calibri" w:eastAsia="Times New Roman" w:hAnsi="Calibri" w:cs="Times New Roman"/>
          <w:color w:val="000000"/>
          <w:lang w:eastAsia="de-CH"/>
        </w:rPr>
        <w:t xml:space="preserve"> </w:t>
      </w:r>
      <w:r w:rsidRPr="00D178E1">
        <w:rPr>
          <w:rFonts w:ascii="Calibri" w:eastAsia="Times New Roman" w:hAnsi="Calibri" w:cs="Times New Roman"/>
          <w:color w:val="000000"/>
          <w:lang w:eastAsia="de-CH"/>
        </w:rPr>
        <w:t>ein</w:t>
      </w:r>
      <w:r>
        <w:rPr>
          <w:rFonts w:ascii="Calibri" w:eastAsia="Times New Roman" w:hAnsi="Calibri" w:cs="Times New Roman"/>
          <w:color w:val="000000"/>
          <w:lang w:eastAsia="de-CH"/>
        </w:rPr>
        <w:t xml:space="preserve"> </w:t>
      </w:r>
      <w:r w:rsidRPr="00D178E1">
        <w:rPr>
          <w:rFonts w:ascii="Calibri" w:eastAsia="Times New Roman" w:hAnsi="Calibri" w:cs="Times New Roman"/>
          <w:color w:val="000000"/>
          <w:lang w:eastAsia="de-CH"/>
        </w:rPr>
        <w:t>Switch</w:t>
      </w:r>
      <w:r>
        <w:rPr>
          <w:rFonts w:ascii="Calibri" w:eastAsia="Times New Roman" w:hAnsi="Calibri" w:cs="Times New Roman"/>
          <w:color w:val="000000"/>
          <w:lang w:eastAsia="de-CH"/>
        </w:rPr>
        <w:t xml:space="preserve"> </w:t>
      </w:r>
      <w:r w:rsidRPr="00D178E1">
        <w:rPr>
          <w:rFonts w:ascii="Calibri" w:eastAsia="Times New Roman" w:hAnsi="Calibri" w:cs="Times New Roman"/>
          <w:color w:val="000000"/>
          <w:lang w:eastAsia="de-CH"/>
        </w:rPr>
        <w:t>eine</w:t>
      </w:r>
      <w:r>
        <w:rPr>
          <w:rFonts w:ascii="Calibri" w:eastAsia="Times New Roman" w:hAnsi="Calibri" w:cs="Times New Roman"/>
          <w:color w:val="000000"/>
          <w:lang w:eastAsia="de-CH"/>
        </w:rPr>
        <w:t xml:space="preserve"> </w:t>
      </w:r>
      <w:r w:rsidRPr="00D178E1">
        <w:rPr>
          <w:rFonts w:ascii="Calibri" w:eastAsia="Times New Roman" w:hAnsi="Calibri" w:cs="Times New Roman"/>
          <w:color w:val="000000"/>
          <w:lang w:eastAsia="de-CH"/>
        </w:rPr>
        <w:t>IP-Adresse?</w:t>
      </w:r>
      <w:r>
        <w:rPr>
          <w:rFonts w:ascii="Calibri" w:eastAsia="Times New Roman" w:hAnsi="Calibri" w:cs="Times New Roman"/>
          <w:color w:val="000000"/>
          <w:lang w:eastAsia="de-CH"/>
        </w:rPr>
        <w:t xml:space="preserve"> „JE</w:t>
      </w:r>
      <w:r w:rsidRPr="00D178E1">
        <w:rPr>
          <w:rFonts w:ascii="Calibri" w:eastAsia="Times New Roman" w:hAnsi="Calibri" w:cs="Times New Roman"/>
          <w:color w:val="000000"/>
          <w:lang w:eastAsia="de-CH"/>
        </w:rPr>
        <w:t>in</w:t>
      </w:r>
      <w:r>
        <w:rPr>
          <w:rFonts w:ascii="Calibri" w:eastAsia="Times New Roman" w:hAnsi="Calibri" w:cs="Times New Roman"/>
          <w:color w:val="000000"/>
          <w:lang w:eastAsia="de-CH"/>
        </w:rPr>
        <w:t>“</w:t>
      </w:r>
      <w:r w:rsidRPr="00D178E1">
        <w:rPr>
          <w:rFonts w:ascii="Calibri" w:eastAsia="Times New Roman" w:hAnsi="Calibri" w:cs="Times New Roman"/>
          <w:color w:val="000000"/>
          <w:lang w:eastAsia="de-CH"/>
        </w:rPr>
        <w:t>:</w:t>
      </w:r>
      <w:r>
        <w:rPr>
          <w:rFonts w:ascii="Calibri" w:eastAsia="Times New Roman" w:hAnsi="Calibri" w:cs="Times New Roman"/>
          <w:color w:val="000000"/>
          <w:lang w:eastAsia="de-CH"/>
        </w:rPr>
        <w:t xml:space="preserve"> </w:t>
      </w:r>
      <w:r w:rsidRPr="00D178E1">
        <w:rPr>
          <w:rFonts w:ascii="Calibri" w:eastAsia="Times New Roman" w:hAnsi="Calibri" w:cs="Times New Roman"/>
          <w:color w:val="000000"/>
          <w:lang w:eastAsia="de-CH"/>
        </w:rPr>
        <w:t>Nur</w:t>
      </w:r>
      <w:r>
        <w:rPr>
          <w:rFonts w:ascii="Calibri" w:eastAsia="Times New Roman" w:hAnsi="Calibri" w:cs="Times New Roman"/>
          <w:color w:val="000000"/>
          <w:lang w:eastAsia="de-CH"/>
        </w:rPr>
        <w:t xml:space="preserve"> </w:t>
      </w:r>
      <w:r w:rsidRPr="00D178E1">
        <w:rPr>
          <w:rFonts w:ascii="Calibri" w:eastAsia="Times New Roman" w:hAnsi="Calibri" w:cs="Times New Roman"/>
          <w:color w:val="000000"/>
          <w:lang w:eastAsia="de-CH"/>
        </w:rPr>
        <w:t>wenn</w:t>
      </w:r>
      <w:r>
        <w:rPr>
          <w:rFonts w:ascii="Calibri" w:eastAsia="Times New Roman" w:hAnsi="Calibri" w:cs="Times New Roman"/>
          <w:color w:val="000000"/>
          <w:lang w:eastAsia="de-CH"/>
        </w:rPr>
        <w:t xml:space="preserve"> </w:t>
      </w:r>
      <w:r w:rsidRPr="00D178E1">
        <w:rPr>
          <w:rFonts w:ascii="Calibri" w:eastAsia="Times New Roman" w:hAnsi="Calibri" w:cs="Times New Roman"/>
          <w:color w:val="000000"/>
          <w:lang w:eastAsia="de-CH"/>
        </w:rPr>
        <w:t>man</w:t>
      </w:r>
      <w:r>
        <w:rPr>
          <w:rFonts w:ascii="Calibri" w:eastAsia="Times New Roman" w:hAnsi="Calibri" w:cs="Times New Roman"/>
          <w:color w:val="000000"/>
          <w:lang w:eastAsia="de-CH"/>
        </w:rPr>
        <w:t xml:space="preserve"> </w:t>
      </w:r>
      <w:r w:rsidRPr="00D178E1">
        <w:rPr>
          <w:rFonts w:ascii="Calibri" w:eastAsia="Times New Roman" w:hAnsi="Calibri" w:cs="Times New Roman"/>
          <w:color w:val="000000"/>
          <w:lang w:eastAsia="de-CH"/>
        </w:rPr>
        <w:t>den</w:t>
      </w:r>
      <w:r>
        <w:rPr>
          <w:rFonts w:ascii="Calibri" w:eastAsia="Times New Roman" w:hAnsi="Calibri" w:cs="Times New Roman"/>
          <w:color w:val="000000"/>
          <w:lang w:eastAsia="de-CH"/>
        </w:rPr>
        <w:t xml:space="preserve"> </w:t>
      </w:r>
      <w:r w:rsidRPr="00D178E1">
        <w:rPr>
          <w:rFonts w:ascii="Calibri" w:eastAsia="Times New Roman" w:hAnsi="Calibri" w:cs="Times New Roman"/>
          <w:color w:val="000000"/>
          <w:lang w:eastAsia="de-CH"/>
        </w:rPr>
        <w:t>Switch</w:t>
      </w:r>
      <w:r>
        <w:rPr>
          <w:rFonts w:ascii="Calibri" w:eastAsia="Times New Roman" w:hAnsi="Calibri" w:cs="Times New Roman"/>
          <w:color w:val="000000"/>
          <w:lang w:eastAsia="de-CH"/>
        </w:rPr>
        <w:t xml:space="preserve"> </w:t>
      </w:r>
      <w:r w:rsidRPr="00D178E1">
        <w:rPr>
          <w:rFonts w:ascii="Calibri" w:eastAsia="Times New Roman" w:hAnsi="Calibri" w:cs="Times New Roman"/>
          <w:color w:val="000000"/>
          <w:lang w:eastAsia="de-CH"/>
        </w:rPr>
        <w:t>über</w:t>
      </w:r>
      <w:r>
        <w:rPr>
          <w:rFonts w:ascii="Calibri" w:eastAsia="Times New Roman" w:hAnsi="Calibri" w:cs="Times New Roman"/>
          <w:color w:val="000000"/>
          <w:lang w:eastAsia="de-CH"/>
        </w:rPr>
        <w:t xml:space="preserve"> </w:t>
      </w:r>
      <w:r w:rsidRPr="00D178E1">
        <w:rPr>
          <w:rFonts w:ascii="Calibri" w:eastAsia="Times New Roman" w:hAnsi="Calibri" w:cs="Times New Roman"/>
          <w:color w:val="000000"/>
          <w:lang w:eastAsia="de-CH"/>
        </w:rPr>
        <w:t>eine</w:t>
      </w:r>
      <w:r>
        <w:rPr>
          <w:rFonts w:ascii="Calibri" w:eastAsia="Times New Roman" w:hAnsi="Calibri" w:cs="Times New Roman"/>
          <w:color w:val="000000"/>
          <w:lang w:eastAsia="de-CH"/>
        </w:rPr>
        <w:t xml:space="preserve"> </w:t>
      </w:r>
      <w:r w:rsidRPr="00D178E1">
        <w:rPr>
          <w:rFonts w:ascii="Calibri" w:eastAsia="Times New Roman" w:hAnsi="Calibri" w:cs="Times New Roman"/>
          <w:color w:val="000000"/>
          <w:lang w:eastAsia="de-CH"/>
        </w:rPr>
        <w:t>Management-Oberfläche</w:t>
      </w:r>
      <w:r>
        <w:rPr>
          <w:rFonts w:ascii="Calibri" w:eastAsia="Times New Roman" w:hAnsi="Calibri" w:cs="Times New Roman"/>
          <w:color w:val="000000"/>
          <w:lang w:eastAsia="de-CH"/>
        </w:rPr>
        <w:t xml:space="preserve"> </w:t>
      </w:r>
      <w:r w:rsidRPr="00D178E1">
        <w:rPr>
          <w:rFonts w:ascii="Calibri" w:eastAsia="Times New Roman" w:hAnsi="Calibri" w:cs="Times New Roman"/>
          <w:color w:val="000000"/>
          <w:lang w:eastAsia="de-CH"/>
        </w:rPr>
        <w:t>konfigurieren</w:t>
      </w:r>
      <w:r>
        <w:rPr>
          <w:rFonts w:ascii="Calibri" w:eastAsia="Times New Roman" w:hAnsi="Calibri" w:cs="Times New Roman"/>
          <w:color w:val="000000"/>
          <w:lang w:eastAsia="de-CH"/>
        </w:rPr>
        <w:t xml:space="preserve"> </w:t>
      </w:r>
      <w:r w:rsidRPr="00D178E1">
        <w:rPr>
          <w:rFonts w:ascii="Calibri" w:eastAsia="Times New Roman" w:hAnsi="Calibri" w:cs="Times New Roman"/>
          <w:color w:val="000000"/>
          <w:lang w:eastAsia="de-CH"/>
        </w:rPr>
        <w:t>möchte</w:t>
      </w:r>
      <w:r>
        <w:rPr>
          <w:rFonts w:ascii="Calibri" w:eastAsia="Times New Roman" w:hAnsi="Calibri" w:cs="Times New Roman"/>
          <w:color w:val="000000"/>
          <w:lang w:eastAsia="de-CH"/>
        </w:rPr>
        <w:t>.</w:t>
      </w:r>
    </w:p>
    <w:p w14:paraId="0C5D4CBA" w14:textId="77777777" w:rsidR="0042782E" w:rsidRDefault="00362E5A" w:rsidP="00362E5A">
      <w:pPr>
        <w:spacing w:after="0"/>
        <w:rPr>
          <w:ins w:id="313" w:author="Janik Vonrotz" w:date="2016-01-04T17:52:00Z"/>
          <w:rFonts w:eastAsia="Times New Roman"/>
          <w:noProof/>
          <w:sz w:val="24"/>
          <w:szCs w:val="24"/>
          <w:lang w:eastAsia="de-CH"/>
        </w:rPr>
      </w:pPr>
      <w:r>
        <w:rPr>
          <w:rFonts w:ascii="Calibri" w:eastAsia="Times New Roman" w:hAnsi="Calibri" w:cs="Times New Roman"/>
          <w:color w:val="000000"/>
          <w:lang w:eastAsia="de-CH"/>
        </w:rPr>
        <w:lastRenderedPageBreak/>
        <w:t>Switches „lernen“ während der Benutzung Ihr Netzwerk:</w:t>
      </w:r>
    </w:p>
    <w:p w14:paraId="6EDF060A" w14:textId="65E1393A" w:rsidR="00362E5A" w:rsidRDefault="00362E5A" w:rsidP="00362E5A">
      <w:pPr>
        <w:spacing w:after="0"/>
        <w:rPr>
          <w:rFonts w:eastAsia="Times New Roman"/>
          <w:noProof/>
          <w:sz w:val="24"/>
          <w:szCs w:val="24"/>
          <w:lang w:eastAsia="de-CH"/>
        </w:rPr>
      </w:pPr>
      <w:del w:id="314" w:author="Janik Vonrotz" w:date="2016-01-04T17:52:00Z">
        <w:r w:rsidRPr="00362E5A" w:rsidDel="0042782E">
          <w:rPr>
            <w:rFonts w:eastAsia="Times New Roman"/>
            <w:noProof/>
            <w:sz w:val="24"/>
            <w:szCs w:val="24"/>
            <w:lang w:eastAsia="de-CH"/>
          </w:rPr>
          <w:delText xml:space="preserve"> </w:delText>
        </w:r>
      </w:del>
      <w:r w:rsidRPr="00D178E1">
        <w:rPr>
          <w:rFonts w:eastAsia="Times New Roman"/>
          <w:noProof/>
          <w:sz w:val="24"/>
          <w:szCs w:val="24"/>
          <w:lang w:eastAsia="de-CH"/>
        </w:rPr>
        <w:drawing>
          <wp:inline distT="0" distB="0" distL="0" distR="0" wp14:anchorId="5304E952" wp14:editId="7E77D630">
            <wp:extent cx="3355975" cy="2387600"/>
            <wp:effectExtent l="0" t="0" r="0" b="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3355975" cy="2387600"/>
                    </a:xfrm>
                    <a:prstGeom prst="rect">
                      <a:avLst/>
                    </a:prstGeom>
                  </pic:spPr>
                </pic:pic>
              </a:graphicData>
            </a:graphic>
          </wp:inline>
        </w:drawing>
      </w:r>
    </w:p>
    <w:p w14:paraId="45A0B27A" w14:textId="76AF9A72" w:rsidR="00362E5A" w:rsidRPr="00362E5A" w:rsidRDefault="00362E5A" w:rsidP="00362E5A">
      <w:pPr>
        <w:pStyle w:val="berschrift3"/>
      </w:pPr>
      <w:bookmarkStart w:id="315" w:name="_Toc439697800"/>
      <w:r>
        <w:t>Arten von Switching</w:t>
      </w:r>
      <w:bookmarkEnd w:id="315"/>
    </w:p>
    <w:p w14:paraId="7050A8AD" w14:textId="77777777" w:rsidR="00362E5A" w:rsidRDefault="00362E5A" w:rsidP="00362E5A">
      <w:pPr>
        <w:rPr>
          <w:b/>
        </w:rPr>
      </w:pPr>
      <w:r w:rsidRPr="0013764E">
        <w:rPr>
          <w:b/>
        </w:rPr>
        <w:t>Cut</w:t>
      </w:r>
      <w:r>
        <w:rPr>
          <w:b/>
        </w:rPr>
        <w:t xml:space="preserve"> </w:t>
      </w:r>
      <w:r w:rsidRPr="0013764E">
        <w:rPr>
          <w:b/>
        </w:rPr>
        <w:t>Trough</w:t>
      </w:r>
    </w:p>
    <w:p w14:paraId="6163E96F" w14:textId="77777777" w:rsidR="00362E5A" w:rsidRDefault="00362E5A" w:rsidP="00362E5A">
      <w:pPr>
        <w:rPr>
          <w:b/>
        </w:rPr>
      </w:pPr>
      <w:r>
        <w:t>Beim Cut-Trough Verfahren wird nicht gewartet, bis das eintreffende Paket vollständig geladen ist, sondern nur bis die ersten Bytes, die die Zieladresse beinhalten, geladen sind. Nach dem auswerten der Zieladresse (interne Adresstabelle) wird der Datenstrom bereits auf den entsprechenden Ausgangsport geleitet. Das Datenpaket wird ohne Fehlerkorrektur weitergeitet. Auf diese Art ist die Latenzzeit extrem gering.</w:t>
      </w:r>
    </w:p>
    <w:p w14:paraId="50FF3970" w14:textId="77777777" w:rsidR="00362E5A" w:rsidRDefault="00362E5A" w:rsidP="00362E5A">
      <w:pPr>
        <w:rPr>
          <w:b/>
        </w:rPr>
      </w:pPr>
      <w:r w:rsidRPr="0013764E">
        <w:rPr>
          <w:b/>
        </w:rPr>
        <w:t>Store</w:t>
      </w:r>
      <w:r>
        <w:rPr>
          <w:b/>
        </w:rPr>
        <w:t xml:space="preserve"> </w:t>
      </w:r>
      <w:r w:rsidRPr="0013764E">
        <w:rPr>
          <w:b/>
        </w:rPr>
        <w:t>and</w:t>
      </w:r>
      <w:r>
        <w:rPr>
          <w:b/>
        </w:rPr>
        <w:t xml:space="preserve"> </w:t>
      </w:r>
      <w:r w:rsidRPr="0013764E">
        <w:rPr>
          <w:b/>
        </w:rPr>
        <w:t>forward</w:t>
      </w:r>
    </w:p>
    <w:p w14:paraId="394A02A4" w14:textId="770A6035" w:rsidR="00362E5A" w:rsidRPr="00444E62" w:rsidRDefault="00362E5A" w:rsidP="00444E62">
      <w:pPr>
        <w:rPr>
          <w:b/>
        </w:rPr>
      </w:pPr>
      <w:r>
        <w:t>Wie der Name dieses Verfahrens bereits sagt, wird das ganze Datenpaket (bzw. „Frame“) als erstes gespeichert. Danach wird die Prüfsumme berechnet und mit dem CRC-Wert des Pakets überprüft. Besteht keine Differenz, wird das Paket der entsprechenden Zieladresse weitergeleitet. Falls eine Differenz und somit ein Fehler aufgetreten ist, wird das Paket verworfen. Store and forward ist somit die sicherste Methode im Switching, um die Datenströme fehlerfrei zu behalten, jedoch auch mit Abstand das langsamste. (Nicht für Streaming möglich, aber dafür für Short Message Services wie Whatsapp etc.)</w:t>
      </w:r>
    </w:p>
    <w:p w14:paraId="16EDDE68" w14:textId="0BE1BDD6" w:rsidR="00362E5A" w:rsidRDefault="00362E5A" w:rsidP="006F174D">
      <w:pPr>
        <w:pStyle w:val="berschrift2"/>
      </w:pPr>
      <w:bookmarkStart w:id="316" w:name="_Toc439697801"/>
      <w:r>
        <w:t>Protokolle</w:t>
      </w:r>
      <w:bookmarkEnd w:id="316"/>
    </w:p>
    <w:p w14:paraId="7072547B" w14:textId="2FDEDAB5" w:rsidR="00FC01C1" w:rsidRPr="00362E5A" w:rsidRDefault="00A93851" w:rsidP="00362E5A">
      <w:pPr>
        <w:rPr>
          <w:b/>
        </w:rPr>
      </w:pPr>
      <w:r w:rsidRPr="00A93851">
        <w:rPr>
          <w:b/>
          <w:bCs/>
          <w:color w:val="252525"/>
          <w:shd w:val="clear" w:color="auto" w:fill="FFFFFF"/>
        </w:rPr>
        <w:t>Address Resolution Protocol</w:t>
      </w:r>
      <w:r w:rsidRPr="00A93851">
        <w:rPr>
          <w:b/>
        </w:rPr>
        <w:t xml:space="preserve"> (</w:t>
      </w:r>
      <w:r w:rsidR="00FC01C1" w:rsidRPr="00A93851">
        <w:rPr>
          <w:b/>
        </w:rPr>
        <w:t>ARP</w:t>
      </w:r>
      <w:r w:rsidRPr="00A93851">
        <w:rPr>
          <w:b/>
        </w:rPr>
        <w:t>)</w:t>
      </w:r>
      <w:r w:rsidRPr="0077413A">
        <w:fldChar w:fldCharType="begin"/>
      </w:r>
      <w:r w:rsidRPr="0077413A">
        <w:instrText xml:space="preserve"> XE "</w:instrText>
      </w:r>
      <w:r w:rsidRPr="0077413A">
        <w:rPr>
          <w:bCs/>
          <w:color w:val="252525"/>
          <w:shd w:val="clear" w:color="auto" w:fill="FFFFFF"/>
        </w:rPr>
        <w:instrText>Address Resolution Protocol</w:instrText>
      </w:r>
      <w:r w:rsidRPr="0077413A">
        <w:instrText xml:space="preserve"> (ARP)" </w:instrText>
      </w:r>
      <w:r w:rsidRPr="0077413A">
        <w:fldChar w:fldCharType="end"/>
      </w:r>
      <w:r>
        <w:rPr>
          <w:b/>
        </w:rPr>
        <w:t xml:space="preserve"> </w:t>
      </w:r>
    </w:p>
    <w:p w14:paraId="5C42B9D5" w14:textId="77777777" w:rsidR="007045A2" w:rsidRDefault="00C61361" w:rsidP="00C61361">
      <w:r>
        <w:t>Da</w:t>
      </w:r>
      <w:r w:rsidRPr="0054199E">
        <w:t>s</w:t>
      </w:r>
      <w:r w:rsidR="00607109" w:rsidRPr="0054199E">
        <w:t xml:space="preserve"> </w:t>
      </w:r>
      <w:r w:rsidRPr="0054199E">
        <w:rPr>
          <w:bCs/>
          <w:color w:val="252525"/>
          <w:shd w:val="clear" w:color="auto" w:fill="FFFFFF"/>
        </w:rPr>
        <w:t>Address</w:t>
      </w:r>
      <w:r w:rsidR="00607109" w:rsidRPr="0054199E">
        <w:rPr>
          <w:bCs/>
          <w:color w:val="252525"/>
          <w:shd w:val="clear" w:color="auto" w:fill="FFFFFF"/>
        </w:rPr>
        <w:t xml:space="preserve"> </w:t>
      </w:r>
      <w:r w:rsidRPr="0054199E">
        <w:rPr>
          <w:bCs/>
          <w:color w:val="252525"/>
          <w:shd w:val="clear" w:color="auto" w:fill="FFFFFF"/>
        </w:rPr>
        <w:t>Resolution</w:t>
      </w:r>
      <w:r w:rsidR="00607109" w:rsidRPr="0054199E">
        <w:rPr>
          <w:bCs/>
          <w:color w:val="252525"/>
          <w:shd w:val="clear" w:color="auto" w:fill="FFFFFF"/>
        </w:rPr>
        <w:t xml:space="preserve"> </w:t>
      </w:r>
      <w:r w:rsidRPr="0054199E">
        <w:rPr>
          <w:bCs/>
          <w:color w:val="252525"/>
          <w:shd w:val="clear" w:color="auto" w:fill="FFFFFF"/>
        </w:rPr>
        <w:t>Protocol</w:t>
      </w:r>
      <w:r w:rsidR="00607109" w:rsidRPr="0054199E">
        <w:t xml:space="preserve"> </w:t>
      </w:r>
      <w:r w:rsidRPr="0054199E">
        <w:t>(</w:t>
      </w:r>
      <w:r w:rsidRPr="0054199E">
        <w:rPr>
          <w:bCs/>
          <w:color w:val="252525"/>
          <w:shd w:val="clear" w:color="auto" w:fill="FFFFFF"/>
        </w:rPr>
        <w:t>ARP</w:t>
      </w:r>
      <w:r w:rsidRPr="0054199E">
        <w:t>)</w:t>
      </w:r>
      <w:r w:rsidR="00607109" w:rsidRPr="0054199E">
        <w:t xml:space="preserve"> </w:t>
      </w:r>
      <w:r w:rsidRPr="0054199E">
        <w:t>is</w:t>
      </w:r>
      <w:r>
        <w:t>t</w:t>
      </w:r>
      <w:r w:rsidR="00607109">
        <w:t xml:space="preserve"> </w:t>
      </w:r>
      <w:r>
        <w:t>ein</w:t>
      </w:r>
      <w:r w:rsidR="00607109">
        <w:t xml:space="preserve"> </w:t>
      </w:r>
      <w:r w:rsidRPr="00C61361">
        <w:rPr>
          <w:rFonts w:ascii="Calibri" w:hAnsi="Calibri"/>
          <w:shd w:val="clear" w:color="auto" w:fill="FFFFFF"/>
        </w:rPr>
        <w:t>Netzwerkprotokoll</w:t>
      </w:r>
      <w:r>
        <w:t>,</w:t>
      </w:r>
      <w:r w:rsidR="00607109">
        <w:t xml:space="preserve"> </w:t>
      </w:r>
      <w:r>
        <w:t>das</w:t>
      </w:r>
      <w:r w:rsidR="00607109">
        <w:t xml:space="preserve"> </w:t>
      </w:r>
      <w:r>
        <w:t>zu</w:t>
      </w:r>
      <w:r w:rsidR="00607109">
        <w:t xml:space="preserve"> </w:t>
      </w:r>
      <w:r>
        <w:t>einer</w:t>
      </w:r>
      <w:r w:rsidR="00607109">
        <w:t xml:space="preserve"> </w:t>
      </w:r>
      <w:r>
        <w:t>Netzwerkadresse</w:t>
      </w:r>
      <w:r w:rsidR="00607109">
        <w:t xml:space="preserve"> </w:t>
      </w:r>
      <w:r>
        <w:t>der</w:t>
      </w:r>
      <w:r w:rsidR="00607109">
        <w:t xml:space="preserve"> </w:t>
      </w:r>
      <w:r w:rsidRPr="00C61361">
        <w:rPr>
          <w:rFonts w:ascii="Calibri" w:hAnsi="Calibri"/>
          <w:shd w:val="clear" w:color="auto" w:fill="FFFFFF"/>
        </w:rPr>
        <w:t>Internetschicht</w:t>
      </w:r>
      <w:r w:rsidR="00607109">
        <w:t xml:space="preserve"> </w:t>
      </w:r>
      <w:r>
        <w:t>die</w:t>
      </w:r>
      <w:r w:rsidR="00607109">
        <w:t xml:space="preserve"> </w:t>
      </w:r>
      <w:r>
        <w:t>physikalische</w:t>
      </w:r>
      <w:r w:rsidR="00607109">
        <w:t xml:space="preserve"> </w:t>
      </w:r>
      <w:r>
        <w:t>Adresse</w:t>
      </w:r>
      <w:r w:rsidR="00607109">
        <w:t xml:space="preserve"> </w:t>
      </w:r>
      <w:r>
        <w:t>(Hardwareadresse)</w:t>
      </w:r>
      <w:r w:rsidR="00607109">
        <w:t xml:space="preserve"> </w:t>
      </w:r>
      <w:r>
        <w:t>der</w:t>
      </w:r>
      <w:r w:rsidR="00607109">
        <w:t xml:space="preserve"> </w:t>
      </w:r>
      <w:r w:rsidRPr="00C61361">
        <w:rPr>
          <w:rFonts w:ascii="Calibri" w:hAnsi="Calibri"/>
          <w:shd w:val="clear" w:color="auto" w:fill="FFFFFF"/>
        </w:rPr>
        <w:t>Netzzugangsschicht</w:t>
      </w:r>
      <w:r w:rsidR="00607109">
        <w:t xml:space="preserve"> </w:t>
      </w:r>
      <w:r>
        <w:t>ermittelt</w:t>
      </w:r>
      <w:r w:rsidR="00607109">
        <w:t xml:space="preserve"> </w:t>
      </w:r>
      <w:r>
        <w:t>und</w:t>
      </w:r>
      <w:r w:rsidR="00607109">
        <w:t xml:space="preserve"> </w:t>
      </w:r>
      <w:r>
        <w:t>diese</w:t>
      </w:r>
      <w:r w:rsidR="00607109">
        <w:t xml:space="preserve"> </w:t>
      </w:r>
      <w:r>
        <w:t>Zuordnung</w:t>
      </w:r>
      <w:r w:rsidR="00607109">
        <w:t xml:space="preserve"> </w:t>
      </w:r>
      <w:r>
        <w:t>gegebenenfalls</w:t>
      </w:r>
      <w:r w:rsidR="00607109">
        <w:t xml:space="preserve"> </w:t>
      </w:r>
      <w:r>
        <w:t>in</w:t>
      </w:r>
      <w:r w:rsidR="00607109">
        <w:t xml:space="preserve"> </w:t>
      </w:r>
      <w:r>
        <w:t>den</w:t>
      </w:r>
      <w:r w:rsidR="00607109">
        <w:t xml:space="preserve"> </w:t>
      </w:r>
      <w:r>
        <w:t>so</w:t>
      </w:r>
      <w:r w:rsidR="00607109">
        <w:t xml:space="preserve"> </w:t>
      </w:r>
      <w:r>
        <w:t>genannten</w:t>
      </w:r>
      <w:r w:rsidR="00607109">
        <w:t xml:space="preserve"> </w:t>
      </w:r>
      <w:r>
        <w:t>ARP-Tabellen</w:t>
      </w:r>
      <w:r w:rsidR="00607109">
        <w:t xml:space="preserve"> </w:t>
      </w:r>
      <w:r>
        <w:t>der</w:t>
      </w:r>
      <w:r w:rsidR="00607109">
        <w:t xml:space="preserve"> </w:t>
      </w:r>
      <w:r>
        <w:t>beteiligten</w:t>
      </w:r>
      <w:r w:rsidR="00607109">
        <w:t xml:space="preserve"> </w:t>
      </w:r>
      <w:r>
        <w:t>Rechner</w:t>
      </w:r>
      <w:r w:rsidR="00607109">
        <w:t xml:space="preserve"> </w:t>
      </w:r>
      <w:r>
        <w:t>hinterlegt.</w:t>
      </w:r>
    </w:p>
    <w:p w14:paraId="581755FE" w14:textId="72CDCD1D" w:rsidR="00FC031D" w:rsidRDefault="00C61361" w:rsidP="00C61361">
      <w:r>
        <w:t>Es</w:t>
      </w:r>
      <w:r w:rsidR="00607109">
        <w:t xml:space="preserve"> </w:t>
      </w:r>
      <w:r>
        <w:t>wird</w:t>
      </w:r>
      <w:r w:rsidR="00607109">
        <w:t xml:space="preserve"> </w:t>
      </w:r>
      <w:r>
        <w:t>fast</w:t>
      </w:r>
      <w:r w:rsidR="00607109">
        <w:t xml:space="preserve"> </w:t>
      </w:r>
      <w:r>
        <w:t>ausschließlich</w:t>
      </w:r>
      <w:r w:rsidR="00607109">
        <w:t xml:space="preserve"> </w:t>
      </w:r>
      <w:r>
        <w:t>im</w:t>
      </w:r>
      <w:r w:rsidR="00607109">
        <w:t xml:space="preserve"> </w:t>
      </w:r>
      <w:r>
        <w:t>Zusammenhang</w:t>
      </w:r>
      <w:r w:rsidR="00607109">
        <w:t xml:space="preserve"> </w:t>
      </w:r>
      <w:r>
        <w:t>mit</w:t>
      </w:r>
      <w:r w:rsidR="00607109">
        <w:t xml:space="preserve"> </w:t>
      </w:r>
      <w:r w:rsidRPr="00C61361">
        <w:rPr>
          <w:rFonts w:ascii="Calibri" w:hAnsi="Calibri"/>
          <w:shd w:val="clear" w:color="auto" w:fill="FFFFFF"/>
        </w:rPr>
        <w:t>IPv4</w:t>
      </w:r>
      <w:r>
        <w:t>-Adressierung</w:t>
      </w:r>
      <w:r w:rsidR="00607109">
        <w:t xml:space="preserve"> </w:t>
      </w:r>
      <w:r>
        <w:t>auf</w:t>
      </w:r>
      <w:r w:rsidR="00607109">
        <w:t xml:space="preserve"> </w:t>
      </w:r>
      <w:r w:rsidRPr="00C61361">
        <w:rPr>
          <w:rFonts w:ascii="Calibri" w:hAnsi="Calibri"/>
          <w:shd w:val="clear" w:color="auto" w:fill="FFFFFF"/>
        </w:rPr>
        <w:t>Ethernet</w:t>
      </w:r>
      <w:r>
        <w:t>-</w:t>
      </w:r>
      <w:r w:rsidRPr="00C61361">
        <w:rPr>
          <w:rFonts w:ascii="Calibri" w:hAnsi="Calibri"/>
          <w:shd w:val="clear" w:color="auto" w:fill="FFFFFF"/>
        </w:rPr>
        <w:t>Netzen</w:t>
      </w:r>
      <w:r>
        <w:t>,</w:t>
      </w:r>
      <w:r w:rsidR="00607109">
        <w:t xml:space="preserve"> </w:t>
      </w:r>
      <w:r>
        <w:t>also</w:t>
      </w:r>
      <w:r w:rsidR="00607109">
        <w:t xml:space="preserve"> </w:t>
      </w:r>
      <w:r>
        <w:t>zur</w:t>
      </w:r>
      <w:r w:rsidR="00607109">
        <w:t xml:space="preserve"> </w:t>
      </w:r>
      <w:r>
        <w:t>Ermittlung</w:t>
      </w:r>
      <w:r w:rsidR="00607109">
        <w:t xml:space="preserve"> </w:t>
      </w:r>
      <w:r>
        <w:t>von</w:t>
      </w:r>
      <w:r w:rsidR="00607109">
        <w:t xml:space="preserve"> </w:t>
      </w:r>
      <w:r w:rsidRPr="00C61361">
        <w:rPr>
          <w:rFonts w:ascii="Calibri" w:hAnsi="Calibri"/>
          <w:shd w:val="clear" w:color="auto" w:fill="FFFFFF"/>
        </w:rPr>
        <w:t>MAC-Adressen</w:t>
      </w:r>
      <w:r w:rsidR="00607109">
        <w:t xml:space="preserve"> </w:t>
      </w:r>
      <w:r>
        <w:t>zu</w:t>
      </w:r>
      <w:r w:rsidR="00607109">
        <w:t xml:space="preserve"> </w:t>
      </w:r>
      <w:r>
        <w:t>gegebenen</w:t>
      </w:r>
      <w:r w:rsidR="00607109">
        <w:t xml:space="preserve"> </w:t>
      </w:r>
      <w:r w:rsidRPr="00C61361">
        <w:rPr>
          <w:rFonts w:ascii="Calibri" w:hAnsi="Calibri"/>
          <w:shd w:val="clear" w:color="auto" w:fill="FFFFFF"/>
        </w:rPr>
        <w:t>IP-Adressen</w:t>
      </w:r>
      <w:r w:rsidR="00607109">
        <w:t xml:space="preserve"> </w:t>
      </w:r>
      <w:r>
        <w:t>verwendet,</w:t>
      </w:r>
      <w:r w:rsidR="00607109">
        <w:t xml:space="preserve"> </w:t>
      </w:r>
      <w:r>
        <w:t>obwohl</w:t>
      </w:r>
      <w:r w:rsidR="00607109">
        <w:t xml:space="preserve"> </w:t>
      </w:r>
      <w:r>
        <w:t>es</w:t>
      </w:r>
      <w:r w:rsidR="00607109">
        <w:t xml:space="preserve"> </w:t>
      </w:r>
      <w:r>
        <w:t>nicht</w:t>
      </w:r>
      <w:r w:rsidR="00607109">
        <w:t xml:space="preserve"> </w:t>
      </w:r>
      <w:r>
        <w:t>darauf</w:t>
      </w:r>
      <w:r w:rsidR="00607109">
        <w:t xml:space="preserve"> </w:t>
      </w:r>
      <w:r>
        <w:t>beschränkt</w:t>
      </w:r>
      <w:r w:rsidR="00607109">
        <w:t xml:space="preserve"> </w:t>
      </w:r>
      <w:r>
        <w:t>ist.</w:t>
      </w:r>
      <w:r w:rsidR="00607109">
        <w:t xml:space="preserve"> </w:t>
      </w:r>
      <w:r>
        <w:t>Für</w:t>
      </w:r>
      <w:r w:rsidR="00607109">
        <w:t xml:space="preserve"> </w:t>
      </w:r>
      <w:r w:rsidRPr="00C61361">
        <w:rPr>
          <w:rFonts w:ascii="Calibri" w:hAnsi="Calibri"/>
          <w:shd w:val="clear" w:color="auto" w:fill="FFFFFF"/>
        </w:rPr>
        <w:t>IPv6</w:t>
      </w:r>
      <w:r w:rsidR="00607109">
        <w:t xml:space="preserve"> </w:t>
      </w:r>
      <w:r>
        <w:t>wird</w:t>
      </w:r>
      <w:r w:rsidR="00607109">
        <w:t xml:space="preserve"> </w:t>
      </w:r>
      <w:r>
        <w:t>diese</w:t>
      </w:r>
      <w:r w:rsidR="00607109">
        <w:t xml:space="preserve"> </w:t>
      </w:r>
      <w:r>
        <w:t>Funktionalität</w:t>
      </w:r>
      <w:r w:rsidR="00607109">
        <w:t xml:space="preserve"> </w:t>
      </w:r>
      <w:r>
        <w:t>nicht</w:t>
      </w:r>
      <w:r w:rsidR="00607109">
        <w:t xml:space="preserve"> </w:t>
      </w:r>
      <w:r>
        <w:t>von</w:t>
      </w:r>
      <w:r w:rsidR="00607109">
        <w:t xml:space="preserve"> </w:t>
      </w:r>
      <w:r>
        <w:t>ARP,</w:t>
      </w:r>
      <w:r w:rsidR="00607109">
        <w:t xml:space="preserve"> </w:t>
      </w:r>
      <w:r>
        <w:t>sondern</w:t>
      </w:r>
      <w:r w:rsidR="00607109">
        <w:t xml:space="preserve"> </w:t>
      </w:r>
      <w:r>
        <w:t>durch</w:t>
      </w:r>
      <w:r w:rsidR="00607109">
        <w:t xml:space="preserve"> </w:t>
      </w:r>
      <w:r>
        <w:t>das</w:t>
      </w:r>
      <w:r w:rsidR="00607109">
        <w:t xml:space="preserve"> </w:t>
      </w:r>
      <w:r w:rsidRPr="007045A2">
        <w:rPr>
          <w:rFonts w:ascii="Calibri" w:hAnsi="Calibri"/>
          <w:b/>
          <w:shd w:val="clear" w:color="auto" w:fill="FFFFFF"/>
        </w:rPr>
        <w:t>Neighbor</w:t>
      </w:r>
      <w:r w:rsidR="00607109" w:rsidRPr="007045A2">
        <w:rPr>
          <w:rFonts w:ascii="Calibri" w:hAnsi="Calibri"/>
          <w:b/>
          <w:shd w:val="clear" w:color="auto" w:fill="FFFFFF"/>
        </w:rPr>
        <w:t xml:space="preserve"> </w:t>
      </w:r>
      <w:r w:rsidRPr="007045A2">
        <w:rPr>
          <w:rFonts w:ascii="Calibri" w:hAnsi="Calibri"/>
          <w:b/>
          <w:shd w:val="clear" w:color="auto" w:fill="FFFFFF"/>
        </w:rPr>
        <w:t>Discovery</w:t>
      </w:r>
      <w:r w:rsidR="00607109" w:rsidRPr="007045A2">
        <w:rPr>
          <w:rFonts w:ascii="Calibri" w:hAnsi="Calibri"/>
          <w:b/>
          <w:shd w:val="clear" w:color="auto" w:fill="FFFFFF"/>
        </w:rPr>
        <w:t xml:space="preserve"> </w:t>
      </w:r>
      <w:r w:rsidRPr="007045A2">
        <w:rPr>
          <w:rFonts w:ascii="Calibri" w:hAnsi="Calibri"/>
          <w:b/>
          <w:shd w:val="clear" w:color="auto" w:fill="FFFFFF"/>
        </w:rPr>
        <w:t>Protocol</w:t>
      </w:r>
      <w:r w:rsidR="00607109" w:rsidRPr="007045A2">
        <w:rPr>
          <w:b/>
        </w:rPr>
        <w:t xml:space="preserve"> </w:t>
      </w:r>
      <w:r w:rsidRPr="007045A2">
        <w:rPr>
          <w:b/>
        </w:rPr>
        <w:t>(NDP)</w:t>
      </w:r>
      <w:r w:rsidR="00607109">
        <w:t xml:space="preserve"> </w:t>
      </w:r>
      <w:r>
        <w:t>bereitgestellt.</w:t>
      </w:r>
    </w:p>
    <w:p w14:paraId="767BC31C" w14:textId="77777777" w:rsidR="00444E62" w:rsidRDefault="00C61361" w:rsidP="00444E62">
      <w:r w:rsidRPr="00C61361">
        <w:rPr>
          <w:noProof/>
          <w:lang w:eastAsia="de-CH"/>
        </w:rPr>
        <w:lastRenderedPageBreak/>
        <w:drawing>
          <wp:inline distT="0" distB="0" distL="0" distR="0" wp14:anchorId="65F0D272" wp14:editId="6E43AE18">
            <wp:extent cx="3752850" cy="1264920"/>
            <wp:effectExtent l="0" t="0" r="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3752850" cy="1264920"/>
                    </a:xfrm>
                    <a:prstGeom prst="rect">
                      <a:avLst/>
                    </a:prstGeom>
                  </pic:spPr>
                </pic:pic>
              </a:graphicData>
            </a:graphic>
          </wp:inline>
        </w:drawing>
      </w:r>
    </w:p>
    <w:p w14:paraId="10F09B4C" w14:textId="625BCAB1" w:rsidR="003B6519" w:rsidRDefault="00A91727" w:rsidP="00444E62">
      <w:r>
        <w:t>Ein</w:t>
      </w:r>
      <w:r w:rsidR="00607109">
        <w:t xml:space="preserve"> </w:t>
      </w:r>
      <w:r>
        <w:t>Rechner</w:t>
      </w:r>
      <w:r w:rsidR="00607109">
        <w:t xml:space="preserve"> </w:t>
      </w:r>
      <w:r>
        <w:t>A</w:t>
      </w:r>
      <w:r w:rsidR="00607109">
        <w:t xml:space="preserve"> </w:t>
      </w:r>
      <w:r>
        <w:t>will</w:t>
      </w:r>
      <w:r w:rsidR="00607109">
        <w:t xml:space="preserve"> </w:t>
      </w:r>
      <w:r>
        <w:t>einem</w:t>
      </w:r>
      <w:r w:rsidR="00607109">
        <w:t xml:space="preserve"> </w:t>
      </w:r>
      <w:r>
        <w:t>Rechner</w:t>
      </w:r>
      <w:r w:rsidR="00607109">
        <w:t xml:space="preserve"> </w:t>
      </w:r>
      <w:r>
        <w:t>B</w:t>
      </w:r>
      <w:r w:rsidR="00607109">
        <w:t xml:space="preserve"> </w:t>
      </w:r>
      <w:r>
        <w:t>Daten</w:t>
      </w:r>
      <w:r w:rsidR="00607109">
        <w:t xml:space="preserve"> </w:t>
      </w:r>
      <w:r>
        <w:t>versenden.</w:t>
      </w:r>
      <w:r w:rsidR="00607109">
        <w:t xml:space="preserve"> </w:t>
      </w:r>
      <w:r>
        <w:t>Für</w:t>
      </w:r>
      <w:r w:rsidR="00607109">
        <w:t xml:space="preserve"> </w:t>
      </w:r>
      <w:r>
        <w:t>das</w:t>
      </w:r>
      <w:r w:rsidR="00607109">
        <w:t xml:space="preserve"> </w:t>
      </w:r>
      <w:r>
        <w:t>braucht</w:t>
      </w:r>
      <w:r w:rsidR="00607109">
        <w:t xml:space="preserve"> </w:t>
      </w:r>
      <w:r>
        <w:t>er</w:t>
      </w:r>
      <w:r w:rsidR="00607109">
        <w:t xml:space="preserve"> </w:t>
      </w:r>
      <w:r>
        <w:t>die</w:t>
      </w:r>
      <w:r w:rsidR="00607109">
        <w:t xml:space="preserve"> </w:t>
      </w:r>
      <w:r>
        <w:t>physikalische</w:t>
      </w:r>
      <w:r w:rsidR="00607109">
        <w:t xml:space="preserve"> </w:t>
      </w:r>
      <w:r>
        <w:t>Adresse</w:t>
      </w:r>
      <w:r w:rsidR="00607109">
        <w:t xml:space="preserve"> </w:t>
      </w:r>
      <w:r>
        <w:t>(MAC)</w:t>
      </w:r>
      <w:r w:rsidR="00607109">
        <w:t xml:space="preserve"> </w:t>
      </w:r>
      <w:r>
        <w:t>des</w:t>
      </w:r>
      <w:r w:rsidR="00607109">
        <w:t xml:space="preserve"> </w:t>
      </w:r>
      <w:r>
        <w:t>Empfängers.</w:t>
      </w:r>
      <w:r w:rsidR="00607109">
        <w:t xml:space="preserve"> </w:t>
      </w:r>
      <w:r>
        <w:t>Bekannt</w:t>
      </w:r>
      <w:r w:rsidR="00607109">
        <w:t xml:space="preserve"> </w:t>
      </w:r>
      <w:r>
        <w:t>ist</w:t>
      </w:r>
      <w:r w:rsidR="00607109">
        <w:t xml:space="preserve"> </w:t>
      </w:r>
      <w:r>
        <w:t>nur</w:t>
      </w:r>
      <w:r w:rsidR="00607109">
        <w:t xml:space="preserve"> </w:t>
      </w:r>
      <w:r>
        <w:t>die</w:t>
      </w:r>
      <w:r w:rsidR="00607109">
        <w:t xml:space="preserve"> </w:t>
      </w:r>
      <w:r>
        <w:t>logische</w:t>
      </w:r>
      <w:r w:rsidR="00607109">
        <w:t xml:space="preserve"> </w:t>
      </w:r>
      <w:r>
        <w:t>Adresse</w:t>
      </w:r>
      <w:r w:rsidR="00607109">
        <w:t xml:space="preserve"> </w:t>
      </w:r>
      <w:r>
        <w:t>(IP)</w:t>
      </w:r>
      <w:r w:rsidR="00607109">
        <w:t xml:space="preserve"> </w:t>
      </w:r>
      <w:r>
        <w:t>des</w:t>
      </w:r>
      <w:r w:rsidR="00607109">
        <w:t xml:space="preserve"> </w:t>
      </w:r>
      <w:r>
        <w:t>Empfängers.</w:t>
      </w:r>
      <w:r w:rsidR="00607109">
        <w:t xml:space="preserve"> </w:t>
      </w:r>
      <w:r>
        <w:t>Rechner</w:t>
      </w:r>
      <w:r w:rsidR="00607109">
        <w:t xml:space="preserve"> </w:t>
      </w:r>
      <w:r>
        <w:t>A</w:t>
      </w:r>
      <w:r w:rsidR="00607109">
        <w:t xml:space="preserve"> </w:t>
      </w:r>
      <w:r>
        <w:t>prüft</w:t>
      </w:r>
      <w:r w:rsidR="00607109">
        <w:t xml:space="preserve"> </w:t>
      </w:r>
      <w:r>
        <w:t>als</w:t>
      </w:r>
      <w:r w:rsidR="00607109">
        <w:t xml:space="preserve"> </w:t>
      </w:r>
      <w:r>
        <w:t>erstes</w:t>
      </w:r>
      <w:r w:rsidR="00607109">
        <w:t xml:space="preserve"> </w:t>
      </w:r>
      <w:r>
        <w:t>ob</w:t>
      </w:r>
      <w:r w:rsidR="00607109">
        <w:t xml:space="preserve"> </w:t>
      </w:r>
      <w:r>
        <w:t>die</w:t>
      </w:r>
      <w:r w:rsidR="00607109">
        <w:t xml:space="preserve"> </w:t>
      </w:r>
      <w:r>
        <w:t>Empfänger</w:t>
      </w:r>
      <w:r w:rsidR="00607109">
        <w:t xml:space="preserve"> </w:t>
      </w:r>
      <w:r>
        <w:t>IP</w:t>
      </w:r>
      <w:r w:rsidR="00607109">
        <w:t xml:space="preserve"> </w:t>
      </w:r>
      <w:r>
        <w:t>im</w:t>
      </w:r>
      <w:r w:rsidR="00607109">
        <w:t xml:space="preserve"> </w:t>
      </w:r>
      <w:r>
        <w:t>gleichen</w:t>
      </w:r>
      <w:r w:rsidR="00607109">
        <w:t xml:space="preserve"> </w:t>
      </w:r>
      <w:r>
        <w:t>Netz</w:t>
      </w:r>
      <w:r w:rsidR="00607109">
        <w:t xml:space="preserve"> </w:t>
      </w:r>
      <w:r>
        <w:t>ist.</w:t>
      </w:r>
      <w:r w:rsidR="00607109">
        <w:t xml:space="preserve"> </w:t>
      </w:r>
      <w:r>
        <w:t>Wenn</w:t>
      </w:r>
      <w:r w:rsidR="00607109">
        <w:t xml:space="preserve"> </w:t>
      </w:r>
      <w:r>
        <w:t>ja,</w:t>
      </w:r>
      <w:r w:rsidR="00607109">
        <w:t xml:space="preserve"> </w:t>
      </w:r>
      <w:r>
        <w:t>versendet</w:t>
      </w:r>
      <w:r w:rsidR="00607109">
        <w:t xml:space="preserve"> </w:t>
      </w:r>
      <w:r>
        <w:t>Rechner</w:t>
      </w:r>
      <w:r w:rsidR="00607109">
        <w:t xml:space="preserve"> </w:t>
      </w:r>
      <w:r>
        <w:t>A</w:t>
      </w:r>
      <w:r w:rsidR="00607109">
        <w:t xml:space="preserve"> </w:t>
      </w:r>
      <w:r>
        <w:t>ein</w:t>
      </w:r>
      <w:r w:rsidR="00607109">
        <w:t xml:space="preserve"> </w:t>
      </w:r>
      <w:r>
        <w:t>Paket</w:t>
      </w:r>
      <w:r w:rsidR="00607109">
        <w:t xml:space="preserve"> </w:t>
      </w:r>
      <w:r>
        <w:t>mit</w:t>
      </w:r>
      <w:r w:rsidR="00607109">
        <w:t xml:space="preserve"> </w:t>
      </w:r>
      <w:r>
        <w:t>seiner</w:t>
      </w:r>
      <w:r w:rsidR="00607109">
        <w:t xml:space="preserve"> </w:t>
      </w:r>
      <w:r>
        <w:t>IP-</w:t>
      </w:r>
      <w:r w:rsidR="00607109">
        <w:t xml:space="preserve"> </w:t>
      </w:r>
      <w:r>
        <w:t>und</w:t>
      </w:r>
      <w:r w:rsidR="00607109">
        <w:t xml:space="preserve"> </w:t>
      </w:r>
      <w:r>
        <w:t>MAC-Adresse</w:t>
      </w:r>
      <w:r w:rsidR="00607109">
        <w:t xml:space="preserve"> </w:t>
      </w:r>
      <w:r>
        <w:t>als</w:t>
      </w:r>
      <w:r w:rsidR="00607109">
        <w:t xml:space="preserve"> </w:t>
      </w:r>
      <w:r>
        <w:t>Broadcast</w:t>
      </w:r>
      <w:r w:rsidR="00607109">
        <w:t xml:space="preserve"> </w:t>
      </w:r>
      <w:r>
        <w:t>und</w:t>
      </w:r>
      <w:r w:rsidR="00607109">
        <w:t xml:space="preserve"> </w:t>
      </w:r>
      <w:r>
        <w:t>fragt</w:t>
      </w:r>
      <w:r w:rsidR="00607109">
        <w:t xml:space="preserve"> </w:t>
      </w:r>
      <w:r>
        <w:t>wer</w:t>
      </w:r>
      <w:r w:rsidR="00607109">
        <w:t xml:space="preserve"> </w:t>
      </w:r>
      <w:r>
        <w:t>die</w:t>
      </w:r>
      <w:r w:rsidR="00607109">
        <w:t xml:space="preserve"> </w:t>
      </w:r>
      <w:r>
        <w:t>IP-Adresse</w:t>
      </w:r>
      <w:r w:rsidR="00607109">
        <w:t xml:space="preserve"> </w:t>
      </w:r>
      <w:r>
        <w:t>192.168.1.3</w:t>
      </w:r>
      <w:r w:rsidR="00607109">
        <w:t xml:space="preserve"> </w:t>
      </w:r>
      <w:r>
        <w:t>hat.</w:t>
      </w:r>
      <w:r w:rsidR="00607109">
        <w:t xml:space="preserve"> </w:t>
      </w:r>
      <w:r>
        <w:t>Der</w:t>
      </w:r>
      <w:r w:rsidR="00607109">
        <w:t xml:space="preserve"> </w:t>
      </w:r>
      <w:r>
        <w:t>Rechner</w:t>
      </w:r>
      <w:r w:rsidR="00607109">
        <w:t xml:space="preserve"> </w:t>
      </w:r>
      <w:r>
        <w:t>mit</w:t>
      </w:r>
      <w:r w:rsidR="00607109">
        <w:t xml:space="preserve"> </w:t>
      </w:r>
      <w:r>
        <w:t>der</w:t>
      </w:r>
      <w:r w:rsidR="00607109">
        <w:t xml:space="preserve"> </w:t>
      </w:r>
      <w:r>
        <w:t>angefragten</w:t>
      </w:r>
      <w:r w:rsidR="00607109">
        <w:t xml:space="preserve"> </w:t>
      </w:r>
      <w:r>
        <w:t>IP-Adresse</w:t>
      </w:r>
      <w:r w:rsidR="00607109">
        <w:t xml:space="preserve"> </w:t>
      </w:r>
      <w:r>
        <w:t>speichert</w:t>
      </w:r>
      <w:r w:rsidR="00607109">
        <w:t xml:space="preserve"> </w:t>
      </w:r>
      <w:r>
        <w:t>die</w:t>
      </w:r>
      <w:r w:rsidR="00607109">
        <w:t xml:space="preserve"> </w:t>
      </w:r>
      <w:r>
        <w:t>Daten</w:t>
      </w:r>
      <w:r w:rsidR="00607109">
        <w:t xml:space="preserve"> </w:t>
      </w:r>
      <w:r>
        <w:t>des</w:t>
      </w:r>
      <w:r w:rsidR="00607109">
        <w:t xml:space="preserve"> </w:t>
      </w:r>
      <w:r>
        <w:t>Anfragenden</w:t>
      </w:r>
      <w:r w:rsidR="00607109">
        <w:t xml:space="preserve"> </w:t>
      </w:r>
      <w:r>
        <w:t>Rechners</w:t>
      </w:r>
      <w:r w:rsidR="00607109">
        <w:t xml:space="preserve"> </w:t>
      </w:r>
      <w:r>
        <w:t>in</w:t>
      </w:r>
      <w:r w:rsidR="00607109">
        <w:t xml:space="preserve"> </w:t>
      </w:r>
      <w:r>
        <w:t>seiner</w:t>
      </w:r>
      <w:r w:rsidR="00607109">
        <w:t xml:space="preserve"> </w:t>
      </w:r>
      <w:r>
        <w:t>ARP-Tabelle</w:t>
      </w:r>
      <w:r w:rsidR="00607109">
        <w:t xml:space="preserve"> </w:t>
      </w:r>
      <w:r>
        <w:t>und</w:t>
      </w:r>
      <w:r w:rsidR="00607109">
        <w:t xml:space="preserve"> </w:t>
      </w:r>
      <w:r>
        <w:t>füllt</w:t>
      </w:r>
      <w:r w:rsidR="00607109">
        <w:t xml:space="preserve"> </w:t>
      </w:r>
      <w:r>
        <w:t>seine</w:t>
      </w:r>
      <w:r w:rsidR="00607109">
        <w:t xml:space="preserve"> </w:t>
      </w:r>
      <w:r>
        <w:t>MAC-Adresse</w:t>
      </w:r>
      <w:r w:rsidR="00607109">
        <w:t xml:space="preserve"> </w:t>
      </w:r>
      <w:r>
        <w:t>ins</w:t>
      </w:r>
      <w:r w:rsidR="00607109">
        <w:t xml:space="preserve"> </w:t>
      </w:r>
      <w:r>
        <w:t>Paket</w:t>
      </w:r>
      <w:r w:rsidR="00607109">
        <w:t xml:space="preserve"> </w:t>
      </w:r>
      <w:r>
        <w:t>und</w:t>
      </w:r>
      <w:r w:rsidR="00607109">
        <w:t xml:space="preserve"> </w:t>
      </w:r>
      <w:r>
        <w:t>schickt</w:t>
      </w:r>
      <w:r w:rsidR="00607109">
        <w:t xml:space="preserve"> </w:t>
      </w:r>
      <w:r>
        <w:t>sie</w:t>
      </w:r>
      <w:r w:rsidR="00607109">
        <w:t xml:space="preserve"> </w:t>
      </w:r>
      <w:r>
        <w:t>zurück.</w:t>
      </w:r>
      <w:r w:rsidR="00607109">
        <w:t xml:space="preserve"> </w:t>
      </w:r>
      <w:r>
        <w:t>Nun</w:t>
      </w:r>
      <w:r w:rsidR="00607109">
        <w:t xml:space="preserve"> </w:t>
      </w:r>
      <w:r>
        <w:t>ist</w:t>
      </w:r>
      <w:r w:rsidR="00607109">
        <w:t xml:space="preserve"> </w:t>
      </w:r>
      <w:r>
        <w:t>beiden,</w:t>
      </w:r>
      <w:r w:rsidR="00607109">
        <w:t xml:space="preserve"> </w:t>
      </w:r>
      <w:r>
        <w:t>Sender</w:t>
      </w:r>
      <w:r w:rsidR="00607109">
        <w:t xml:space="preserve"> </w:t>
      </w:r>
      <w:r>
        <w:t>und</w:t>
      </w:r>
      <w:r w:rsidR="00607109">
        <w:t xml:space="preserve"> </w:t>
      </w:r>
      <w:r>
        <w:t>Empfänger,</w:t>
      </w:r>
      <w:r w:rsidR="00607109">
        <w:t xml:space="preserve"> </w:t>
      </w:r>
      <w:r>
        <w:t>alles</w:t>
      </w:r>
      <w:r w:rsidR="00607109">
        <w:t xml:space="preserve"> </w:t>
      </w:r>
      <w:r>
        <w:t>bekannt,</w:t>
      </w:r>
      <w:r w:rsidR="00607109">
        <w:t xml:space="preserve"> </w:t>
      </w:r>
      <w:r>
        <w:t>sie</w:t>
      </w:r>
      <w:r w:rsidR="00607109">
        <w:t xml:space="preserve"> </w:t>
      </w:r>
      <w:r>
        <w:t>können</w:t>
      </w:r>
      <w:r w:rsidR="00607109">
        <w:t xml:space="preserve"> </w:t>
      </w:r>
      <w:r>
        <w:t>Daten</w:t>
      </w:r>
      <w:r w:rsidR="00607109">
        <w:t xml:space="preserve"> </w:t>
      </w:r>
      <w:r>
        <w:t>austauschen.</w:t>
      </w:r>
    </w:p>
    <w:p w14:paraId="6022FCEF" w14:textId="2D0E3912" w:rsidR="00444E62" w:rsidRPr="00444E62" w:rsidRDefault="00444E62" w:rsidP="00444E62">
      <w:pPr>
        <w:rPr>
          <w:b/>
        </w:rPr>
      </w:pPr>
      <w:r w:rsidRPr="00444E62">
        <w:rPr>
          <w:b/>
        </w:rPr>
        <w:t>Ethernet</w:t>
      </w:r>
      <w:r w:rsidRPr="0077413A">
        <w:fldChar w:fldCharType="begin"/>
      </w:r>
      <w:r w:rsidRPr="0077413A">
        <w:instrText xml:space="preserve"> XE "Ethernet" </w:instrText>
      </w:r>
      <w:r w:rsidRPr="0077413A">
        <w:fldChar w:fldCharType="end"/>
      </w:r>
    </w:p>
    <w:p w14:paraId="641D0054" w14:textId="6A7F35FC" w:rsidR="00444E62" w:rsidRDefault="00444E62" w:rsidP="00444E62">
      <w:r w:rsidRPr="00444E62">
        <w:rPr>
          <w:noProof/>
          <w:lang w:eastAsia="de-CH"/>
        </w:rPr>
        <w:drawing>
          <wp:inline distT="0" distB="0" distL="0" distR="0" wp14:anchorId="1FAECA3E" wp14:editId="0F916F10">
            <wp:extent cx="5700254" cy="3642676"/>
            <wp:effectExtent l="0" t="0" r="0" b="0"/>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00254" cy="3642676"/>
                    </a:xfrm>
                    <a:prstGeom prst="rect">
                      <a:avLst/>
                    </a:prstGeom>
                  </pic:spPr>
                </pic:pic>
              </a:graphicData>
            </a:graphic>
          </wp:inline>
        </w:drawing>
      </w:r>
    </w:p>
    <w:p w14:paraId="6E023A00" w14:textId="39AFDBA3" w:rsidR="00A93851" w:rsidRPr="00A93851" w:rsidRDefault="00A93851" w:rsidP="00A93851">
      <w:pPr>
        <w:rPr>
          <w:b/>
        </w:rPr>
      </w:pPr>
      <w:r w:rsidRPr="00A93851">
        <w:rPr>
          <w:b/>
        </w:rPr>
        <w:t>Spanning Tree Protocol (STP)</w:t>
      </w:r>
      <w:r w:rsidRPr="0077413A">
        <w:fldChar w:fldCharType="begin"/>
      </w:r>
      <w:r w:rsidRPr="0077413A">
        <w:instrText xml:space="preserve"> XE "Spanning Tree Protocol (STP)" </w:instrText>
      </w:r>
      <w:r w:rsidRPr="0077413A">
        <w:fldChar w:fldCharType="end"/>
      </w:r>
    </w:p>
    <w:p w14:paraId="170E8835" w14:textId="1D958E39" w:rsidR="00A93851" w:rsidRDefault="00A93851" w:rsidP="00A93851">
      <w:r>
        <w:t>Der Spanning Tree Algorithmus wird eingesetzt, um bei Verknüpfungen von Netzwerken redundante Pfade (sog. Loops) durch einen deterministischen logischen Pfad im Netz zu ersetzen.</w:t>
      </w:r>
    </w:p>
    <w:p w14:paraId="0A8AE63F" w14:textId="238C0E28" w:rsidR="00A93851" w:rsidRDefault="00A93851" w:rsidP="00A93851">
      <w:r>
        <w:t>Im Beispiel rechts sind verschiedene LANs durch Bridges (Pfeile) miteinander verknüpft. Wie leicht zu sehen ist, würden alle Bridge-Links zusammen redundante Pfade im Netz ermöglichen. Dieses hätte sog. endlos kreisende Pakete zur Folge. Mit dem Spanning Tree Algorithmus wird einer der möglichen logischen Pfade im Netz ausgewählt, der dann keine Loops mehr enthält. Das Ergebnis sind hier die blauen (ungebrochenen) Pfeile. Im Extremfall kann hierdurch auch eine Bridge total aus dem Netzverkehr herausfallen</w:t>
      </w:r>
    </w:p>
    <w:p w14:paraId="2D46FD68" w14:textId="2FA44A5F" w:rsidR="00A93851" w:rsidRPr="00444E62" w:rsidRDefault="00A93851" w:rsidP="00444E62">
      <w:r w:rsidRPr="00FC031D">
        <w:rPr>
          <w:noProof/>
          <w:lang w:eastAsia="de-CH"/>
        </w:rPr>
        <w:lastRenderedPageBreak/>
        <w:drawing>
          <wp:inline distT="0" distB="0" distL="0" distR="0" wp14:anchorId="0F33B772" wp14:editId="4E115B31">
            <wp:extent cx="2323488" cy="2150668"/>
            <wp:effectExtent l="0" t="0" r="635" b="254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357033" cy="2181718"/>
                    </a:xfrm>
                    <a:prstGeom prst="rect">
                      <a:avLst/>
                    </a:prstGeom>
                  </pic:spPr>
                </pic:pic>
              </a:graphicData>
            </a:graphic>
          </wp:inline>
        </w:drawing>
      </w:r>
    </w:p>
    <w:p w14:paraId="583968F6" w14:textId="583470E2" w:rsidR="00454881" w:rsidRDefault="00FC01C1" w:rsidP="006F174D">
      <w:pPr>
        <w:pStyle w:val="berschrift2"/>
      </w:pPr>
      <w:bookmarkStart w:id="317" w:name="_Toc439697802"/>
      <w:r>
        <w:t>Kollisions-</w:t>
      </w:r>
      <w:r w:rsidR="00607109">
        <w:t xml:space="preserve"> </w:t>
      </w:r>
      <w:r>
        <w:t>und</w:t>
      </w:r>
      <w:r w:rsidR="00607109">
        <w:t xml:space="preserve"> </w:t>
      </w:r>
      <w:r w:rsidRPr="00362E5A">
        <w:t>Broadcast</w:t>
      </w:r>
      <w:r>
        <w:t>-</w:t>
      </w:r>
      <w:r w:rsidRPr="00444E62">
        <w:t>Domänen</w:t>
      </w:r>
      <w:bookmarkEnd w:id="317"/>
    </w:p>
    <w:p w14:paraId="1804EEFB" w14:textId="16FEFA29" w:rsidR="00FC01C1" w:rsidRDefault="00454881" w:rsidP="00444E62">
      <w:pPr>
        <w:rPr>
          <w:shd w:val="clear" w:color="auto" w:fill="FFFFFF"/>
        </w:rPr>
      </w:pPr>
      <w:r>
        <w:rPr>
          <w:shd w:val="clear" w:color="auto" w:fill="FFFFFF"/>
        </w:rPr>
        <w:t>Eine</w:t>
      </w:r>
      <w:r w:rsidR="00607109">
        <w:rPr>
          <w:rStyle w:val="apple-converted-space"/>
          <w:rFonts w:ascii="Arial" w:hAnsi="Arial" w:cs="Arial"/>
          <w:color w:val="252525"/>
          <w:shd w:val="clear" w:color="auto" w:fill="FFFFFF"/>
        </w:rPr>
        <w:t xml:space="preserve"> </w:t>
      </w:r>
      <w:r w:rsidRPr="00454881">
        <w:rPr>
          <w:bCs/>
          <w:shd w:val="clear" w:color="auto" w:fill="FFFFFF"/>
        </w:rPr>
        <w:t>Broadcast-Domäne</w:t>
      </w:r>
      <w:r w:rsidR="00607109">
        <w:rPr>
          <w:rStyle w:val="apple-converted-space"/>
          <w:rFonts w:ascii="Arial" w:hAnsi="Arial" w:cs="Arial"/>
          <w:color w:val="252525"/>
          <w:shd w:val="clear" w:color="auto" w:fill="FFFFFF"/>
        </w:rPr>
        <w:t xml:space="preserve"> </w:t>
      </w:r>
      <w:r>
        <w:rPr>
          <w:shd w:val="clear" w:color="auto" w:fill="FFFFFF"/>
        </w:rPr>
        <w:t>ist</w:t>
      </w:r>
      <w:r w:rsidR="00607109">
        <w:rPr>
          <w:shd w:val="clear" w:color="auto" w:fill="FFFFFF"/>
        </w:rPr>
        <w:t xml:space="preserve"> </w:t>
      </w:r>
      <w:r>
        <w:rPr>
          <w:shd w:val="clear" w:color="auto" w:fill="FFFFFF"/>
        </w:rPr>
        <w:t>ein</w:t>
      </w:r>
      <w:r w:rsidR="00607109">
        <w:rPr>
          <w:shd w:val="clear" w:color="auto" w:fill="FFFFFF"/>
        </w:rPr>
        <w:t xml:space="preserve"> </w:t>
      </w:r>
      <w:r>
        <w:rPr>
          <w:shd w:val="clear" w:color="auto" w:fill="FFFFFF"/>
        </w:rPr>
        <w:t>logischer</w:t>
      </w:r>
      <w:r w:rsidR="00607109">
        <w:rPr>
          <w:shd w:val="clear" w:color="auto" w:fill="FFFFFF"/>
        </w:rPr>
        <w:t xml:space="preserve"> </w:t>
      </w:r>
      <w:r>
        <w:rPr>
          <w:shd w:val="clear" w:color="auto" w:fill="FFFFFF"/>
        </w:rPr>
        <w:t>Verbund</w:t>
      </w:r>
      <w:r w:rsidR="00607109">
        <w:rPr>
          <w:shd w:val="clear" w:color="auto" w:fill="FFFFFF"/>
        </w:rPr>
        <w:t xml:space="preserve"> </w:t>
      </w:r>
      <w:r>
        <w:rPr>
          <w:shd w:val="clear" w:color="auto" w:fill="FFFFFF"/>
        </w:rPr>
        <w:t>von</w:t>
      </w:r>
      <w:r w:rsidR="00607109">
        <w:rPr>
          <w:shd w:val="clear" w:color="auto" w:fill="FFFFFF"/>
        </w:rPr>
        <w:t xml:space="preserve"> </w:t>
      </w:r>
      <w:r>
        <w:rPr>
          <w:shd w:val="clear" w:color="auto" w:fill="FFFFFF"/>
        </w:rPr>
        <w:t>Netzwerkgeräten</w:t>
      </w:r>
      <w:r w:rsidR="00607109">
        <w:rPr>
          <w:shd w:val="clear" w:color="auto" w:fill="FFFFFF"/>
        </w:rPr>
        <w:t xml:space="preserve"> </w:t>
      </w:r>
      <w:r>
        <w:rPr>
          <w:shd w:val="clear" w:color="auto" w:fill="FFFFFF"/>
        </w:rPr>
        <w:t>in</w:t>
      </w:r>
      <w:r w:rsidR="00607109">
        <w:rPr>
          <w:shd w:val="clear" w:color="auto" w:fill="FFFFFF"/>
        </w:rPr>
        <w:t xml:space="preserve"> </w:t>
      </w:r>
      <w:r w:rsidRPr="00444E62">
        <w:t>einem</w:t>
      </w:r>
      <w:r w:rsidR="00607109" w:rsidRPr="00444E62">
        <w:t xml:space="preserve"> </w:t>
      </w:r>
      <w:r w:rsidRPr="00444E62">
        <w:t>lokalen</w:t>
      </w:r>
      <w:r w:rsidR="00607109" w:rsidRPr="00444E62">
        <w:t xml:space="preserve"> </w:t>
      </w:r>
      <w:r w:rsidRPr="00444E62">
        <w:t>Netzwerk,</w:t>
      </w:r>
      <w:r w:rsidR="00607109" w:rsidRPr="00444E62">
        <w:t xml:space="preserve"> </w:t>
      </w:r>
      <w:r w:rsidRPr="00444E62">
        <w:t>der</w:t>
      </w:r>
      <w:r w:rsidR="00607109">
        <w:rPr>
          <w:shd w:val="clear" w:color="auto" w:fill="FFFFFF"/>
        </w:rPr>
        <w:t xml:space="preserve"> </w:t>
      </w:r>
      <w:r>
        <w:rPr>
          <w:shd w:val="clear" w:color="auto" w:fill="FFFFFF"/>
        </w:rPr>
        <w:t>sich</w:t>
      </w:r>
      <w:r w:rsidR="00607109">
        <w:rPr>
          <w:shd w:val="clear" w:color="auto" w:fill="FFFFFF"/>
        </w:rPr>
        <w:t xml:space="preserve"> </w:t>
      </w:r>
      <w:r>
        <w:rPr>
          <w:shd w:val="clear" w:color="auto" w:fill="FFFFFF"/>
        </w:rPr>
        <w:t>dadurch</w:t>
      </w:r>
      <w:r w:rsidR="00607109">
        <w:rPr>
          <w:shd w:val="clear" w:color="auto" w:fill="FFFFFF"/>
        </w:rPr>
        <w:t xml:space="preserve"> </w:t>
      </w:r>
      <w:r>
        <w:rPr>
          <w:shd w:val="clear" w:color="auto" w:fill="FFFFFF"/>
        </w:rPr>
        <w:t>auszeichnet,</w:t>
      </w:r>
      <w:r w:rsidR="00607109">
        <w:rPr>
          <w:shd w:val="clear" w:color="auto" w:fill="FFFFFF"/>
        </w:rPr>
        <w:t xml:space="preserve"> </w:t>
      </w:r>
      <w:r w:rsidRPr="00444E62">
        <w:t>dass</w:t>
      </w:r>
      <w:r w:rsidR="00607109" w:rsidRPr="00444E62">
        <w:t xml:space="preserve"> </w:t>
      </w:r>
      <w:r w:rsidRPr="00444E62">
        <w:t>ein</w:t>
      </w:r>
      <w:r w:rsidR="00607109" w:rsidRPr="00444E62">
        <w:t xml:space="preserve"> </w:t>
      </w:r>
      <w:r w:rsidRPr="00444E62">
        <w:t>Broadcast</w:t>
      </w:r>
      <w:r w:rsidR="00607109" w:rsidRPr="00444E62">
        <w:t xml:space="preserve"> </w:t>
      </w:r>
      <w:r w:rsidRPr="00444E62">
        <w:t>alle</w:t>
      </w:r>
      <w:r w:rsidR="00607109">
        <w:rPr>
          <w:shd w:val="clear" w:color="auto" w:fill="FFFFFF"/>
        </w:rPr>
        <w:t xml:space="preserve"> </w:t>
      </w:r>
      <w:r>
        <w:rPr>
          <w:shd w:val="clear" w:color="auto" w:fill="FFFFFF"/>
        </w:rPr>
        <w:t>Domänenteilnehmer</w:t>
      </w:r>
      <w:r w:rsidR="00607109">
        <w:rPr>
          <w:shd w:val="clear" w:color="auto" w:fill="FFFFFF"/>
        </w:rPr>
        <w:t xml:space="preserve"> </w:t>
      </w:r>
      <w:r>
        <w:rPr>
          <w:shd w:val="clear" w:color="auto" w:fill="FFFFFF"/>
        </w:rPr>
        <w:t>erreicht.</w:t>
      </w:r>
      <w:r w:rsidR="00607109">
        <w:rPr>
          <w:shd w:val="clear" w:color="auto" w:fill="FFFFFF"/>
        </w:rPr>
        <w:t xml:space="preserve"> </w:t>
      </w:r>
    </w:p>
    <w:p w14:paraId="2D0ED2E3" w14:textId="77777777" w:rsidR="00444E62" w:rsidRDefault="00454881" w:rsidP="00444E62">
      <w:r>
        <w:rPr>
          <w:shd w:val="clear" w:color="auto" w:fill="FFFFFF"/>
        </w:rPr>
        <w:t>Die</w:t>
      </w:r>
      <w:r w:rsidR="00607109">
        <w:rPr>
          <w:shd w:val="clear" w:color="auto" w:fill="FFFFFF"/>
        </w:rPr>
        <w:t xml:space="preserve"> </w:t>
      </w:r>
      <w:r>
        <w:rPr>
          <w:shd w:val="clear" w:color="auto" w:fill="FFFFFF"/>
        </w:rPr>
        <w:t>Kollisionsdomäne</w:t>
      </w:r>
      <w:r w:rsidR="00607109">
        <w:rPr>
          <w:shd w:val="clear" w:color="auto" w:fill="FFFFFF"/>
        </w:rPr>
        <w:t xml:space="preserve"> </w:t>
      </w:r>
      <w:r>
        <w:rPr>
          <w:shd w:val="clear" w:color="auto" w:fill="FFFFFF"/>
        </w:rPr>
        <w:t>ist</w:t>
      </w:r>
      <w:r w:rsidR="00607109">
        <w:rPr>
          <w:shd w:val="clear" w:color="auto" w:fill="FFFFFF"/>
        </w:rPr>
        <w:t xml:space="preserve"> </w:t>
      </w:r>
      <w:r>
        <w:rPr>
          <w:shd w:val="clear" w:color="auto" w:fill="FFFFFF"/>
        </w:rPr>
        <w:t>ein</w:t>
      </w:r>
      <w:r w:rsidR="00607109">
        <w:rPr>
          <w:shd w:val="clear" w:color="auto" w:fill="FFFFFF"/>
        </w:rPr>
        <w:t xml:space="preserve"> </w:t>
      </w:r>
      <w:r>
        <w:rPr>
          <w:shd w:val="clear" w:color="auto" w:fill="FFFFFF"/>
        </w:rPr>
        <w:t>Teilbereich</w:t>
      </w:r>
      <w:r w:rsidR="00607109">
        <w:rPr>
          <w:shd w:val="clear" w:color="auto" w:fill="FFFFFF"/>
        </w:rPr>
        <w:t xml:space="preserve"> </w:t>
      </w:r>
      <w:r>
        <w:rPr>
          <w:shd w:val="clear" w:color="auto" w:fill="FFFFFF"/>
        </w:rPr>
        <w:t>bestehend</w:t>
      </w:r>
      <w:r w:rsidR="00607109">
        <w:rPr>
          <w:shd w:val="clear" w:color="auto" w:fill="FFFFFF"/>
        </w:rPr>
        <w:t xml:space="preserve"> </w:t>
      </w:r>
      <w:r>
        <w:rPr>
          <w:shd w:val="clear" w:color="auto" w:fill="FFFFFF"/>
        </w:rPr>
        <w:t>aus</w:t>
      </w:r>
      <w:r w:rsidR="00607109">
        <w:rPr>
          <w:shd w:val="clear" w:color="auto" w:fill="FFFFFF"/>
        </w:rPr>
        <w:t xml:space="preserve"> </w:t>
      </w:r>
      <w:r>
        <w:rPr>
          <w:shd w:val="clear" w:color="auto" w:fill="FFFFFF"/>
        </w:rPr>
        <w:t>Teilnehmerstationen</w:t>
      </w:r>
      <w:r w:rsidR="00607109">
        <w:rPr>
          <w:shd w:val="clear" w:color="auto" w:fill="FFFFFF"/>
        </w:rPr>
        <w:t xml:space="preserve"> </w:t>
      </w:r>
      <w:r>
        <w:rPr>
          <w:shd w:val="clear" w:color="auto" w:fill="FFFFFF"/>
        </w:rPr>
        <w:t>auf</w:t>
      </w:r>
      <w:r w:rsidR="00607109">
        <w:rPr>
          <w:shd w:val="clear" w:color="auto" w:fill="FFFFFF"/>
        </w:rPr>
        <w:t xml:space="preserve"> </w:t>
      </w:r>
      <w:r>
        <w:rPr>
          <w:shd w:val="clear" w:color="auto" w:fill="FFFFFF"/>
        </w:rPr>
        <w:t>Layer</w:t>
      </w:r>
      <w:r w:rsidR="00607109">
        <w:rPr>
          <w:shd w:val="clear" w:color="auto" w:fill="FFFFFF"/>
        </w:rPr>
        <w:t xml:space="preserve"> </w:t>
      </w:r>
      <w:r>
        <w:rPr>
          <w:shd w:val="clear" w:color="auto" w:fill="FFFFFF"/>
        </w:rPr>
        <w:t>1</w:t>
      </w:r>
      <w:r w:rsidR="00607109">
        <w:rPr>
          <w:shd w:val="clear" w:color="auto" w:fill="FFFFFF"/>
        </w:rPr>
        <w:t xml:space="preserve"> </w:t>
      </w:r>
      <w:r>
        <w:rPr>
          <w:shd w:val="clear" w:color="auto" w:fill="FFFFFF"/>
        </w:rPr>
        <w:t>des</w:t>
      </w:r>
      <w:r w:rsidR="00607109">
        <w:rPr>
          <w:shd w:val="clear" w:color="auto" w:fill="FFFFFF"/>
        </w:rPr>
        <w:t xml:space="preserve"> </w:t>
      </w:r>
      <w:r>
        <w:rPr>
          <w:shd w:val="clear" w:color="auto" w:fill="FFFFFF"/>
        </w:rPr>
        <w:t>OSI-Schichten</w:t>
      </w:r>
      <w:r w:rsidR="00607109">
        <w:rPr>
          <w:shd w:val="clear" w:color="auto" w:fill="FFFFFF"/>
        </w:rPr>
        <w:t xml:space="preserve"> </w:t>
      </w:r>
      <w:r>
        <w:rPr>
          <w:shd w:val="clear" w:color="auto" w:fill="FFFFFF"/>
        </w:rPr>
        <w:t>Modells.</w:t>
      </w:r>
      <w:r w:rsidR="00607109">
        <w:rPr>
          <w:shd w:val="clear" w:color="auto" w:fill="FFFFFF"/>
        </w:rPr>
        <w:t xml:space="preserve"> </w:t>
      </w:r>
      <w:r>
        <w:rPr>
          <w:shd w:val="clear" w:color="auto" w:fill="FFFFFF"/>
        </w:rPr>
        <w:t>Sie</w:t>
      </w:r>
      <w:r w:rsidR="00607109">
        <w:rPr>
          <w:shd w:val="clear" w:color="auto" w:fill="FFFFFF"/>
        </w:rPr>
        <w:t xml:space="preserve"> </w:t>
      </w:r>
      <w:r>
        <w:rPr>
          <w:shd w:val="clear" w:color="auto" w:fill="FFFFFF"/>
        </w:rPr>
        <w:t>umfasst</w:t>
      </w:r>
      <w:r w:rsidR="00607109">
        <w:rPr>
          <w:shd w:val="clear" w:color="auto" w:fill="FFFFFF"/>
        </w:rPr>
        <w:t xml:space="preserve"> </w:t>
      </w:r>
      <w:r>
        <w:rPr>
          <w:shd w:val="clear" w:color="auto" w:fill="FFFFFF"/>
        </w:rPr>
        <w:t>alle</w:t>
      </w:r>
      <w:r w:rsidR="00607109">
        <w:rPr>
          <w:shd w:val="clear" w:color="auto" w:fill="FFFFFF"/>
        </w:rPr>
        <w:t xml:space="preserve"> </w:t>
      </w:r>
      <w:r w:rsidRPr="00454881">
        <w:t>Netzwerkgeräte,</w:t>
      </w:r>
      <w:r w:rsidR="00607109">
        <w:t xml:space="preserve"> </w:t>
      </w:r>
      <w:r w:rsidRPr="00454881">
        <w:t>die</w:t>
      </w:r>
      <w:r w:rsidR="00607109">
        <w:t xml:space="preserve"> </w:t>
      </w:r>
      <w:r w:rsidRPr="00454881">
        <w:t>gemeinsam</w:t>
      </w:r>
      <w:r w:rsidR="00607109">
        <w:t xml:space="preserve"> </w:t>
      </w:r>
      <w:r w:rsidRPr="00454881">
        <w:t>um</w:t>
      </w:r>
      <w:r w:rsidR="00607109">
        <w:t xml:space="preserve"> </w:t>
      </w:r>
      <w:r w:rsidRPr="00454881">
        <w:t>den</w:t>
      </w:r>
      <w:r w:rsidR="00607109">
        <w:t xml:space="preserve"> </w:t>
      </w:r>
      <w:r w:rsidRPr="00454881">
        <w:t>Zugriff</w:t>
      </w:r>
      <w:r w:rsidR="00607109">
        <w:t xml:space="preserve"> </w:t>
      </w:r>
      <w:r w:rsidRPr="00454881">
        <w:t>auf</w:t>
      </w:r>
      <w:r w:rsidR="00607109">
        <w:t xml:space="preserve"> </w:t>
      </w:r>
      <w:r w:rsidRPr="00454881">
        <w:t>ein</w:t>
      </w:r>
      <w:r w:rsidR="00607109">
        <w:t xml:space="preserve"> </w:t>
      </w:r>
      <w:r w:rsidRPr="00454881">
        <w:t>Übertragungsmedium</w:t>
      </w:r>
      <w:r w:rsidR="00607109">
        <w:t xml:space="preserve"> </w:t>
      </w:r>
      <w:r w:rsidRPr="00454881">
        <w:t>(geteilte</w:t>
      </w:r>
      <w:r w:rsidR="00607109">
        <w:t xml:space="preserve"> </w:t>
      </w:r>
      <w:r w:rsidRPr="00454881">
        <w:t>Ressource)</w:t>
      </w:r>
      <w:r w:rsidR="00607109">
        <w:t xml:space="preserve"> </w:t>
      </w:r>
      <w:r w:rsidRPr="00454881">
        <w:t>konkurrieren</w:t>
      </w:r>
      <w:r w:rsidR="00607109">
        <w:t xml:space="preserve"> </w:t>
      </w:r>
      <w:r w:rsidRPr="00454881">
        <w:t>(Kabel</w:t>
      </w:r>
      <w:r w:rsidR="00607109">
        <w:t xml:space="preserve"> </w:t>
      </w:r>
      <w:r w:rsidRPr="00454881">
        <w:t>oder</w:t>
      </w:r>
      <w:r w:rsidR="00607109">
        <w:t xml:space="preserve"> </w:t>
      </w:r>
      <w:r w:rsidRPr="00454881">
        <w:t>Funknetz).</w:t>
      </w:r>
      <w:r w:rsidR="00607109">
        <w:t xml:space="preserve"> </w:t>
      </w:r>
      <w:r>
        <w:t>Beginnen</w:t>
      </w:r>
      <w:r w:rsidR="00607109">
        <w:t xml:space="preserve"> </w:t>
      </w:r>
      <w:r>
        <w:t>zwei</w:t>
      </w:r>
      <w:r w:rsidR="00607109">
        <w:t xml:space="preserve"> </w:t>
      </w:r>
      <w:r>
        <w:t>Teilnehmerstationen</w:t>
      </w:r>
      <w:r w:rsidR="00607109">
        <w:t xml:space="preserve"> </w:t>
      </w:r>
      <w:r>
        <w:t>gleichzeitig</w:t>
      </w:r>
      <w:r w:rsidR="00607109">
        <w:t xml:space="preserve"> </w:t>
      </w:r>
      <w:r>
        <w:t>zu</w:t>
      </w:r>
      <w:r w:rsidR="00607109">
        <w:t xml:space="preserve"> </w:t>
      </w:r>
      <w:r>
        <w:t>senden,</w:t>
      </w:r>
      <w:r w:rsidR="00607109">
        <w:t xml:space="preserve"> </w:t>
      </w:r>
      <w:r>
        <w:t>kommt</w:t>
      </w:r>
      <w:r w:rsidR="00607109">
        <w:t xml:space="preserve"> </w:t>
      </w:r>
      <w:r>
        <w:t>es</w:t>
      </w:r>
      <w:r w:rsidR="00607109">
        <w:t xml:space="preserve"> </w:t>
      </w:r>
      <w:r>
        <w:t>zu</w:t>
      </w:r>
      <w:r w:rsidR="00607109">
        <w:t xml:space="preserve"> </w:t>
      </w:r>
      <w:r>
        <w:t>Kollisionen.</w:t>
      </w:r>
      <w:r w:rsidR="00607109">
        <w:t xml:space="preserve"> </w:t>
      </w:r>
      <w:r>
        <w:t>Die</w:t>
      </w:r>
      <w:r w:rsidR="00607109">
        <w:t xml:space="preserve"> </w:t>
      </w:r>
      <w:r>
        <w:t>Signale</w:t>
      </w:r>
      <w:r w:rsidR="00607109">
        <w:t xml:space="preserve"> </w:t>
      </w:r>
      <w:r>
        <w:t>(Spannungsimpulse)</w:t>
      </w:r>
      <w:r w:rsidR="00607109">
        <w:t xml:space="preserve"> </w:t>
      </w:r>
      <w:r>
        <w:t>werden</w:t>
      </w:r>
      <w:r w:rsidR="00607109">
        <w:t xml:space="preserve"> </w:t>
      </w:r>
      <w:r>
        <w:t>im</w:t>
      </w:r>
      <w:r w:rsidR="00607109">
        <w:t xml:space="preserve"> </w:t>
      </w:r>
      <w:r>
        <w:t>Übertragu</w:t>
      </w:r>
      <w:r w:rsidR="00FC031D">
        <w:t>n</w:t>
      </w:r>
      <w:r>
        <w:t>gsmedium</w:t>
      </w:r>
      <w:r w:rsidR="00607109">
        <w:t xml:space="preserve"> </w:t>
      </w:r>
      <w:r>
        <w:t>ve</w:t>
      </w:r>
      <w:r w:rsidR="00FC031D">
        <w:t>rmischt/überlagert</w:t>
      </w:r>
      <w:r w:rsidR="00607109">
        <w:t xml:space="preserve"> </w:t>
      </w:r>
      <w:r w:rsidR="00FC031D">
        <w:t>und</w:t>
      </w:r>
      <w:r w:rsidR="00607109">
        <w:t xml:space="preserve"> </w:t>
      </w:r>
      <w:r w:rsidR="00FC031D">
        <w:t>die</w:t>
      </w:r>
      <w:r w:rsidR="00607109">
        <w:t xml:space="preserve"> </w:t>
      </w:r>
      <w:r w:rsidR="00FC031D">
        <w:t>Informationen</w:t>
      </w:r>
      <w:r w:rsidR="00607109">
        <w:t xml:space="preserve"> </w:t>
      </w:r>
      <w:r w:rsidR="00FC031D">
        <w:t>dadurch</w:t>
      </w:r>
      <w:r w:rsidR="00607109">
        <w:t xml:space="preserve"> </w:t>
      </w:r>
      <w:r w:rsidR="00FC031D">
        <w:t>zerstört.</w:t>
      </w:r>
    </w:p>
    <w:p w14:paraId="46B387EC" w14:textId="155F0462" w:rsidR="00FC01C1" w:rsidRDefault="00444E62" w:rsidP="00FC01C1">
      <w:r w:rsidRPr="00A91727">
        <w:rPr>
          <w:noProof/>
          <w:lang w:eastAsia="de-CH"/>
        </w:rPr>
        <w:drawing>
          <wp:inline distT="0" distB="0" distL="0" distR="0" wp14:anchorId="13A467AA" wp14:editId="25299C22">
            <wp:extent cx="3649649" cy="2545150"/>
            <wp:effectExtent l="0" t="0" r="8255" b="762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3649649" cy="2545150"/>
                    </a:xfrm>
                    <a:prstGeom prst="rect">
                      <a:avLst/>
                    </a:prstGeom>
                  </pic:spPr>
                </pic:pic>
              </a:graphicData>
            </a:graphic>
          </wp:inline>
        </w:drawing>
      </w:r>
    </w:p>
    <w:p w14:paraId="3711E4B1" w14:textId="77777777" w:rsidR="007A735E" w:rsidRDefault="007A735E">
      <w:r>
        <w:br w:type="page"/>
      </w:r>
    </w:p>
    <w:p w14:paraId="2F560982" w14:textId="3CB9400F" w:rsidR="001454E7" w:rsidRDefault="001454E7" w:rsidP="001454E7">
      <w:pPr>
        <w:pStyle w:val="berschrift1"/>
      </w:pPr>
      <w:bookmarkStart w:id="318" w:name="_Toc439697803"/>
      <w:r>
        <w:lastRenderedPageBreak/>
        <w:t>Layer</w:t>
      </w:r>
      <w:r w:rsidR="00607109">
        <w:t xml:space="preserve"> </w:t>
      </w:r>
      <w:r w:rsidR="0030780C">
        <w:t>3</w:t>
      </w:r>
      <w:r w:rsidR="00607109">
        <w:t xml:space="preserve"> </w:t>
      </w:r>
      <w:r>
        <w:t>–</w:t>
      </w:r>
      <w:r w:rsidR="00607109">
        <w:t xml:space="preserve"> </w:t>
      </w:r>
      <w:r>
        <w:t>Vermittlungsschicht</w:t>
      </w:r>
      <w:bookmarkEnd w:id="318"/>
    </w:p>
    <w:p w14:paraId="2F560983" w14:textId="7B8F457B" w:rsidR="001454E7" w:rsidRDefault="007A735E" w:rsidP="001454E7">
      <w:r>
        <w:t>Bezieht sich auf den 4. Kursteil.</w:t>
      </w:r>
    </w:p>
    <w:p w14:paraId="1A1C4422" w14:textId="77777777" w:rsidR="0077413A" w:rsidRDefault="009F1D46" w:rsidP="006F174D">
      <w:pPr>
        <w:pStyle w:val="berschrift2"/>
      </w:pPr>
      <w:bookmarkStart w:id="319" w:name="_Toc439697804"/>
      <w:r>
        <w:t>Internet Protocol (IP)</w:t>
      </w:r>
      <w:bookmarkEnd w:id="319"/>
    </w:p>
    <w:p w14:paraId="2F560984" w14:textId="1EA77ABC" w:rsidR="001454E7" w:rsidRDefault="009F1D46" w:rsidP="0077413A">
      <w:r>
        <w:fldChar w:fldCharType="begin"/>
      </w:r>
      <w:r>
        <w:instrText xml:space="preserve"> XE "</w:instrText>
      </w:r>
      <w:r w:rsidRPr="00984145">
        <w:instrText>Internet Protocol (IP)</w:instrText>
      </w:r>
      <w:r>
        <w:instrText xml:space="preserve">" </w:instrText>
      </w:r>
      <w:r>
        <w:fldChar w:fldCharType="end"/>
      </w:r>
    </w:p>
    <w:p w14:paraId="2F560985" w14:textId="5AB0D37F" w:rsidR="001454E7" w:rsidRDefault="001454E7" w:rsidP="001454E7">
      <w:r>
        <w:t>In</w:t>
      </w:r>
      <w:r w:rsidR="00607109">
        <w:t xml:space="preserve"> </w:t>
      </w:r>
      <w:r>
        <w:t>Layer</w:t>
      </w:r>
      <w:r w:rsidR="00607109">
        <w:t xml:space="preserve"> </w:t>
      </w:r>
      <w:r>
        <w:t>3</w:t>
      </w:r>
      <w:r w:rsidR="00607109">
        <w:t xml:space="preserve"> </w:t>
      </w:r>
      <w:r>
        <w:t>gelten</w:t>
      </w:r>
      <w:r w:rsidR="00607109">
        <w:t xml:space="preserve"> </w:t>
      </w:r>
      <w:r>
        <w:t>andere</w:t>
      </w:r>
      <w:r w:rsidR="00607109">
        <w:t xml:space="preserve"> </w:t>
      </w:r>
      <w:r>
        <w:t>Adressen</w:t>
      </w:r>
      <w:r w:rsidR="00607109">
        <w:t xml:space="preserve"> </w:t>
      </w:r>
      <w:r>
        <w:t>als</w:t>
      </w:r>
      <w:r w:rsidR="00607109">
        <w:t xml:space="preserve"> </w:t>
      </w:r>
      <w:r>
        <w:t>in</w:t>
      </w:r>
      <w:r w:rsidR="00607109">
        <w:t xml:space="preserve"> </w:t>
      </w:r>
      <w:r>
        <w:t>Layer</w:t>
      </w:r>
      <w:r w:rsidR="00607109">
        <w:t xml:space="preserve"> </w:t>
      </w:r>
      <w:r>
        <w:t>2</w:t>
      </w:r>
      <w:r w:rsidR="00607109">
        <w:t xml:space="preserve"> </w:t>
      </w:r>
      <w:r>
        <w:t>(physische</w:t>
      </w:r>
      <w:r w:rsidR="00607109">
        <w:t xml:space="preserve"> </w:t>
      </w:r>
      <w:r>
        <w:t>Adressen,</w:t>
      </w:r>
      <w:r w:rsidR="00607109">
        <w:t xml:space="preserve"> </w:t>
      </w:r>
      <w:r>
        <w:t>MAC-Adressen).</w:t>
      </w:r>
      <w:r w:rsidR="00607109">
        <w:t xml:space="preserve"> </w:t>
      </w:r>
      <w:r>
        <w:t>Durchgesetzt</w:t>
      </w:r>
      <w:r w:rsidR="00607109">
        <w:t xml:space="preserve"> </w:t>
      </w:r>
      <w:r>
        <w:t>hat</w:t>
      </w:r>
      <w:r w:rsidR="00607109">
        <w:t xml:space="preserve"> </w:t>
      </w:r>
      <w:r>
        <w:t>sich</w:t>
      </w:r>
      <w:r w:rsidR="00607109">
        <w:t xml:space="preserve"> </w:t>
      </w:r>
      <w:r>
        <w:t>das</w:t>
      </w:r>
      <w:r w:rsidR="00607109">
        <w:t xml:space="preserve"> </w:t>
      </w:r>
      <w:r>
        <w:t>IP-Adressierungssystem.</w:t>
      </w:r>
      <w:r w:rsidR="00607109">
        <w:t xml:space="preserve"> </w:t>
      </w:r>
      <w:r>
        <w:t>IP-Adressen</w:t>
      </w:r>
      <w:r w:rsidR="00607109">
        <w:t xml:space="preserve"> </w:t>
      </w:r>
      <w:r>
        <w:t>sind</w:t>
      </w:r>
      <w:r w:rsidR="00607109">
        <w:t xml:space="preserve"> </w:t>
      </w:r>
      <w:r>
        <w:t>weltweit</w:t>
      </w:r>
      <w:r w:rsidR="00607109">
        <w:t xml:space="preserve"> </w:t>
      </w:r>
      <w:r>
        <w:t>gültig</w:t>
      </w:r>
      <w:r w:rsidR="00E03B36">
        <w:t>,</w:t>
      </w:r>
      <w:r w:rsidR="00607109">
        <w:t xml:space="preserve"> </w:t>
      </w:r>
      <w:r w:rsidR="00E03B36">
        <w:t>eindeutig,</w:t>
      </w:r>
      <w:r w:rsidR="00607109">
        <w:t xml:space="preserve"> </w:t>
      </w:r>
      <w:r w:rsidR="00E03B36">
        <w:t>einheitlich</w:t>
      </w:r>
      <w:r w:rsidR="00607109">
        <w:t xml:space="preserve"> </w:t>
      </w:r>
      <w:r>
        <w:t>und</w:t>
      </w:r>
      <w:r w:rsidR="00607109">
        <w:t xml:space="preserve"> </w:t>
      </w:r>
      <w:r>
        <w:t>werden</w:t>
      </w:r>
      <w:r w:rsidR="00607109">
        <w:t xml:space="preserve"> </w:t>
      </w:r>
      <w:r>
        <w:t>deshalb</w:t>
      </w:r>
      <w:r w:rsidR="00607109">
        <w:t xml:space="preserve"> </w:t>
      </w:r>
      <w:r>
        <w:t>zentral</w:t>
      </w:r>
      <w:r w:rsidR="00607109">
        <w:t xml:space="preserve"> </w:t>
      </w:r>
      <w:r>
        <w:t>verwaltet.</w:t>
      </w:r>
      <w:r w:rsidR="00607109">
        <w:t xml:space="preserve"> </w:t>
      </w:r>
      <w:r>
        <w:t>Die</w:t>
      </w:r>
      <w:r w:rsidR="00607109">
        <w:t xml:space="preserve"> </w:t>
      </w:r>
      <w:r>
        <w:t>Koordination</w:t>
      </w:r>
      <w:r w:rsidR="00607109">
        <w:t xml:space="preserve"> </w:t>
      </w:r>
      <w:r>
        <w:t>dabei</w:t>
      </w:r>
      <w:r w:rsidR="00607109">
        <w:t xml:space="preserve"> </w:t>
      </w:r>
      <w:r>
        <w:t>übernimmt</w:t>
      </w:r>
      <w:r w:rsidR="00607109">
        <w:t xml:space="preserve"> </w:t>
      </w:r>
      <w:r w:rsidR="00E03B36">
        <w:t>die</w:t>
      </w:r>
      <w:r w:rsidR="00607109">
        <w:t xml:space="preserve"> </w:t>
      </w:r>
      <w:r w:rsidR="00E03B36">
        <w:t>Organisation</w:t>
      </w:r>
      <w:r w:rsidR="00607109">
        <w:t xml:space="preserve"> </w:t>
      </w:r>
      <w:r>
        <w:t>IANA</w:t>
      </w:r>
      <w:r w:rsidR="00607109">
        <w:t xml:space="preserve"> </w:t>
      </w:r>
      <w:r>
        <w:t>–</w:t>
      </w:r>
      <w:r w:rsidR="00607109">
        <w:t xml:space="preserve"> </w:t>
      </w:r>
      <w:r>
        <w:t>Internet</w:t>
      </w:r>
      <w:r w:rsidR="00607109">
        <w:t xml:space="preserve"> </w:t>
      </w:r>
      <w:r>
        <w:t>Assigned</w:t>
      </w:r>
      <w:r w:rsidR="00607109">
        <w:t xml:space="preserve"> </w:t>
      </w:r>
      <w:r>
        <w:t>Numbers</w:t>
      </w:r>
      <w:r w:rsidR="00607109">
        <w:t xml:space="preserve"> </w:t>
      </w:r>
      <w:r>
        <w:t>Authority.</w:t>
      </w:r>
    </w:p>
    <w:p w14:paraId="3145F3C9" w14:textId="77777777" w:rsidR="009F1D46" w:rsidRDefault="009F1D46" w:rsidP="009F1D46">
      <w:r w:rsidRPr="009F1D46">
        <w:rPr>
          <w:noProof/>
          <w:lang w:eastAsia="de-CH"/>
        </w:rPr>
        <w:drawing>
          <wp:inline distT="0" distB="0" distL="0" distR="0" wp14:anchorId="135FA246" wp14:editId="56E11E76">
            <wp:extent cx="4298052" cy="1836579"/>
            <wp:effectExtent l="0" t="0" r="7620" b="0"/>
            <wp:docPr id="63" name="Grafi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298052" cy="1836579"/>
                    </a:xfrm>
                    <a:prstGeom prst="rect">
                      <a:avLst/>
                    </a:prstGeom>
                  </pic:spPr>
                </pic:pic>
              </a:graphicData>
            </a:graphic>
          </wp:inline>
        </w:drawing>
      </w:r>
    </w:p>
    <w:p w14:paraId="63A6428E" w14:textId="77777777" w:rsidR="009F1D46" w:rsidRDefault="009F1D46" w:rsidP="009F1D46">
      <w:pPr>
        <w:pStyle w:val="Listenabsatz"/>
        <w:numPr>
          <w:ilvl w:val="0"/>
          <w:numId w:val="19"/>
        </w:numPr>
      </w:pPr>
      <w:r>
        <w:t>Traffic Class: Was gebe ich durch</w:t>
      </w:r>
    </w:p>
    <w:p w14:paraId="7C5427EF" w14:textId="77777777" w:rsidR="009F1D46" w:rsidRDefault="009F1D46" w:rsidP="009F1D46">
      <w:pPr>
        <w:pStyle w:val="Listenabsatz"/>
        <w:numPr>
          <w:ilvl w:val="0"/>
          <w:numId w:val="19"/>
        </w:numPr>
      </w:pPr>
      <w:r>
        <w:t>Payload Length: Länge der Daten</w:t>
      </w:r>
    </w:p>
    <w:p w14:paraId="4CAEA692" w14:textId="4C5465AE" w:rsidR="009F1D46" w:rsidRPr="009F1D46" w:rsidRDefault="009F1D46" w:rsidP="001454E7">
      <w:pPr>
        <w:pStyle w:val="Listenabsatz"/>
        <w:numPr>
          <w:ilvl w:val="0"/>
          <w:numId w:val="19"/>
        </w:numPr>
        <w:rPr>
          <w:lang w:val="en-GB"/>
        </w:rPr>
      </w:pPr>
      <w:r w:rsidRPr="009F1D46">
        <w:rPr>
          <w:lang w:val="en-GB"/>
        </w:rPr>
        <w:t>Time To Live: wie viele "hops" das IP-Paket macht</w:t>
      </w:r>
    </w:p>
    <w:p w14:paraId="3B925138" w14:textId="3445771F" w:rsidR="001C1873" w:rsidRDefault="00A1009F" w:rsidP="001454E7">
      <w:r>
        <w:t>Eine</w:t>
      </w:r>
      <w:r w:rsidR="00607109">
        <w:t xml:space="preserve"> </w:t>
      </w:r>
      <w:r>
        <w:t>IPv4</w:t>
      </w:r>
      <w:r w:rsidR="00607109">
        <w:t xml:space="preserve"> </w:t>
      </w:r>
      <w:r>
        <w:t>Adresse</w:t>
      </w:r>
      <w:r w:rsidR="00607109">
        <w:t xml:space="preserve"> </w:t>
      </w:r>
      <w:r>
        <w:t>ist</w:t>
      </w:r>
      <w:r w:rsidR="00607109">
        <w:t xml:space="preserve"> </w:t>
      </w:r>
      <w:r>
        <w:t>32</w:t>
      </w:r>
      <w:r w:rsidR="00607109">
        <w:t xml:space="preserve"> </w:t>
      </w:r>
      <w:r w:rsidR="001C1873">
        <w:t>Bit</w:t>
      </w:r>
      <w:r w:rsidR="00607109">
        <w:t xml:space="preserve"> </w:t>
      </w:r>
      <w:r w:rsidR="001C1873">
        <w:t>breit</w:t>
      </w:r>
      <w:r w:rsidR="00607109">
        <w:t xml:space="preserve"> </w:t>
      </w:r>
      <w:r w:rsidR="001C1873">
        <w:t>(IPv6</w:t>
      </w:r>
      <w:r w:rsidR="00607109">
        <w:t xml:space="preserve"> </w:t>
      </w:r>
      <w:r w:rsidR="001C1873">
        <w:t>128</w:t>
      </w:r>
      <w:r w:rsidR="00607109">
        <w:t xml:space="preserve"> </w:t>
      </w:r>
      <w:r w:rsidR="001C1873">
        <w:t>Bit).</w:t>
      </w:r>
    </w:p>
    <w:p w14:paraId="043F0ECD" w14:textId="48ACCD9C" w:rsidR="00A1009F" w:rsidRDefault="00A1009F" w:rsidP="009F1D46">
      <w:pPr>
        <w:jc w:val="left"/>
      </w:pPr>
      <w:r w:rsidRPr="00A1009F">
        <w:rPr>
          <w:noProof/>
          <w:lang w:eastAsia="de-CH"/>
        </w:rPr>
        <w:drawing>
          <wp:inline distT="0" distB="0" distL="0" distR="0" wp14:anchorId="2858B862" wp14:editId="3EF298CD">
            <wp:extent cx="3682029" cy="635094"/>
            <wp:effectExtent l="0" t="0" r="0"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752533" cy="647255"/>
                    </a:xfrm>
                    <a:prstGeom prst="rect">
                      <a:avLst/>
                    </a:prstGeom>
                  </pic:spPr>
                </pic:pic>
              </a:graphicData>
            </a:graphic>
          </wp:inline>
        </w:drawing>
      </w:r>
    </w:p>
    <w:p w14:paraId="0CF358CC" w14:textId="7AE4A462" w:rsidR="00A1009F" w:rsidRDefault="00A1009F" w:rsidP="009F1D46">
      <w:pPr>
        <w:jc w:val="left"/>
      </w:pPr>
      <w:r w:rsidRPr="00A1009F">
        <w:rPr>
          <w:noProof/>
          <w:lang w:eastAsia="de-CH"/>
        </w:rPr>
        <w:drawing>
          <wp:inline distT="0" distB="0" distL="0" distR="0" wp14:anchorId="30832BC1" wp14:editId="5E7687A8">
            <wp:extent cx="3729744" cy="1457445"/>
            <wp:effectExtent l="0" t="0" r="4445"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781955" cy="1477847"/>
                    </a:xfrm>
                    <a:prstGeom prst="rect">
                      <a:avLst/>
                    </a:prstGeom>
                  </pic:spPr>
                </pic:pic>
              </a:graphicData>
            </a:graphic>
          </wp:inline>
        </w:drawing>
      </w:r>
    </w:p>
    <w:p w14:paraId="28610F6A" w14:textId="79EB265B" w:rsidR="00A1009F" w:rsidRDefault="00E03B36" w:rsidP="001454E7">
      <w:r>
        <w:t>Netzmaske</w:t>
      </w:r>
      <w:r w:rsidR="00607109">
        <w:t xml:space="preserve"> </w:t>
      </w:r>
      <w:r>
        <w:t>zeigt</w:t>
      </w:r>
      <w:r w:rsidR="00607109">
        <w:t xml:space="preserve"> </w:t>
      </w:r>
      <w:r>
        <w:t>an,</w:t>
      </w:r>
      <w:r w:rsidR="00607109">
        <w:t xml:space="preserve"> </w:t>
      </w:r>
      <w:r>
        <w:t>wie</w:t>
      </w:r>
      <w:r w:rsidR="00607109">
        <w:t xml:space="preserve"> </w:t>
      </w:r>
      <w:r>
        <w:t>viele</w:t>
      </w:r>
      <w:r w:rsidR="00607109">
        <w:t xml:space="preserve"> </w:t>
      </w:r>
      <w:r>
        <w:t>Bits</w:t>
      </w:r>
      <w:r w:rsidR="00607109">
        <w:t xml:space="preserve"> </w:t>
      </w:r>
      <w:r>
        <w:t>die</w:t>
      </w:r>
      <w:r w:rsidR="00607109">
        <w:t xml:space="preserve"> </w:t>
      </w:r>
      <w:r>
        <w:t>Netzwerkkennung</w:t>
      </w:r>
      <w:r w:rsidR="00607109">
        <w:t xml:space="preserve"> </w:t>
      </w:r>
      <w:r>
        <w:t>definieren.</w:t>
      </w:r>
      <w:r w:rsidR="00607109">
        <w:t xml:space="preserve"> </w:t>
      </w:r>
      <w:r>
        <w:t>Im</w:t>
      </w:r>
      <w:r w:rsidR="00607109">
        <w:t xml:space="preserve"> </w:t>
      </w:r>
      <w:r>
        <w:t>obigen</w:t>
      </w:r>
      <w:r w:rsidR="00607109">
        <w:t xml:space="preserve"> </w:t>
      </w:r>
      <w:r>
        <w:t>Netz</w:t>
      </w:r>
      <w:r w:rsidR="00607109">
        <w:t xml:space="preserve"> </w:t>
      </w:r>
      <w:r>
        <w:t>werden</w:t>
      </w:r>
      <w:r w:rsidR="00607109">
        <w:t xml:space="preserve"> </w:t>
      </w:r>
      <w:r>
        <w:t>24</w:t>
      </w:r>
      <w:r w:rsidR="00607109">
        <w:t xml:space="preserve"> </w:t>
      </w:r>
      <w:r>
        <w:t>Bits</w:t>
      </w:r>
      <w:r w:rsidR="00607109">
        <w:t xml:space="preserve"> </w:t>
      </w:r>
      <w:r>
        <w:t>für</w:t>
      </w:r>
      <w:r w:rsidR="00607109">
        <w:t xml:space="preserve"> </w:t>
      </w:r>
      <w:r>
        <w:t>die</w:t>
      </w:r>
      <w:r w:rsidR="00607109">
        <w:t xml:space="preserve"> </w:t>
      </w:r>
      <w:r>
        <w:t>Netzwerkkennung</w:t>
      </w:r>
      <w:r w:rsidR="00607109">
        <w:t xml:space="preserve"> </w:t>
      </w:r>
      <w:r>
        <w:t>benutzt</w:t>
      </w:r>
      <w:r w:rsidR="00607109">
        <w:t xml:space="preserve"> </w:t>
      </w:r>
      <w:r>
        <w:t>(„24-Bit-Netz“),</w:t>
      </w:r>
      <w:r w:rsidR="00607109">
        <w:t xml:space="preserve"> </w:t>
      </w:r>
      <w:r>
        <w:t>8</w:t>
      </w:r>
      <w:r w:rsidR="00607109">
        <w:t xml:space="preserve"> </w:t>
      </w:r>
      <w:r>
        <w:t>Bits</w:t>
      </w:r>
      <w:r w:rsidR="00607109">
        <w:t xml:space="preserve"> </w:t>
      </w:r>
      <w:r>
        <w:t>sind</w:t>
      </w:r>
      <w:r w:rsidR="00607109">
        <w:t xml:space="preserve"> </w:t>
      </w:r>
      <w:r>
        <w:t>frei</w:t>
      </w:r>
      <w:r w:rsidR="00607109">
        <w:t xml:space="preserve"> </w:t>
      </w:r>
      <w:r>
        <w:t>verfügbar</w:t>
      </w:r>
      <w:r w:rsidR="00607109">
        <w:t xml:space="preserve"> </w:t>
      </w:r>
      <w:r>
        <w:t>für</w:t>
      </w:r>
      <w:r w:rsidR="00607109">
        <w:t xml:space="preserve"> </w:t>
      </w:r>
      <w:r>
        <w:t>Geräteteile.</w:t>
      </w:r>
      <w:r w:rsidR="00607109">
        <w:t xml:space="preserve"> </w:t>
      </w:r>
      <w:r w:rsidR="00895AAB">
        <w:t>Die</w:t>
      </w:r>
      <w:r w:rsidR="00607109">
        <w:t xml:space="preserve"> </w:t>
      </w:r>
      <w:r w:rsidR="00895AAB">
        <w:t>Teilnetzadresse</w:t>
      </w:r>
      <w:r w:rsidR="00607109">
        <w:t xml:space="preserve"> </w:t>
      </w:r>
      <w:r w:rsidR="00895AAB">
        <w:t>ist</w:t>
      </w:r>
      <w:r w:rsidR="00607109">
        <w:t xml:space="preserve"> </w:t>
      </w:r>
      <w:r w:rsidR="00895AAB">
        <w:t>die</w:t>
      </w:r>
      <w:r w:rsidR="00607109">
        <w:t xml:space="preserve"> </w:t>
      </w:r>
      <w:r w:rsidR="00895AAB">
        <w:t>Netzerkennung</w:t>
      </w:r>
      <w:r w:rsidR="00607109">
        <w:t xml:space="preserve"> </w:t>
      </w:r>
      <w:r w:rsidR="00895AAB">
        <w:t>für</w:t>
      </w:r>
      <w:r w:rsidR="00607109">
        <w:t xml:space="preserve"> </w:t>
      </w:r>
      <w:r w:rsidR="00895AAB">
        <w:t>diese</w:t>
      </w:r>
      <w:r w:rsidR="00607109">
        <w:t xml:space="preserve"> </w:t>
      </w:r>
      <w:r w:rsidR="00895AAB">
        <w:t>eine</w:t>
      </w:r>
      <w:r w:rsidR="00607109">
        <w:t xml:space="preserve"> </w:t>
      </w:r>
      <w:r w:rsidR="00895AAB">
        <w:t>Teilnetz</w:t>
      </w:r>
      <w:r w:rsidR="00607109">
        <w:t xml:space="preserve"> </w:t>
      </w:r>
      <w:r w:rsidR="00895AAB">
        <w:t>(immer</w:t>
      </w:r>
      <w:r w:rsidR="00607109">
        <w:t xml:space="preserve"> </w:t>
      </w:r>
      <w:r w:rsidR="00895AAB">
        <w:t>am</w:t>
      </w:r>
      <w:r w:rsidR="00607109">
        <w:t xml:space="preserve"> </w:t>
      </w:r>
      <w:r w:rsidR="00895AAB">
        <w:t>Schluss</w:t>
      </w:r>
      <w:r w:rsidR="00607109">
        <w:t xml:space="preserve"> </w:t>
      </w:r>
      <w:r w:rsidR="00895AAB">
        <w:t>eine</w:t>
      </w:r>
      <w:r w:rsidR="00607109">
        <w:t xml:space="preserve"> </w:t>
      </w:r>
      <w:r w:rsidR="00895AAB">
        <w:t>„0“).</w:t>
      </w:r>
    </w:p>
    <w:p w14:paraId="4D2B5B3B" w14:textId="3BBEC1E3" w:rsidR="006C7E02" w:rsidRDefault="006C7E02" w:rsidP="001454E7"/>
    <w:p w14:paraId="2021032C" w14:textId="77777777" w:rsidR="006C7E02" w:rsidRDefault="006C7E02" w:rsidP="001454E7"/>
    <w:p w14:paraId="26ADF4F8" w14:textId="5E962063" w:rsidR="00895AAB" w:rsidRDefault="00895AAB" w:rsidP="006F174D">
      <w:pPr>
        <w:pStyle w:val="berschrift2"/>
      </w:pPr>
      <w:bookmarkStart w:id="320" w:name="_Toc439697805"/>
      <w:r>
        <w:lastRenderedPageBreak/>
        <w:t>Spezielle</w:t>
      </w:r>
      <w:r w:rsidR="00607109">
        <w:t xml:space="preserve"> </w:t>
      </w:r>
      <w:r w:rsidR="001D55AA">
        <w:t>IP-</w:t>
      </w:r>
      <w:r>
        <w:t>Adressen</w:t>
      </w:r>
      <w:r w:rsidR="005D06E7">
        <w:t xml:space="preserve"> und Klassen</w:t>
      </w:r>
      <w:bookmarkEnd w:id="320"/>
    </w:p>
    <w:p w14:paraId="67986882" w14:textId="45E1998E" w:rsidR="00895AAB" w:rsidRDefault="00895AAB" w:rsidP="00895AAB">
      <w:r>
        <w:t>In</w:t>
      </w:r>
      <w:r w:rsidR="00607109">
        <w:t xml:space="preserve"> </w:t>
      </w:r>
      <w:r>
        <w:t>Subnetzen</w:t>
      </w:r>
      <w:r w:rsidR="00607109">
        <w:t xml:space="preserve"> </w:t>
      </w:r>
      <w:r>
        <w:t>gibt</w:t>
      </w:r>
      <w:r w:rsidR="00607109">
        <w:t xml:space="preserve"> </w:t>
      </w:r>
      <w:r>
        <w:t>es</w:t>
      </w:r>
      <w:r w:rsidR="00607109">
        <w:t xml:space="preserve"> </w:t>
      </w:r>
      <w:r>
        <w:t>auf</w:t>
      </w:r>
      <w:r w:rsidR="00607109">
        <w:t xml:space="preserve"> </w:t>
      </w:r>
      <w:r>
        <w:t>Layer</w:t>
      </w:r>
      <w:r w:rsidR="00607109">
        <w:t xml:space="preserve"> </w:t>
      </w:r>
      <w:r>
        <w:t>3</w:t>
      </w:r>
      <w:r w:rsidR="00607109">
        <w:t xml:space="preserve"> </w:t>
      </w:r>
      <w:r>
        <w:t>(IP)</w:t>
      </w:r>
      <w:r w:rsidR="00607109">
        <w:t xml:space="preserve"> </w:t>
      </w:r>
      <w:r>
        <w:t>fest</w:t>
      </w:r>
      <w:r w:rsidR="00607109">
        <w:t xml:space="preserve"> </w:t>
      </w:r>
      <w:r>
        <w:t>reservierte</w:t>
      </w:r>
      <w:r w:rsidR="00607109">
        <w:t xml:space="preserve"> </w:t>
      </w:r>
      <w:r>
        <w:t>Adressen,</w:t>
      </w:r>
      <w:r w:rsidR="00607109">
        <w:t xml:space="preserve"> </w:t>
      </w:r>
      <w:r>
        <w:t>die</w:t>
      </w:r>
      <w:r w:rsidR="00607109">
        <w:t xml:space="preserve"> </w:t>
      </w:r>
      <w:r>
        <w:t>keinem</w:t>
      </w:r>
      <w:r w:rsidR="00607109">
        <w:t xml:space="preserve"> </w:t>
      </w:r>
      <w:r>
        <w:t>Host</w:t>
      </w:r>
      <w:r w:rsidR="00607109">
        <w:t xml:space="preserve"> </w:t>
      </w:r>
      <w:r>
        <w:t>zugewiesen</w:t>
      </w:r>
      <w:r w:rsidR="00607109">
        <w:t xml:space="preserve"> </w:t>
      </w:r>
      <w:r>
        <w:t>werden</w:t>
      </w:r>
      <w:r w:rsidR="00607109">
        <w:t xml:space="preserve"> </w:t>
      </w:r>
      <w:r>
        <w:t>dürfen.</w:t>
      </w:r>
      <w:r w:rsidR="00607109">
        <w:t xml:space="preserve"> </w:t>
      </w:r>
      <w:r>
        <w:t>Das</w:t>
      </w:r>
      <w:r w:rsidR="00607109">
        <w:t xml:space="preserve"> </w:t>
      </w:r>
      <w:r>
        <w:t>sind:</w:t>
      </w:r>
    </w:p>
    <w:tbl>
      <w:tblPr>
        <w:tblStyle w:val="EinfacheTabelle2"/>
        <w:tblW w:w="0" w:type="auto"/>
        <w:tblLook w:val="0400" w:firstRow="0" w:lastRow="0" w:firstColumn="0" w:lastColumn="0" w:noHBand="0" w:noVBand="1"/>
      </w:tblPr>
      <w:tblGrid>
        <w:gridCol w:w="2694"/>
        <w:gridCol w:w="6368"/>
      </w:tblGrid>
      <w:tr w:rsidR="00895AAB" w14:paraId="4FF59045" w14:textId="77777777" w:rsidTr="002F1303">
        <w:trPr>
          <w:cnfStyle w:val="000000100000" w:firstRow="0" w:lastRow="0" w:firstColumn="0" w:lastColumn="0" w:oddVBand="0" w:evenVBand="0" w:oddHBand="1" w:evenHBand="0" w:firstRowFirstColumn="0" w:firstRowLastColumn="0" w:lastRowFirstColumn="0" w:lastRowLastColumn="0"/>
        </w:trPr>
        <w:tc>
          <w:tcPr>
            <w:tcW w:w="2694" w:type="dxa"/>
          </w:tcPr>
          <w:p w14:paraId="5CEE23E2" w14:textId="77777777" w:rsidR="00895AAB" w:rsidRPr="00FA5F74" w:rsidRDefault="00895AAB" w:rsidP="00147E9B">
            <w:pPr>
              <w:rPr>
                <w:b/>
              </w:rPr>
            </w:pPr>
            <w:r w:rsidRPr="00FA5F74">
              <w:rPr>
                <w:b/>
              </w:rPr>
              <w:t>Subnetzadresse</w:t>
            </w:r>
          </w:p>
        </w:tc>
        <w:tc>
          <w:tcPr>
            <w:tcW w:w="6368" w:type="dxa"/>
          </w:tcPr>
          <w:p w14:paraId="36E37B14" w14:textId="26E61792" w:rsidR="00895AAB" w:rsidRDefault="00895AAB" w:rsidP="00147E9B">
            <w:r>
              <w:t>Die</w:t>
            </w:r>
            <w:r w:rsidR="00607109">
              <w:t xml:space="preserve"> </w:t>
            </w:r>
            <w:r>
              <w:t>kleinste</w:t>
            </w:r>
            <w:r w:rsidR="00607109">
              <w:t xml:space="preserve"> </w:t>
            </w:r>
            <w:r>
              <w:t>Verfügbare</w:t>
            </w:r>
            <w:r w:rsidR="00607109">
              <w:t xml:space="preserve"> </w:t>
            </w:r>
            <w:r>
              <w:t>Adresse</w:t>
            </w:r>
            <w:r w:rsidR="00607109">
              <w:t xml:space="preserve"> </w:t>
            </w:r>
            <w:r>
              <w:t>ist</w:t>
            </w:r>
            <w:r w:rsidR="00607109">
              <w:t xml:space="preserve"> </w:t>
            </w:r>
            <w:r>
              <w:t>die</w:t>
            </w:r>
            <w:r w:rsidR="00607109">
              <w:t xml:space="preserve"> </w:t>
            </w:r>
            <w:r>
              <w:t>Bezeichnung</w:t>
            </w:r>
            <w:r w:rsidR="00607109">
              <w:t xml:space="preserve"> </w:t>
            </w:r>
            <w:r>
              <w:t>des</w:t>
            </w:r>
            <w:r w:rsidR="00607109">
              <w:t xml:space="preserve"> </w:t>
            </w:r>
            <w:r>
              <w:t>Subnetzes.</w:t>
            </w:r>
          </w:p>
        </w:tc>
      </w:tr>
      <w:tr w:rsidR="00895AAB" w14:paraId="648346CD" w14:textId="77777777" w:rsidTr="002F1303">
        <w:tc>
          <w:tcPr>
            <w:tcW w:w="2694" w:type="dxa"/>
          </w:tcPr>
          <w:p w14:paraId="1AAC9763" w14:textId="2EC3A4AA" w:rsidR="00895AAB" w:rsidRPr="00FA5F74" w:rsidRDefault="00895AAB" w:rsidP="00147E9B">
            <w:pPr>
              <w:rPr>
                <w:b/>
              </w:rPr>
            </w:pPr>
            <w:r w:rsidRPr="00FA5F74">
              <w:rPr>
                <w:b/>
              </w:rPr>
              <w:t>Broadcast-Adresse</w:t>
            </w:r>
            <w:r w:rsidR="00607109">
              <w:rPr>
                <w:b/>
              </w:rPr>
              <w:t xml:space="preserve"> </w:t>
            </w:r>
          </w:p>
          <w:p w14:paraId="6A386F27" w14:textId="77777777" w:rsidR="00895AAB" w:rsidRPr="00FA5F74" w:rsidRDefault="00895AAB" w:rsidP="00147E9B">
            <w:pPr>
              <w:rPr>
                <w:b/>
              </w:rPr>
            </w:pPr>
          </w:p>
        </w:tc>
        <w:tc>
          <w:tcPr>
            <w:tcW w:w="6368" w:type="dxa"/>
          </w:tcPr>
          <w:p w14:paraId="120D223B" w14:textId="147671D9" w:rsidR="00895AAB" w:rsidRDefault="00895AAB" w:rsidP="00147E9B">
            <w:r>
              <w:t>Die</w:t>
            </w:r>
            <w:r w:rsidR="00607109">
              <w:t xml:space="preserve"> </w:t>
            </w:r>
            <w:r>
              <w:t>grösste</w:t>
            </w:r>
            <w:r w:rsidR="00607109">
              <w:t xml:space="preserve"> </w:t>
            </w:r>
            <w:r>
              <w:t>Verfügbare</w:t>
            </w:r>
            <w:r w:rsidR="00607109">
              <w:t xml:space="preserve"> </w:t>
            </w:r>
            <w:r>
              <w:t>Adresse</w:t>
            </w:r>
            <w:r w:rsidR="00607109">
              <w:t xml:space="preserve"> </w:t>
            </w:r>
            <w:r>
              <w:t>ist</w:t>
            </w:r>
            <w:r w:rsidR="00607109">
              <w:t xml:space="preserve"> </w:t>
            </w:r>
            <w:r>
              <w:t>für</w:t>
            </w:r>
            <w:r w:rsidR="00607109">
              <w:t xml:space="preserve"> </w:t>
            </w:r>
            <w:r>
              <w:t>die</w:t>
            </w:r>
            <w:r w:rsidR="00607109">
              <w:t xml:space="preserve"> </w:t>
            </w:r>
            <w:r>
              <w:t>Rundspruchsendung.</w:t>
            </w:r>
          </w:p>
          <w:p w14:paraId="1CE6FCF7" w14:textId="7A4C8201" w:rsidR="00895AAB" w:rsidRDefault="00895AAB" w:rsidP="00147E9B">
            <w:r>
              <w:t>Datenpakte</w:t>
            </w:r>
            <w:r w:rsidR="00607109">
              <w:t xml:space="preserve"> </w:t>
            </w:r>
            <w:r>
              <w:t>für</w:t>
            </w:r>
            <w:r w:rsidR="00607109">
              <w:t xml:space="preserve"> </w:t>
            </w:r>
            <w:r>
              <w:t>diese</w:t>
            </w:r>
            <w:r w:rsidR="00607109">
              <w:t xml:space="preserve"> </w:t>
            </w:r>
            <w:r>
              <w:t>Adresse</w:t>
            </w:r>
            <w:r w:rsidR="00607109">
              <w:t xml:space="preserve"> </w:t>
            </w:r>
            <w:r>
              <w:t>müssen</w:t>
            </w:r>
            <w:r w:rsidR="00607109">
              <w:t xml:space="preserve"> </w:t>
            </w:r>
            <w:r>
              <w:t>von</w:t>
            </w:r>
            <w:r w:rsidR="00607109">
              <w:t xml:space="preserve"> </w:t>
            </w:r>
            <w:r>
              <w:t>jedem</w:t>
            </w:r>
            <w:r w:rsidR="00607109">
              <w:t xml:space="preserve"> </w:t>
            </w:r>
            <w:r>
              <w:t>Netzwerkgerät</w:t>
            </w:r>
            <w:r w:rsidR="00607109">
              <w:t xml:space="preserve"> </w:t>
            </w:r>
            <w:r>
              <w:t>entgegen</w:t>
            </w:r>
            <w:r w:rsidR="00607109">
              <w:t xml:space="preserve"> </w:t>
            </w:r>
            <w:r>
              <w:t>genommen</w:t>
            </w:r>
            <w:r w:rsidR="00607109">
              <w:t xml:space="preserve"> </w:t>
            </w:r>
            <w:r>
              <w:t>werden.</w:t>
            </w:r>
          </w:p>
        </w:tc>
      </w:tr>
      <w:tr w:rsidR="00895AAB" w:rsidRPr="00A1009F" w14:paraId="583CFD5E" w14:textId="77777777" w:rsidTr="002F1303">
        <w:trPr>
          <w:cnfStyle w:val="000000100000" w:firstRow="0" w:lastRow="0" w:firstColumn="0" w:lastColumn="0" w:oddVBand="0" w:evenVBand="0" w:oddHBand="1" w:evenHBand="0" w:firstRowFirstColumn="0" w:firstRowLastColumn="0" w:lastRowFirstColumn="0" w:lastRowLastColumn="0"/>
        </w:trPr>
        <w:tc>
          <w:tcPr>
            <w:tcW w:w="2694" w:type="dxa"/>
          </w:tcPr>
          <w:p w14:paraId="1B4013B8" w14:textId="0A750D1F" w:rsidR="00895AAB" w:rsidRPr="00A1009F" w:rsidRDefault="00895AAB" w:rsidP="00147E9B">
            <w:pPr>
              <w:rPr>
                <w:b/>
                <w:lang w:val="en-GB"/>
              </w:rPr>
            </w:pPr>
            <w:r w:rsidRPr="00A1009F">
              <w:rPr>
                <w:b/>
                <w:lang w:val="en-GB"/>
              </w:rPr>
              <w:t>Auto</w:t>
            </w:r>
            <w:r w:rsidR="00607109">
              <w:rPr>
                <w:b/>
                <w:lang w:val="en-GB"/>
              </w:rPr>
              <w:t xml:space="preserve"> </w:t>
            </w:r>
            <w:r w:rsidRPr="00A1009F">
              <w:rPr>
                <w:b/>
                <w:lang w:val="en-GB"/>
              </w:rPr>
              <w:t>Private</w:t>
            </w:r>
            <w:r w:rsidR="00607109">
              <w:rPr>
                <w:b/>
                <w:lang w:val="en-GB"/>
              </w:rPr>
              <w:t xml:space="preserve"> </w:t>
            </w:r>
            <w:r w:rsidRPr="00A1009F">
              <w:rPr>
                <w:b/>
                <w:lang w:val="en-GB"/>
              </w:rPr>
              <w:t>IP</w:t>
            </w:r>
            <w:r w:rsidR="00607109">
              <w:rPr>
                <w:b/>
                <w:lang w:val="en-GB"/>
              </w:rPr>
              <w:t xml:space="preserve"> </w:t>
            </w:r>
            <w:r w:rsidRPr="00A1009F">
              <w:rPr>
                <w:b/>
                <w:lang w:val="en-GB"/>
              </w:rPr>
              <w:t>Adress</w:t>
            </w:r>
            <w:r w:rsidR="00607109">
              <w:rPr>
                <w:b/>
                <w:lang w:val="en-GB"/>
              </w:rPr>
              <w:t xml:space="preserve"> </w:t>
            </w:r>
            <w:r w:rsidRPr="00A1009F">
              <w:rPr>
                <w:b/>
                <w:lang w:val="en-GB"/>
              </w:rPr>
              <w:t>(APIPA)</w:t>
            </w:r>
          </w:p>
        </w:tc>
        <w:tc>
          <w:tcPr>
            <w:tcW w:w="6368" w:type="dxa"/>
          </w:tcPr>
          <w:p w14:paraId="04414D3E" w14:textId="7BD363F6" w:rsidR="00895AAB" w:rsidRPr="00895AAB" w:rsidRDefault="00895AAB" w:rsidP="00147E9B">
            <w:r w:rsidRPr="00895AAB">
              <w:t>169.254.0.1</w:t>
            </w:r>
            <w:r w:rsidR="00607109">
              <w:t xml:space="preserve"> </w:t>
            </w:r>
            <w:r w:rsidRPr="00895AAB">
              <w:t>–</w:t>
            </w:r>
            <w:r w:rsidR="00607109">
              <w:t xml:space="preserve"> </w:t>
            </w:r>
            <w:r w:rsidRPr="00895AAB">
              <w:t>169.254.255.255,</w:t>
            </w:r>
            <w:r w:rsidR="00607109">
              <w:t xml:space="preserve"> </w:t>
            </w:r>
            <w:r w:rsidRPr="00895AAB">
              <w:t>kommen</w:t>
            </w:r>
            <w:r w:rsidR="00607109">
              <w:t xml:space="preserve"> </w:t>
            </w:r>
            <w:r w:rsidRPr="00895AAB">
              <w:t>dann</w:t>
            </w:r>
            <w:r w:rsidR="00607109">
              <w:t xml:space="preserve"> </w:t>
            </w:r>
            <w:r w:rsidRPr="00895AAB">
              <w:t>zum</w:t>
            </w:r>
            <w:r w:rsidR="00607109">
              <w:t xml:space="preserve"> </w:t>
            </w:r>
            <w:r w:rsidRPr="00895AAB">
              <w:t>Einsatz</w:t>
            </w:r>
            <w:r w:rsidR="00607109">
              <w:t xml:space="preserve"> </w:t>
            </w:r>
            <w:r w:rsidRPr="00895AAB">
              <w:t>wenn</w:t>
            </w:r>
            <w:r w:rsidR="00607109">
              <w:t xml:space="preserve"> </w:t>
            </w:r>
            <w:r w:rsidRPr="00895AAB">
              <w:t>kein</w:t>
            </w:r>
            <w:r w:rsidR="00607109">
              <w:t xml:space="preserve"> </w:t>
            </w:r>
            <w:r>
              <w:t>„DHCP“</w:t>
            </w:r>
            <w:r w:rsidR="00607109">
              <w:t xml:space="preserve"> </w:t>
            </w:r>
            <w:r>
              <w:t>Dienst</w:t>
            </w:r>
            <w:r w:rsidR="00607109">
              <w:t xml:space="preserve"> </w:t>
            </w:r>
            <w:r>
              <w:t>vorhanden</w:t>
            </w:r>
            <w:r w:rsidR="00607109">
              <w:t xml:space="preserve"> </w:t>
            </w:r>
            <w:r>
              <w:t>ist.</w:t>
            </w:r>
          </w:p>
        </w:tc>
      </w:tr>
      <w:tr w:rsidR="00895AAB" w:rsidRPr="00A1009F" w14:paraId="5DACAFD5" w14:textId="77777777" w:rsidTr="002F1303">
        <w:tc>
          <w:tcPr>
            <w:tcW w:w="2694" w:type="dxa"/>
          </w:tcPr>
          <w:p w14:paraId="36D0E1AE" w14:textId="37F08BA0" w:rsidR="00895AAB" w:rsidRPr="00A1009F" w:rsidRDefault="00895AAB" w:rsidP="00147E9B">
            <w:pPr>
              <w:rPr>
                <w:b/>
                <w:lang w:val="en-GB"/>
              </w:rPr>
            </w:pPr>
            <w:r>
              <w:rPr>
                <w:b/>
                <w:lang w:val="en-GB"/>
              </w:rPr>
              <w:t>Superprivate</w:t>
            </w:r>
            <w:r w:rsidR="00607109">
              <w:rPr>
                <w:b/>
                <w:lang w:val="en-GB"/>
              </w:rPr>
              <w:t xml:space="preserve"> </w:t>
            </w:r>
            <w:r>
              <w:rPr>
                <w:b/>
                <w:lang w:val="en-GB"/>
              </w:rPr>
              <w:t>Adressen</w:t>
            </w:r>
            <w:r w:rsidR="00607109">
              <w:rPr>
                <w:b/>
                <w:lang w:val="en-GB"/>
              </w:rPr>
              <w:t xml:space="preserve"> </w:t>
            </w:r>
          </w:p>
        </w:tc>
        <w:tc>
          <w:tcPr>
            <w:tcW w:w="6368" w:type="dxa"/>
          </w:tcPr>
          <w:p w14:paraId="066EA496" w14:textId="77777777" w:rsidR="00895AAB" w:rsidRDefault="00895AAB" w:rsidP="00147E9B">
            <w:pPr>
              <w:rPr>
                <w:lang w:val="en-GB"/>
              </w:rPr>
            </w:pPr>
            <w:r>
              <w:rPr>
                <w:lang w:val="en-GB"/>
              </w:rPr>
              <w:t>127.x.x.x</w:t>
            </w:r>
          </w:p>
        </w:tc>
      </w:tr>
    </w:tbl>
    <w:p w14:paraId="44E27810" w14:textId="77777777" w:rsidR="00895AAB" w:rsidRDefault="00895AAB" w:rsidP="00895AAB">
      <w:pPr>
        <w:spacing w:after="0"/>
      </w:pPr>
    </w:p>
    <w:p w14:paraId="3F24D70D" w14:textId="320E66F8" w:rsidR="00895AAB" w:rsidRDefault="00895AAB" w:rsidP="00895AAB">
      <w:r>
        <w:t>Wichtig:</w:t>
      </w:r>
      <w:r w:rsidR="00607109">
        <w:t xml:space="preserve"> </w:t>
      </w:r>
      <w:r>
        <w:t>Durch</w:t>
      </w:r>
      <w:r w:rsidR="00607109">
        <w:t xml:space="preserve"> </w:t>
      </w:r>
      <w:r>
        <w:t>die</w:t>
      </w:r>
      <w:r w:rsidR="00607109">
        <w:t xml:space="preserve"> </w:t>
      </w:r>
      <w:r>
        <w:t>Segmentierung</w:t>
      </w:r>
      <w:r w:rsidR="00607109">
        <w:t xml:space="preserve"> </w:t>
      </w:r>
      <w:r>
        <w:t>von</w:t>
      </w:r>
      <w:r w:rsidR="00607109">
        <w:t xml:space="preserve"> </w:t>
      </w:r>
      <w:r>
        <w:t>Netzen</w:t>
      </w:r>
      <w:r w:rsidR="00607109">
        <w:t xml:space="preserve"> </w:t>
      </w:r>
      <w:r>
        <w:t>gehen</w:t>
      </w:r>
      <w:r w:rsidR="00607109">
        <w:t xml:space="preserve"> </w:t>
      </w:r>
      <w:r>
        <w:t>immer</w:t>
      </w:r>
      <w:r w:rsidR="00607109">
        <w:t xml:space="preserve"> </w:t>
      </w:r>
      <w:r>
        <w:t>Minimum</w:t>
      </w:r>
      <w:r w:rsidR="00607109">
        <w:t xml:space="preserve"> </w:t>
      </w:r>
      <w:r>
        <w:t>zwei</w:t>
      </w:r>
      <w:r w:rsidR="00607109">
        <w:t xml:space="preserve"> </w:t>
      </w:r>
      <w:r>
        <w:t>Adressen</w:t>
      </w:r>
      <w:r w:rsidR="00607109">
        <w:t xml:space="preserve"> </w:t>
      </w:r>
      <w:r>
        <w:t>für</w:t>
      </w:r>
      <w:r w:rsidR="00607109">
        <w:t xml:space="preserve"> </w:t>
      </w:r>
      <w:r>
        <w:t>Endgeräte</w:t>
      </w:r>
      <w:r w:rsidR="00607109">
        <w:t xml:space="preserve"> </w:t>
      </w:r>
      <w:r>
        <w:t>verloren.</w:t>
      </w:r>
      <w:r w:rsidR="00607109">
        <w:t xml:space="preserve"> </w:t>
      </w:r>
      <w:r>
        <w:t>Beachtet</w:t>
      </w:r>
      <w:r w:rsidR="00607109">
        <w:t xml:space="preserve"> </w:t>
      </w:r>
      <w:r>
        <w:t>man</w:t>
      </w:r>
      <w:r w:rsidR="00607109">
        <w:t xml:space="preserve"> </w:t>
      </w:r>
      <w:r>
        <w:t>noch</w:t>
      </w:r>
      <w:r w:rsidR="00607109">
        <w:t xml:space="preserve"> </w:t>
      </w:r>
      <w:r>
        <w:t>den</w:t>
      </w:r>
      <w:r w:rsidR="00607109">
        <w:t xml:space="preserve"> </w:t>
      </w:r>
      <w:r>
        <w:t>benötigten</w:t>
      </w:r>
      <w:r w:rsidR="00607109">
        <w:t xml:space="preserve"> </w:t>
      </w:r>
      <w:r>
        <w:t>Router</w:t>
      </w:r>
      <w:r w:rsidR="00607109">
        <w:t xml:space="preserve"> </w:t>
      </w:r>
      <w:r>
        <w:t>für</w:t>
      </w:r>
      <w:r w:rsidR="00607109">
        <w:t xml:space="preserve"> </w:t>
      </w:r>
      <w:r>
        <w:t>Netzwerk-Netzwerk</w:t>
      </w:r>
      <w:r w:rsidR="00607109">
        <w:t xml:space="preserve"> </w:t>
      </w:r>
      <w:r>
        <w:t>Kommunikation,</w:t>
      </w:r>
      <w:r w:rsidR="00607109">
        <w:t xml:space="preserve"> </w:t>
      </w:r>
      <w:r>
        <w:t>sind</w:t>
      </w:r>
      <w:r w:rsidR="00607109">
        <w:t xml:space="preserve"> </w:t>
      </w:r>
      <w:r>
        <w:t>es</w:t>
      </w:r>
      <w:r w:rsidR="00607109">
        <w:t xml:space="preserve"> </w:t>
      </w:r>
      <w:r>
        <w:t>sogar</w:t>
      </w:r>
      <w:r w:rsidR="00607109">
        <w:t xml:space="preserve"> </w:t>
      </w:r>
      <w:r>
        <w:t>drei</w:t>
      </w:r>
      <w:r w:rsidR="00607109">
        <w:t xml:space="preserve"> </w:t>
      </w:r>
      <w:r>
        <w:t>Adressen</w:t>
      </w:r>
      <w:r w:rsidR="00607109">
        <w:t xml:space="preserve"> </w:t>
      </w:r>
      <w:r>
        <w:t>die</w:t>
      </w:r>
      <w:r w:rsidR="00607109">
        <w:t xml:space="preserve"> </w:t>
      </w:r>
      <w:r>
        <w:t>„verloren“</w:t>
      </w:r>
      <w:r w:rsidR="00607109">
        <w:t xml:space="preserve"> </w:t>
      </w:r>
      <w:r>
        <w:t>gehen.</w:t>
      </w:r>
    </w:p>
    <w:p w14:paraId="2F560986" w14:textId="77777777" w:rsidR="001454E7" w:rsidRPr="009F1D46" w:rsidRDefault="001454E7" w:rsidP="009F1D46">
      <w:pPr>
        <w:rPr>
          <w:b/>
        </w:rPr>
      </w:pPr>
      <w:r w:rsidRPr="009F1D46">
        <w:rPr>
          <w:b/>
        </w:rPr>
        <w:t>Adressklassen</w:t>
      </w:r>
    </w:p>
    <w:p w14:paraId="2F560987" w14:textId="44A240BF" w:rsidR="001454E7" w:rsidRDefault="001454E7" w:rsidP="001454E7">
      <w:r>
        <w:t>Man</w:t>
      </w:r>
      <w:r w:rsidR="00607109">
        <w:t xml:space="preserve"> </w:t>
      </w:r>
      <w:r>
        <w:t>unterscheidet</w:t>
      </w:r>
      <w:r w:rsidR="00607109">
        <w:t xml:space="preserve"> </w:t>
      </w:r>
      <w:r>
        <w:t>zwischen</w:t>
      </w:r>
      <w:r w:rsidR="00607109">
        <w:t xml:space="preserve"> </w:t>
      </w:r>
      <w:r>
        <w:t>fünf</w:t>
      </w:r>
      <w:r w:rsidR="00607109">
        <w:t xml:space="preserve"> </w:t>
      </w:r>
      <w:r>
        <w:t>Klassen</w:t>
      </w:r>
      <w:r w:rsidR="00607109">
        <w:t xml:space="preserve"> </w:t>
      </w:r>
      <w:r>
        <w:t>von</w:t>
      </w:r>
      <w:r w:rsidR="00607109">
        <w:t xml:space="preserve"> </w:t>
      </w:r>
      <w:r>
        <w:t>Adressen.</w:t>
      </w:r>
      <w:r w:rsidR="00607109">
        <w:t xml:space="preserve"> </w:t>
      </w:r>
      <w:r>
        <w:t>Grosser</w:t>
      </w:r>
      <w:r w:rsidR="00607109">
        <w:t xml:space="preserve"> </w:t>
      </w:r>
      <w:r>
        <w:t>Unterschied</w:t>
      </w:r>
      <w:r w:rsidR="00607109">
        <w:t xml:space="preserve"> </w:t>
      </w:r>
      <w:r>
        <w:t>zwischen</w:t>
      </w:r>
      <w:r w:rsidR="00607109">
        <w:t xml:space="preserve"> </w:t>
      </w:r>
      <w:r>
        <w:t>ihnen</w:t>
      </w:r>
      <w:r w:rsidR="00607109">
        <w:t xml:space="preserve"> </w:t>
      </w:r>
      <w:r>
        <w:t>ist</w:t>
      </w:r>
      <w:r w:rsidR="00607109">
        <w:t xml:space="preserve"> </w:t>
      </w:r>
      <w:r>
        <w:t>die</w:t>
      </w:r>
      <w:r w:rsidR="00607109">
        <w:t xml:space="preserve"> </w:t>
      </w:r>
      <w:r>
        <w:t>Anzahl</w:t>
      </w:r>
      <w:r w:rsidR="00607109">
        <w:t xml:space="preserve"> </w:t>
      </w:r>
      <w:r>
        <w:t>Hosts,</w:t>
      </w:r>
      <w:r w:rsidR="00607109">
        <w:t xml:space="preserve"> </w:t>
      </w:r>
      <w:r>
        <w:t>welche</w:t>
      </w:r>
      <w:r w:rsidR="00607109">
        <w:t xml:space="preserve"> </w:t>
      </w:r>
      <w:r>
        <w:t>adressiert</w:t>
      </w:r>
      <w:r w:rsidR="00607109">
        <w:t xml:space="preserve"> </w:t>
      </w:r>
      <w:r>
        <w:t>werden</w:t>
      </w:r>
      <w:r w:rsidR="00607109">
        <w:t xml:space="preserve"> </w:t>
      </w:r>
      <w:r>
        <w:t>können</w:t>
      </w:r>
      <w:r w:rsidR="00607109">
        <w:t xml:space="preserve"> </w:t>
      </w:r>
      <w:r>
        <w:t>-&gt;</w:t>
      </w:r>
      <w:r w:rsidR="00607109">
        <w:t xml:space="preserve"> </w:t>
      </w:r>
      <w:r>
        <w:t>Grösse</w:t>
      </w:r>
      <w:r w:rsidR="00607109">
        <w:t xml:space="preserve"> </w:t>
      </w:r>
      <w:r>
        <w:t>der</w:t>
      </w:r>
      <w:r w:rsidR="00607109">
        <w:t xml:space="preserve"> </w:t>
      </w:r>
      <w:r>
        <w:t>möglichen</w:t>
      </w:r>
      <w:r w:rsidR="00607109">
        <w:t xml:space="preserve"> </w:t>
      </w:r>
      <w:r>
        <w:t>Netze.</w:t>
      </w:r>
    </w:p>
    <w:p w14:paraId="2F56098B" w14:textId="5EFD96E8" w:rsidR="001454E7" w:rsidRDefault="00A1009F" w:rsidP="009F1D46">
      <w:pPr>
        <w:jc w:val="left"/>
      </w:pPr>
      <w:r w:rsidRPr="00A1009F">
        <w:rPr>
          <w:noProof/>
          <w:lang w:eastAsia="de-CH"/>
        </w:rPr>
        <w:drawing>
          <wp:inline distT="0" distB="0" distL="0" distR="0" wp14:anchorId="1380611E" wp14:editId="1FABE97E">
            <wp:extent cx="5760720" cy="1125220"/>
            <wp:effectExtent l="0" t="0" r="0" b="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1125220"/>
                    </a:xfrm>
                    <a:prstGeom prst="rect">
                      <a:avLst/>
                    </a:prstGeom>
                  </pic:spPr>
                </pic:pic>
              </a:graphicData>
            </a:graphic>
          </wp:inline>
        </w:drawing>
      </w:r>
    </w:p>
    <w:p w14:paraId="2F56098E" w14:textId="71A5D29C" w:rsidR="001454E7" w:rsidRDefault="00B210D6" w:rsidP="006F174D">
      <w:pPr>
        <w:pStyle w:val="berschrift2"/>
      </w:pPr>
      <w:bookmarkStart w:id="321" w:name="_Toc439697806"/>
      <w:r w:rsidRPr="006C7E02">
        <w:t>Broadcast</w:t>
      </w:r>
      <w:bookmarkEnd w:id="321"/>
    </w:p>
    <w:p w14:paraId="2F56098F" w14:textId="7C38DA55" w:rsidR="0077074A" w:rsidRPr="0077074A" w:rsidRDefault="0077074A" w:rsidP="0077074A">
      <w:r>
        <w:t>Alle</w:t>
      </w:r>
      <w:r w:rsidR="00607109">
        <w:t xml:space="preserve"> </w:t>
      </w:r>
      <w:r>
        <w:t>65536</w:t>
      </w:r>
      <w:r w:rsidR="00607109">
        <w:t xml:space="preserve"> </w:t>
      </w:r>
      <w:r>
        <w:t>Hosts</w:t>
      </w:r>
      <w:r w:rsidR="00607109">
        <w:t xml:space="preserve"> </w:t>
      </w:r>
      <w:r>
        <w:t>einer</w:t>
      </w:r>
      <w:r w:rsidR="00607109">
        <w:t xml:space="preserve"> </w:t>
      </w:r>
      <w:r>
        <w:t>B-Klasse</w:t>
      </w:r>
      <w:r w:rsidR="00607109">
        <w:t xml:space="preserve"> </w:t>
      </w:r>
      <w:r>
        <w:t>Adresse</w:t>
      </w:r>
      <w:r w:rsidR="00607109">
        <w:t xml:space="preserve"> </w:t>
      </w:r>
      <w:r>
        <w:t>auf</w:t>
      </w:r>
      <w:r w:rsidR="00607109">
        <w:t xml:space="preserve"> </w:t>
      </w:r>
      <w:r>
        <w:t>Layer</w:t>
      </w:r>
      <w:r w:rsidR="00607109">
        <w:t xml:space="preserve"> </w:t>
      </w:r>
      <w:r>
        <w:t>1</w:t>
      </w:r>
      <w:r w:rsidR="00607109">
        <w:t xml:space="preserve"> </w:t>
      </w:r>
      <w:r>
        <w:t>oder</w:t>
      </w:r>
      <w:r w:rsidR="00607109">
        <w:t xml:space="preserve"> </w:t>
      </w:r>
      <w:r>
        <w:t>2</w:t>
      </w:r>
      <w:r w:rsidR="00607109">
        <w:t xml:space="preserve"> </w:t>
      </w:r>
      <w:r>
        <w:t>zu</w:t>
      </w:r>
      <w:r w:rsidR="00607109">
        <w:t xml:space="preserve"> </w:t>
      </w:r>
      <w:r>
        <w:t>kommunizieren</w:t>
      </w:r>
      <w:r w:rsidR="00607109">
        <w:t xml:space="preserve"> </w:t>
      </w:r>
      <w:r>
        <w:t>zu</w:t>
      </w:r>
      <w:r w:rsidR="00607109">
        <w:t xml:space="preserve"> </w:t>
      </w:r>
      <w:r>
        <w:t>lassen,</w:t>
      </w:r>
      <w:r w:rsidR="00607109">
        <w:t xml:space="preserve"> </w:t>
      </w:r>
      <w:r>
        <w:t>macht</w:t>
      </w:r>
      <w:r w:rsidR="00607109">
        <w:t xml:space="preserve"> </w:t>
      </w:r>
      <w:r>
        <w:t>keinen</w:t>
      </w:r>
      <w:r w:rsidR="00607109">
        <w:t xml:space="preserve"> </w:t>
      </w:r>
      <w:r>
        <w:t>Sinn.</w:t>
      </w:r>
      <w:r w:rsidR="00607109">
        <w:t xml:space="preserve"> </w:t>
      </w:r>
      <w:r>
        <w:t>Alleine</w:t>
      </w:r>
      <w:r w:rsidR="00607109">
        <w:t xml:space="preserve"> </w:t>
      </w:r>
      <w:r>
        <w:t>die</w:t>
      </w:r>
      <w:r w:rsidR="00607109">
        <w:t xml:space="preserve"> </w:t>
      </w:r>
      <w:r>
        <w:t>Rundsendungen</w:t>
      </w:r>
      <w:r w:rsidR="00607109">
        <w:t xml:space="preserve"> </w:t>
      </w:r>
      <w:r>
        <w:t>(Broadcasts)</w:t>
      </w:r>
      <w:r w:rsidR="00607109">
        <w:t xml:space="preserve"> </w:t>
      </w:r>
      <w:r>
        <w:t>würden</w:t>
      </w:r>
      <w:r w:rsidR="00607109">
        <w:t xml:space="preserve"> </w:t>
      </w:r>
      <w:r>
        <w:t>das</w:t>
      </w:r>
      <w:r w:rsidR="00607109">
        <w:t xml:space="preserve"> </w:t>
      </w:r>
      <w:r>
        <w:t>Netzwerk</w:t>
      </w:r>
      <w:r w:rsidR="00607109">
        <w:t xml:space="preserve"> </w:t>
      </w:r>
      <w:r>
        <w:t>zum</w:t>
      </w:r>
      <w:r w:rsidR="00607109">
        <w:t xml:space="preserve"> </w:t>
      </w:r>
      <w:r w:rsidR="00FA5F74">
        <w:t>Erliegen</w:t>
      </w:r>
      <w:r w:rsidR="00607109">
        <w:t xml:space="preserve"> </w:t>
      </w:r>
      <w:r>
        <w:t>bringen.</w:t>
      </w:r>
      <w:r w:rsidR="00607109">
        <w:t xml:space="preserve"> </w:t>
      </w:r>
      <w:r>
        <w:t>Deshalb</w:t>
      </w:r>
      <w:r w:rsidR="00607109">
        <w:t xml:space="preserve"> </w:t>
      </w:r>
      <w:r>
        <w:t>unterteilt</w:t>
      </w:r>
      <w:r w:rsidR="00607109">
        <w:t xml:space="preserve"> </w:t>
      </w:r>
      <w:r>
        <w:t>man</w:t>
      </w:r>
      <w:r w:rsidR="00607109">
        <w:t xml:space="preserve"> </w:t>
      </w:r>
      <w:r>
        <w:t>die</w:t>
      </w:r>
      <w:r w:rsidR="00607109">
        <w:t xml:space="preserve"> </w:t>
      </w:r>
      <w:r>
        <w:t>Netze</w:t>
      </w:r>
      <w:r w:rsidR="00607109">
        <w:t xml:space="preserve"> </w:t>
      </w:r>
      <w:r>
        <w:t>in</w:t>
      </w:r>
      <w:r w:rsidR="00607109">
        <w:t xml:space="preserve"> </w:t>
      </w:r>
      <w:r>
        <w:t>so</w:t>
      </w:r>
      <w:r w:rsidR="00607109">
        <w:t xml:space="preserve"> </w:t>
      </w:r>
      <w:r>
        <w:t>genannte</w:t>
      </w:r>
      <w:r w:rsidR="00607109">
        <w:t xml:space="preserve"> </w:t>
      </w:r>
      <w:r>
        <w:t>Subnetze.</w:t>
      </w:r>
    </w:p>
    <w:p w14:paraId="2F560990" w14:textId="425B4002" w:rsidR="001454E7" w:rsidRDefault="001454E7" w:rsidP="009F1D46">
      <w:pPr>
        <w:jc w:val="left"/>
      </w:pPr>
      <w:r w:rsidRPr="001454E7">
        <w:rPr>
          <w:noProof/>
          <w:lang w:eastAsia="de-CH"/>
        </w:rPr>
        <w:drawing>
          <wp:inline distT="0" distB="0" distL="0" distR="0" wp14:anchorId="2F5609DB" wp14:editId="60BDA387">
            <wp:extent cx="2709111" cy="1987497"/>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736668" cy="2007714"/>
                    </a:xfrm>
                    <a:prstGeom prst="rect">
                      <a:avLst/>
                    </a:prstGeom>
                  </pic:spPr>
                </pic:pic>
              </a:graphicData>
            </a:graphic>
          </wp:inline>
        </w:drawing>
      </w:r>
    </w:p>
    <w:tbl>
      <w:tblPr>
        <w:tblStyle w:val="EinfacheTabelle2"/>
        <w:tblW w:w="0" w:type="auto"/>
        <w:tblLook w:val="0400" w:firstRow="0" w:lastRow="0" w:firstColumn="0" w:lastColumn="0" w:noHBand="0" w:noVBand="1"/>
      </w:tblPr>
      <w:tblGrid>
        <w:gridCol w:w="1271"/>
        <w:gridCol w:w="7791"/>
      </w:tblGrid>
      <w:tr w:rsidR="001454E7" w14:paraId="2F560993" w14:textId="77777777" w:rsidTr="009F1D46">
        <w:trPr>
          <w:cnfStyle w:val="000000100000" w:firstRow="0" w:lastRow="0" w:firstColumn="0" w:lastColumn="0" w:oddVBand="0" w:evenVBand="0" w:oddHBand="1" w:evenHBand="0" w:firstRowFirstColumn="0" w:firstRowLastColumn="0" w:lastRowFirstColumn="0" w:lastRowLastColumn="0"/>
        </w:trPr>
        <w:tc>
          <w:tcPr>
            <w:tcW w:w="1271" w:type="dxa"/>
          </w:tcPr>
          <w:p w14:paraId="2F560991" w14:textId="77777777" w:rsidR="001454E7" w:rsidRPr="001454E7" w:rsidRDefault="001454E7" w:rsidP="001454E7">
            <w:pPr>
              <w:rPr>
                <w:b/>
              </w:rPr>
            </w:pPr>
            <w:r w:rsidRPr="001454E7">
              <w:rPr>
                <w:b/>
              </w:rPr>
              <w:t>1.Layer</w:t>
            </w:r>
          </w:p>
        </w:tc>
        <w:tc>
          <w:tcPr>
            <w:tcW w:w="7791" w:type="dxa"/>
          </w:tcPr>
          <w:p w14:paraId="2F560992" w14:textId="2F3D316C" w:rsidR="001454E7" w:rsidRDefault="001454E7" w:rsidP="001454E7">
            <w:r>
              <w:t>Hubs</w:t>
            </w:r>
            <w:r w:rsidR="00607109">
              <w:t xml:space="preserve"> </w:t>
            </w:r>
            <w:r>
              <w:t>und</w:t>
            </w:r>
            <w:r w:rsidR="00607109">
              <w:t xml:space="preserve"> </w:t>
            </w:r>
            <w:r w:rsidR="00346B74">
              <w:t>Medium</w:t>
            </w:r>
            <w:r w:rsidR="00607109">
              <w:t xml:space="preserve"> </w:t>
            </w:r>
            <w:r w:rsidR="00346B74">
              <w:t>Konverter</w:t>
            </w:r>
          </w:p>
        </w:tc>
      </w:tr>
      <w:tr w:rsidR="001454E7" w14:paraId="2F560996" w14:textId="77777777" w:rsidTr="009F1D46">
        <w:tc>
          <w:tcPr>
            <w:tcW w:w="1271" w:type="dxa"/>
          </w:tcPr>
          <w:p w14:paraId="2F560994" w14:textId="77777777" w:rsidR="001454E7" w:rsidRPr="001454E7" w:rsidRDefault="001454E7" w:rsidP="001454E7">
            <w:pPr>
              <w:rPr>
                <w:b/>
              </w:rPr>
            </w:pPr>
            <w:r w:rsidRPr="001454E7">
              <w:rPr>
                <w:b/>
              </w:rPr>
              <w:t>2.Layer</w:t>
            </w:r>
          </w:p>
        </w:tc>
        <w:tc>
          <w:tcPr>
            <w:tcW w:w="7791" w:type="dxa"/>
          </w:tcPr>
          <w:p w14:paraId="2F560995" w14:textId="68C0E57A" w:rsidR="001454E7" w:rsidRDefault="001454E7" w:rsidP="001454E7">
            <w:r>
              <w:t>Switches</w:t>
            </w:r>
            <w:r w:rsidR="00607109">
              <w:t xml:space="preserve"> </w:t>
            </w:r>
            <w:r>
              <w:t>und</w:t>
            </w:r>
            <w:r w:rsidR="00607109">
              <w:t xml:space="preserve"> </w:t>
            </w:r>
            <w:r>
              <w:t>Bridges</w:t>
            </w:r>
            <w:r w:rsidR="00607109">
              <w:t xml:space="preserve"> </w:t>
            </w:r>
            <w:r w:rsidR="00346B74">
              <w:t>-&gt;</w:t>
            </w:r>
            <w:r w:rsidR="00607109">
              <w:t xml:space="preserve"> </w:t>
            </w:r>
            <w:r w:rsidR="00346B74">
              <w:t>t</w:t>
            </w:r>
            <w:r w:rsidR="0077074A">
              <w:t>rennen</w:t>
            </w:r>
            <w:r w:rsidR="00607109">
              <w:t xml:space="preserve"> </w:t>
            </w:r>
            <w:r w:rsidR="0077074A">
              <w:t>Kollisionsdomänen</w:t>
            </w:r>
          </w:p>
        </w:tc>
      </w:tr>
      <w:tr w:rsidR="001454E7" w14:paraId="2F560999" w14:textId="77777777" w:rsidTr="009F1D46">
        <w:trPr>
          <w:cnfStyle w:val="000000100000" w:firstRow="0" w:lastRow="0" w:firstColumn="0" w:lastColumn="0" w:oddVBand="0" w:evenVBand="0" w:oddHBand="1" w:evenHBand="0" w:firstRowFirstColumn="0" w:firstRowLastColumn="0" w:lastRowFirstColumn="0" w:lastRowLastColumn="0"/>
        </w:trPr>
        <w:tc>
          <w:tcPr>
            <w:tcW w:w="1271" w:type="dxa"/>
          </w:tcPr>
          <w:p w14:paraId="2F560997" w14:textId="77777777" w:rsidR="001454E7" w:rsidRPr="001454E7" w:rsidRDefault="001454E7" w:rsidP="001454E7">
            <w:pPr>
              <w:rPr>
                <w:b/>
              </w:rPr>
            </w:pPr>
            <w:r w:rsidRPr="001454E7">
              <w:rPr>
                <w:b/>
              </w:rPr>
              <w:t>3.Layer</w:t>
            </w:r>
          </w:p>
        </w:tc>
        <w:tc>
          <w:tcPr>
            <w:tcW w:w="7791" w:type="dxa"/>
          </w:tcPr>
          <w:p w14:paraId="2F560998" w14:textId="1E8EB07E" w:rsidR="001454E7" w:rsidRDefault="0077074A" w:rsidP="001454E7">
            <w:r>
              <w:t>Router</w:t>
            </w:r>
            <w:r w:rsidR="00607109">
              <w:t xml:space="preserve"> </w:t>
            </w:r>
            <w:r>
              <w:t>-&gt;</w:t>
            </w:r>
            <w:r w:rsidR="00607109">
              <w:t xml:space="preserve"> </w:t>
            </w:r>
            <w:r>
              <w:t>trennen</w:t>
            </w:r>
            <w:r w:rsidR="00607109">
              <w:t xml:space="preserve"> </w:t>
            </w:r>
            <w:r>
              <w:t>Broadcast-Domänen</w:t>
            </w:r>
          </w:p>
        </w:tc>
      </w:tr>
    </w:tbl>
    <w:p w14:paraId="18D779F8" w14:textId="647E882F" w:rsidR="002304A5" w:rsidRDefault="0077074A" w:rsidP="002304A5">
      <w:r>
        <w:lastRenderedPageBreak/>
        <w:t>Die</w:t>
      </w:r>
      <w:r w:rsidR="00607109">
        <w:t xml:space="preserve"> </w:t>
      </w:r>
      <w:r>
        <w:t>Kommunikation</w:t>
      </w:r>
      <w:r w:rsidR="00607109">
        <w:t xml:space="preserve"> </w:t>
      </w:r>
      <w:r>
        <w:t>erfolgt</w:t>
      </w:r>
      <w:r w:rsidR="00607109">
        <w:t xml:space="preserve"> </w:t>
      </w:r>
      <w:r>
        <w:t>innerhalb</w:t>
      </w:r>
      <w:r w:rsidR="00607109">
        <w:t xml:space="preserve"> </w:t>
      </w:r>
      <w:r>
        <w:t>von</w:t>
      </w:r>
      <w:r w:rsidR="00607109">
        <w:t xml:space="preserve"> </w:t>
      </w:r>
      <w:r>
        <w:t>Broadcastdomänen</w:t>
      </w:r>
      <w:r w:rsidR="00607109">
        <w:t xml:space="preserve"> </w:t>
      </w:r>
      <w:r>
        <w:t>auf</w:t>
      </w:r>
      <w:r w:rsidR="00607109">
        <w:t xml:space="preserve"> </w:t>
      </w:r>
      <w:r>
        <w:t>Lay</w:t>
      </w:r>
      <w:r w:rsidR="00E03B36">
        <w:t>er</w:t>
      </w:r>
      <w:r w:rsidR="00607109">
        <w:t xml:space="preserve"> </w:t>
      </w:r>
      <w:r w:rsidR="00E03B36">
        <w:t>2</w:t>
      </w:r>
      <w:r w:rsidR="00607109">
        <w:t xml:space="preserve"> </w:t>
      </w:r>
      <w:r w:rsidR="00895AAB">
        <w:t>mithilfe</w:t>
      </w:r>
      <w:r w:rsidR="00607109">
        <w:t xml:space="preserve"> </w:t>
      </w:r>
      <w:r w:rsidR="00895AAB">
        <w:t>von</w:t>
      </w:r>
      <w:r w:rsidR="00607109">
        <w:t xml:space="preserve"> </w:t>
      </w:r>
      <w:r w:rsidR="00895AAB" w:rsidRPr="00895AAB">
        <w:rPr>
          <w:b/>
        </w:rPr>
        <w:t>ARP</w:t>
      </w:r>
      <w:r w:rsidR="00607109">
        <w:rPr>
          <w:b/>
        </w:rPr>
        <w:t xml:space="preserve"> </w:t>
      </w:r>
      <w:r w:rsidR="00895AAB" w:rsidRPr="00895AAB">
        <w:t>(</w:t>
      </w:r>
      <w:r w:rsidR="00895AAB">
        <w:t>Address</w:t>
      </w:r>
      <w:r w:rsidR="00607109">
        <w:t xml:space="preserve"> </w:t>
      </w:r>
      <w:r w:rsidR="00895AAB">
        <w:t>Resolution</w:t>
      </w:r>
      <w:r w:rsidR="00607109">
        <w:t xml:space="preserve"> </w:t>
      </w:r>
      <w:r w:rsidR="00895AAB">
        <w:t>Protocol)</w:t>
      </w:r>
      <w:r w:rsidR="00607109">
        <w:t xml:space="preserve"> </w:t>
      </w:r>
      <w:r w:rsidR="00895AAB">
        <w:t>und</w:t>
      </w:r>
      <w:r w:rsidR="00607109">
        <w:t xml:space="preserve"> </w:t>
      </w:r>
      <w:r w:rsidR="00E03B36">
        <w:t>zwischen</w:t>
      </w:r>
      <w:r w:rsidR="00607109">
        <w:t xml:space="preserve"> </w:t>
      </w:r>
      <w:r w:rsidR="00E03B36">
        <w:t>ihnen</w:t>
      </w:r>
      <w:r w:rsidR="00607109">
        <w:t xml:space="preserve"> </w:t>
      </w:r>
      <w:r w:rsidR="00895AAB">
        <w:t>über</w:t>
      </w:r>
      <w:r w:rsidR="00607109">
        <w:t xml:space="preserve"> </w:t>
      </w:r>
      <w:r w:rsidR="00895AAB">
        <w:t>Router</w:t>
      </w:r>
      <w:r w:rsidR="00607109">
        <w:t xml:space="preserve"> </w:t>
      </w:r>
      <w:r w:rsidR="00E03B36">
        <w:t>auf</w:t>
      </w:r>
      <w:r w:rsidR="00607109">
        <w:t xml:space="preserve"> </w:t>
      </w:r>
      <w:r w:rsidR="00E03B36">
        <w:t>Layer</w:t>
      </w:r>
      <w:r w:rsidR="00607109">
        <w:t xml:space="preserve"> </w:t>
      </w:r>
      <w:r w:rsidR="00E03B36">
        <w:t>3.</w:t>
      </w:r>
    </w:p>
    <w:p w14:paraId="07221B1B" w14:textId="7BE5587C" w:rsidR="002304A5" w:rsidRDefault="002304A5" w:rsidP="006F174D">
      <w:pPr>
        <w:pStyle w:val="berschrift2"/>
      </w:pPr>
      <w:bookmarkStart w:id="322" w:name="_Toc439697807"/>
      <w:r w:rsidRPr="00E215C9">
        <w:t>Routing</w:t>
      </w:r>
      <w:bookmarkEnd w:id="322"/>
    </w:p>
    <w:p w14:paraId="6C1B2F9E" w14:textId="359895A6" w:rsidR="002304A5" w:rsidRDefault="002304A5" w:rsidP="002304A5">
      <w:r>
        <w:t>Jedes</w:t>
      </w:r>
      <w:r w:rsidR="00607109">
        <w:t xml:space="preserve"> </w:t>
      </w:r>
      <w:r>
        <w:t>IP-Paket</w:t>
      </w:r>
      <w:r w:rsidR="00607109">
        <w:t xml:space="preserve"> </w:t>
      </w:r>
      <w:r>
        <w:t>enthält</w:t>
      </w:r>
      <w:r w:rsidR="00607109">
        <w:t xml:space="preserve"> </w:t>
      </w:r>
      <w:r>
        <w:t>eine</w:t>
      </w:r>
      <w:r w:rsidR="00607109">
        <w:t xml:space="preserve"> </w:t>
      </w:r>
      <w:r>
        <w:t>Ziel-</w:t>
      </w:r>
      <w:r w:rsidR="00607109">
        <w:t xml:space="preserve"> </w:t>
      </w:r>
      <w:r>
        <w:t>und</w:t>
      </w:r>
      <w:r w:rsidR="00607109">
        <w:t xml:space="preserve"> </w:t>
      </w:r>
      <w:r>
        <w:t>Herkunftsadresse.</w:t>
      </w:r>
      <w:r w:rsidR="00607109">
        <w:t xml:space="preserve"> </w:t>
      </w:r>
      <w:r>
        <w:t>Falls</w:t>
      </w:r>
      <w:r w:rsidR="00607109">
        <w:t xml:space="preserve"> </w:t>
      </w:r>
      <w:r>
        <w:t>ein</w:t>
      </w:r>
      <w:r w:rsidR="00607109">
        <w:t xml:space="preserve"> </w:t>
      </w:r>
      <w:r>
        <w:t>Rechner</w:t>
      </w:r>
      <w:r w:rsidR="00607109">
        <w:t xml:space="preserve"> </w:t>
      </w:r>
      <w:r>
        <w:t>sich</w:t>
      </w:r>
      <w:r w:rsidR="00607109">
        <w:t xml:space="preserve"> </w:t>
      </w:r>
      <w:r>
        <w:t>nicht</w:t>
      </w:r>
      <w:r w:rsidR="00607109">
        <w:t xml:space="preserve"> </w:t>
      </w:r>
      <w:r>
        <w:t>im</w:t>
      </w:r>
      <w:r w:rsidR="00607109">
        <w:t xml:space="preserve"> </w:t>
      </w:r>
      <w:r>
        <w:t>gleichen</w:t>
      </w:r>
      <w:r w:rsidR="00607109">
        <w:t xml:space="preserve"> </w:t>
      </w:r>
      <w:r>
        <w:t>Netz</w:t>
      </w:r>
      <w:r w:rsidR="00607109">
        <w:t xml:space="preserve"> </w:t>
      </w:r>
      <w:r>
        <w:t>befindet,</w:t>
      </w:r>
      <w:r w:rsidR="00607109">
        <w:t xml:space="preserve"> </w:t>
      </w:r>
      <w:r>
        <w:t>wird</w:t>
      </w:r>
      <w:r w:rsidR="00607109">
        <w:t xml:space="preserve"> </w:t>
      </w:r>
      <w:r>
        <w:t>das</w:t>
      </w:r>
      <w:r w:rsidR="00607109">
        <w:t xml:space="preserve"> </w:t>
      </w:r>
      <w:r>
        <w:t>Paket</w:t>
      </w:r>
      <w:r w:rsidR="00607109">
        <w:t xml:space="preserve"> </w:t>
      </w:r>
      <w:r>
        <w:t>in</w:t>
      </w:r>
      <w:r w:rsidR="00607109">
        <w:t xml:space="preserve"> </w:t>
      </w:r>
      <w:r>
        <w:t>Richtung</w:t>
      </w:r>
      <w:r w:rsidR="00607109">
        <w:t xml:space="preserve"> </w:t>
      </w:r>
      <w:r>
        <w:t>des</w:t>
      </w:r>
      <w:r w:rsidR="00607109">
        <w:t xml:space="preserve"> </w:t>
      </w:r>
      <w:r>
        <w:t>Zielnetzes</w:t>
      </w:r>
      <w:r w:rsidR="00607109">
        <w:t xml:space="preserve"> </w:t>
      </w:r>
      <w:r>
        <w:t>weitergeschickt.</w:t>
      </w:r>
      <w:r w:rsidR="00607109">
        <w:t xml:space="preserve"> </w:t>
      </w:r>
      <w:r>
        <w:t>Für</w:t>
      </w:r>
      <w:r w:rsidR="00607109">
        <w:t xml:space="preserve"> </w:t>
      </w:r>
      <w:r>
        <w:t>das</w:t>
      </w:r>
      <w:r w:rsidR="00607109">
        <w:t xml:space="preserve"> </w:t>
      </w:r>
      <w:r>
        <w:t>Weiterschicken</w:t>
      </w:r>
      <w:r w:rsidR="00607109">
        <w:t xml:space="preserve"> </w:t>
      </w:r>
      <w:r>
        <w:t>sind</w:t>
      </w:r>
      <w:r w:rsidR="00607109">
        <w:t xml:space="preserve"> </w:t>
      </w:r>
      <w:r>
        <w:t>die</w:t>
      </w:r>
      <w:r w:rsidR="00607109">
        <w:t xml:space="preserve"> </w:t>
      </w:r>
      <w:r>
        <w:t>Geräte</w:t>
      </w:r>
      <w:r w:rsidR="00607109">
        <w:t xml:space="preserve"> </w:t>
      </w:r>
      <w:r>
        <w:t>an</w:t>
      </w:r>
      <w:r w:rsidR="00607109">
        <w:t xml:space="preserve"> </w:t>
      </w:r>
      <w:r>
        <w:t>den</w:t>
      </w:r>
      <w:r w:rsidR="00607109">
        <w:t xml:space="preserve"> </w:t>
      </w:r>
      <w:r>
        <w:t>Netzübergängen</w:t>
      </w:r>
      <w:r w:rsidR="00607109">
        <w:t xml:space="preserve"> </w:t>
      </w:r>
      <w:r>
        <w:t>zuständig</w:t>
      </w:r>
      <w:r w:rsidR="00607109">
        <w:t xml:space="preserve"> </w:t>
      </w:r>
      <w:r>
        <w:t>–</w:t>
      </w:r>
      <w:r w:rsidR="00607109">
        <w:t xml:space="preserve"> </w:t>
      </w:r>
      <w:r>
        <w:t>die</w:t>
      </w:r>
      <w:r w:rsidR="00607109">
        <w:t xml:space="preserve"> </w:t>
      </w:r>
      <w:r>
        <w:t>Router.</w:t>
      </w:r>
    </w:p>
    <w:p w14:paraId="2F1F31DB" w14:textId="77777777" w:rsidR="002304A5" w:rsidRDefault="002304A5" w:rsidP="001B56C4">
      <w:pPr>
        <w:jc w:val="left"/>
      </w:pPr>
      <w:r w:rsidRPr="002304A5">
        <w:rPr>
          <w:noProof/>
          <w:lang w:eastAsia="de-CH"/>
        </w:rPr>
        <w:drawing>
          <wp:inline distT="0" distB="0" distL="0" distR="0" wp14:anchorId="4595CF60" wp14:editId="1F4181D9">
            <wp:extent cx="5001323" cy="2010056"/>
            <wp:effectExtent l="0" t="0" r="0" b="952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001323" cy="2010056"/>
                    </a:xfrm>
                    <a:prstGeom prst="rect">
                      <a:avLst/>
                    </a:prstGeom>
                  </pic:spPr>
                </pic:pic>
              </a:graphicData>
            </a:graphic>
          </wp:inline>
        </w:drawing>
      </w:r>
    </w:p>
    <w:p w14:paraId="5EDC13FB" w14:textId="767BD442" w:rsidR="002304A5" w:rsidRPr="001B56C4" w:rsidRDefault="002304A5" w:rsidP="001B56C4">
      <w:pPr>
        <w:rPr>
          <w:b/>
        </w:rPr>
      </w:pPr>
      <w:r w:rsidRPr="001B56C4">
        <w:rPr>
          <w:b/>
        </w:rPr>
        <w:t>Statisches</w:t>
      </w:r>
      <w:r w:rsidR="00607109" w:rsidRPr="001B56C4">
        <w:rPr>
          <w:b/>
        </w:rPr>
        <w:t xml:space="preserve"> </w:t>
      </w:r>
      <w:r w:rsidRPr="001B56C4">
        <w:rPr>
          <w:b/>
        </w:rPr>
        <w:t>Routing</w:t>
      </w:r>
    </w:p>
    <w:p w14:paraId="7C2165BC" w14:textId="45C2A876" w:rsidR="00147327" w:rsidRDefault="00147327" w:rsidP="00147327">
      <w:r>
        <w:rPr>
          <w:shd w:val="clear" w:color="auto" w:fill="FFFFFF"/>
        </w:rPr>
        <w:t>Dieses</w:t>
      </w:r>
      <w:r w:rsidR="00607109">
        <w:rPr>
          <w:shd w:val="clear" w:color="auto" w:fill="FFFFFF"/>
        </w:rPr>
        <w:t xml:space="preserve"> </w:t>
      </w:r>
      <w:r>
        <w:rPr>
          <w:shd w:val="clear" w:color="auto" w:fill="FFFFFF"/>
        </w:rPr>
        <w:t>Verfahren</w:t>
      </w:r>
      <w:r w:rsidR="00607109">
        <w:rPr>
          <w:shd w:val="clear" w:color="auto" w:fill="FFFFFF"/>
        </w:rPr>
        <w:t xml:space="preserve"> </w:t>
      </w:r>
      <w:r>
        <w:rPr>
          <w:shd w:val="clear" w:color="auto" w:fill="FFFFFF"/>
        </w:rPr>
        <w:t>ist</w:t>
      </w:r>
      <w:r w:rsidR="00607109">
        <w:rPr>
          <w:rStyle w:val="apple-converted-space"/>
          <w:rFonts w:ascii="Arial" w:hAnsi="Arial" w:cs="Arial"/>
          <w:color w:val="252525"/>
          <w:shd w:val="clear" w:color="auto" w:fill="FFFFFF"/>
        </w:rPr>
        <w:t xml:space="preserve"> </w:t>
      </w:r>
      <w:r>
        <w:rPr>
          <w:i/>
          <w:iCs/>
          <w:shd w:val="clear" w:color="auto" w:fill="FFFFFF"/>
        </w:rPr>
        <w:t>nicht</w:t>
      </w:r>
      <w:r w:rsidR="00607109">
        <w:rPr>
          <w:i/>
          <w:iCs/>
          <w:shd w:val="clear" w:color="auto" w:fill="FFFFFF"/>
        </w:rPr>
        <w:t xml:space="preserve"> </w:t>
      </w:r>
      <w:r>
        <w:rPr>
          <w:i/>
          <w:iCs/>
          <w:shd w:val="clear" w:color="auto" w:fill="FFFFFF"/>
        </w:rPr>
        <w:t>adaptiv</w:t>
      </w:r>
      <w:r>
        <w:rPr>
          <w:shd w:val="clear" w:color="auto" w:fill="FFFFFF"/>
        </w:rPr>
        <w:t>,</w:t>
      </w:r>
      <w:r w:rsidR="00607109">
        <w:rPr>
          <w:shd w:val="clear" w:color="auto" w:fill="FFFFFF"/>
        </w:rPr>
        <w:t xml:space="preserve"> </w:t>
      </w:r>
      <w:r>
        <w:rPr>
          <w:shd w:val="clear" w:color="auto" w:fill="FFFFFF"/>
        </w:rPr>
        <w:t>sehr</w:t>
      </w:r>
      <w:r w:rsidR="00607109">
        <w:rPr>
          <w:shd w:val="clear" w:color="auto" w:fill="FFFFFF"/>
        </w:rPr>
        <w:t xml:space="preserve"> </w:t>
      </w:r>
      <w:r>
        <w:rPr>
          <w:shd w:val="clear" w:color="auto" w:fill="FFFFFF"/>
        </w:rPr>
        <w:t>einfach</w:t>
      </w:r>
      <w:r w:rsidR="00607109">
        <w:rPr>
          <w:shd w:val="clear" w:color="auto" w:fill="FFFFFF"/>
        </w:rPr>
        <w:t xml:space="preserve"> </w:t>
      </w:r>
      <w:r>
        <w:rPr>
          <w:shd w:val="clear" w:color="auto" w:fill="FFFFFF"/>
        </w:rPr>
        <w:t>und</w:t>
      </w:r>
      <w:r w:rsidR="00607109">
        <w:rPr>
          <w:shd w:val="clear" w:color="auto" w:fill="FFFFFF"/>
        </w:rPr>
        <w:t xml:space="preserve"> </w:t>
      </w:r>
      <w:r>
        <w:rPr>
          <w:shd w:val="clear" w:color="auto" w:fill="FFFFFF"/>
        </w:rPr>
        <w:t>kommt</w:t>
      </w:r>
      <w:r w:rsidR="00607109">
        <w:rPr>
          <w:shd w:val="clear" w:color="auto" w:fill="FFFFFF"/>
        </w:rPr>
        <w:t xml:space="preserve"> </w:t>
      </w:r>
      <w:r>
        <w:rPr>
          <w:shd w:val="clear" w:color="auto" w:fill="FFFFFF"/>
        </w:rPr>
        <w:t>daher</w:t>
      </w:r>
      <w:r w:rsidR="00607109">
        <w:rPr>
          <w:shd w:val="clear" w:color="auto" w:fill="FFFFFF"/>
        </w:rPr>
        <w:t xml:space="preserve"> </w:t>
      </w:r>
      <w:r>
        <w:rPr>
          <w:shd w:val="clear" w:color="auto" w:fill="FFFFFF"/>
        </w:rPr>
        <w:t>eher</w:t>
      </w:r>
      <w:r w:rsidR="00607109">
        <w:rPr>
          <w:shd w:val="clear" w:color="auto" w:fill="FFFFFF"/>
        </w:rPr>
        <w:t xml:space="preserve"> </w:t>
      </w:r>
      <w:r>
        <w:rPr>
          <w:shd w:val="clear" w:color="auto" w:fill="FFFFFF"/>
        </w:rPr>
        <w:t>in</w:t>
      </w:r>
      <w:r w:rsidR="00607109">
        <w:rPr>
          <w:shd w:val="clear" w:color="auto" w:fill="FFFFFF"/>
        </w:rPr>
        <w:t xml:space="preserve"> </w:t>
      </w:r>
      <w:r>
        <w:rPr>
          <w:shd w:val="clear" w:color="auto" w:fill="FFFFFF"/>
        </w:rPr>
        <w:t>sehr</w:t>
      </w:r>
      <w:r w:rsidR="00607109">
        <w:rPr>
          <w:shd w:val="clear" w:color="auto" w:fill="FFFFFF"/>
        </w:rPr>
        <w:t xml:space="preserve"> </w:t>
      </w:r>
      <w:r>
        <w:rPr>
          <w:shd w:val="clear" w:color="auto" w:fill="FFFFFF"/>
        </w:rPr>
        <w:t>kleinen</w:t>
      </w:r>
      <w:r w:rsidR="00607109">
        <w:rPr>
          <w:shd w:val="clear" w:color="auto" w:fill="FFFFFF"/>
        </w:rPr>
        <w:t xml:space="preserve"> </w:t>
      </w:r>
      <w:r>
        <w:rPr>
          <w:shd w:val="clear" w:color="auto" w:fill="FFFFFF"/>
        </w:rPr>
        <w:t>Netzen</w:t>
      </w:r>
      <w:r w:rsidR="00607109">
        <w:rPr>
          <w:shd w:val="clear" w:color="auto" w:fill="FFFFFF"/>
        </w:rPr>
        <w:t xml:space="preserve"> </w:t>
      </w:r>
      <w:r>
        <w:rPr>
          <w:shd w:val="clear" w:color="auto" w:fill="FFFFFF"/>
        </w:rPr>
        <w:t>zum</w:t>
      </w:r>
      <w:r w:rsidR="00607109">
        <w:rPr>
          <w:shd w:val="clear" w:color="auto" w:fill="FFFFFF"/>
        </w:rPr>
        <w:t xml:space="preserve"> </w:t>
      </w:r>
      <w:r>
        <w:rPr>
          <w:shd w:val="clear" w:color="auto" w:fill="FFFFFF"/>
        </w:rPr>
        <w:t>Einsatz.</w:t>
      </w:r>
      <w:r w:rsidR="00607109">
        <w:rPr>
          <w:shd w:val="clear" w:color="auto" w:fill="FFFFFF"/>
        </w:rPr>
        <w:t xml:space="preserve"> </w:t>
      </w:r>
      <w:r>
        <w:rPr>
          <w:shd w:val="clear" w:color="auto" w:fill="FFFFFF"/>
        </w:rPr>
        <w:t>Jeder</w:t>
      </w:r>
      <w:r w:rsidR="00607109">
        <w:rPr>
          <w:shd w:val="clear" w:color="auto" w:fill="FFFFFF"/>
        </w:rPr>
        <w:t xml:space="preserve"> </w:t>
      </w:r>
      <w:r>
        <w:rPr>
          <w:shd w:val="clear" w:color="auto" w:fill="FFFFFF"/>
        </w:rPr>
        <w:t>Router</w:t>
      </w:r>
      <w:r w:rsidR="00607109">
        <w:rPr>
          <w:shd w:val="clear" w:color="auto" w:fill="FFFFFF"/>
        </w:rPr>
        <w:t xml:space="preserve"> </w:t>
      </w:r>
      <w:r>
        <w:rPr>
          <w:shd w:val="clear" w:color="auto" w:fill="FFFFFF"/>
        </w:rPr>
        <w:t>(„Knoten“)</w:t>
      </w:r>
      <w:r w:rsidR="00607109">
        <w:rPr>
          <w:shd w:val="clear" w:color="auto" w:fill="FFFFFF"/>
        </w:rPr>
        <w:t xml:space="preserve"> </w:t>
      </w:r>
      <w:r>
        <w:rPr>
          <w:shd w:val="clear" w:color="auto" w:fill="FFFFFF"/>
        </w:rPr>
        <w:t>unterhält</w:t>
      </w:r>
      <w:r w:rsidR="00607109">
        <w:rPr>
          <w:shd w:val="clear" w:color="auto" w:fill="FFFFFF"/>
        </w:rPr>
        <w:t xml:space="preserve"> </w:t>
      </w:r>
      <w:r>
        <w:rPr>
          <w:shd w:val="clear" w:color="auto" w:fill="FFFFFF"/>
        </w:rPr>
        <w:t>eine</w:t>
      </w:r>
      <w:r w:rsidR="00607109">
        <w:rPr>
          <w:shd w:val="clear" w:color="auto" w:fill="FFFFFF"/>
        </w:rPr>
        <w:t xml:space="preserve"> </w:t>
      </w:r>
      <w:r>
        <w:rPr>
          <w:shd w:val="clear" w:color="auto" w:fill="FFFFFF"/>
        </w:rPr>
        <w:t>Tabelle</w:t>
      </w:r>
      <w:r w:rsidR="00607109">
        <w:rPr>
          <w:shd w:val="clear" w:color="auto" w:fill="FFFFFF"/>
        </w:rPr>
        <w:t xml:space="preserve"> </w:t>
      </w:r>
      <w:r>
        <w:rPr>
          <w:shd w:val="clear" w:color="auto" w:fill="FFFFFF"/>
        </w:rPr>
        <w:t>mit</w:t>
      </w:r>
      <w:r w:rsidR="00607109">
        <w:rPr>
          <w:shd w:val="clear" w:color="auto" w:fill="FFFFFF"/>
        </w:rPr>
        <w:t xml:space="preserve"> </w:t>
      </w:r>
      <w:r>
        <w:rPr>
          <w:shd w:val="clear" w:color="auto" w:fill="FFFFFF"/>
        </w:rPr>
        <w:t>einer</w:t>
      </w:r>
      <w:r w:rsidR="00607109">
        <w:rPr>
          <w:shd w:val="clear" w:color="auto" w:fill="FFFFFF"/>
        </w:rPr>
        <w:t xml:space="preserve"> </w:t>
      </w:r>
      <w:r>
        <w:rPr>
          <w:shd w:val="clear" w:color="auto" w:fill="FFFFFF"/>
        </w:rPr>
        <w:t>Zeile</w:t>
      </w:r>
      <w:r w:rsidR="00607109">
        <w:rPr>
          <w:shd w:val="clear" w:color="auto" w:fill="FFFFFF"/>
        </w:rPr>
        <w:t xml:space="preserve"> </w:t>
      </w:r>
      <w:r>
        <w:rPr>
          <w:shd w:val="clear" w:color="auto" w:fill="FFFFFF"/>
        </w:rPr>
        <w:t>für</w:t>
      </w:r>
      <w:r w:rsidR="00607109">
        <w:rPr>
          <w:shd w:val="clear" w:color="auto" w:fill="FFFFFF"/>
        </w:rPr>
        <w:t xml:space="preserve"> </w:t>
      </w:r>
      <w:r>
        <w:rPr>
          <w:shd w:val="clear" w:color="auto" w:fill="FFFFFF"/>
        </w:rPr>
        <w:t>jeden</w:t>
      </w:r>
      <w:r w:rsidR="00607109">
        <w:rPr>
          <w:shd w:val="clear" w:color="auto" w:fill="FFFFFF"/>
        </w:rPr>
        <w:t xml:space="preserve"> </w:t>
      </w:r>
      <w:r>
        <w:rPr>
          <w:shd w:val="clear" w:color="auto" w:fill="FFFFFF"/>
        </w:rPr>
        <w:t>möglichen</w:t>
      </w:r>
      <w:r w:rsidR="00607109">
        <w:rPr>
          <w:shd w:val="clear" w:color="auto" w:fill="FFFFFF"/>
        </w:rPr>
        <w:t xml:space="preserve"> </w:t>
      </w:r>
      <w:r>
        <w:rPr>
          <w:shd w:val="clear" w:color="auto" w:fill="FFFFFF"/>
        </w:rPr>
        <w:t>Zielrouter</w:t>
      </w:r>
      <w:r w:rsidR="00607109">
        <w:rPr>
          <w:shd w:val="clear" w:color="auto" w:fill="FFFFFF"/>
        </w:rPr>
        <w:t xml:space="preserve"> </w:t>
      </w:r>
      <w:r>
        <w:rPr>
          <w:shd w:val="clear" w:color="auto" w:fill="FFFFFF"/>
        </w:rPr>
        <w:t>(„Zielknoten).</w:t>
      </w:r>
      <w:r w:rsidR="00607109">
        <w:rPr>
          <w:shd w:val="clear" w:color="auto" w:fill="FFFFFF"/>
        </w:rPr>
        <w:t xml:space="preserve"> </w:t>
      </w:r>
      <w:r w:rsidR="001F4AC1">
        <w:rPr>
          <w:shd w:val="clear" w:color="auto" w:fill="FFFFFF"/>
        </w:rPr>
        <w:t>Grösster</w:t>
      </w:r>
      <w:r w:rsidR="00607109">
        <w:rPr>
          <w:shd w:val="clear" w:color="auto" w:fill="FFFFFF"/>
        </w:rPr>
        <w:t xml:space="preserve"> </w:t>
      </w:r>
      <w:r w:rsidR="001F4AC1">
        <w:rPr>
          <w:shd w:val="clear" w:color="auto" w:fill="FFFFFF"/>
        </w:rPr>
        <w:t>Nachteil</w:t>
      </w:r>
      <w:r w:rsidR="00607109">
        <w:rPr>
          <w:shd w:val="clear" w:color="auto" w:fill="FFFFFF"/>
        </w:rPr>
        <w:t xml:space="preserve"> </w:t>
      </w:r>
      <w:r w:rsidR="001F4AC1">
        <w:rPr>
          <w:shd w:val="clear" w:color="auto" w:fill="FFFFFF"/>
        </w:rPr>
        <w:t>ist,</w:t>
      </w:r>
      <w:r w:rsidR="00607109">
        <w:rPr>
          <w:shd w:val="clear" w:color="auto" w:fill="FFFFFF"/>
        </w:rPr>
        <w:t xml:space="preserve"> </w:t>
      </w:r>
      <w:r w:rsidR="001F4AC1">
        <w:rPr>
          <w:shd w:val="clear" w:color="auto" w:fill="FFFFFF"/>
        </w:rPr>
        <w:t>dass</w:t>
      </w:r>
      <w:r w:rsidR="00607109">
        <w:rPr>
          <w:shd w:val="clear" w:color="auto" w:fill="FFFFFF"/>
        </w:rPr>
        <w:t xml:space="preserve"> </w:t>
      </w:r>
      <w:r w:rsidR="001F4AC1">
        <w:rPr>
          <w:shd w:val="clear" w:color="auto" w:fill="FFFFFF"/>
        </w:rPr>
        <w:t>sich</w:t>
      </w:r>
      <w:r w:rsidR="00607109">
        <w:rPr>
          <w:shd w:val="clear" w:color="auto" w:fill="FFFFFF"/>
        </w:rPr>
        <w:t xml:space="preserve"> </w:t>
      </w:r>
      <w:r w:rsidR="001F4AC1">
        <w:rPr>
          <w:shd w:val="clear" w:color="auto" w:fill="FFFFFF"/>
        </w:rPr>
        <w:t>die</w:t>
      </w:r>
      <w:r w:rsidR="00607109">
        <w:rPr>
          <w:shd w:val="clear" w:color="auto" w:fill="FFFFFF"/>
        </w:rPr>
        <w:t xml:space="preserve"> </w:t>
      </w:r>
      <w:r w:rsidR="001F4AC1">
        <w:rPr>
          <w:shd w:val="clear" w:color="auto" w:fill="FFFFFF"/>
        </w:rPr>
        <w:t>Routing-Tabellen</w:t>
      </w:r>
      <w:r w:rsidR="00607109">
        <w:rPr>
          <w:shd w:val="clear" w:color="auto" w:fill="FFFFFF"/>
        </w:rPr>
        <w:t xml:space="preserve"> </w:t>
      </w:r>
      <w:r w:rsidR="001F4AC1">
        <w:rPr>
          <w:shd w:val="clear" w:color="auto" w:fill="FFFFFF"/>
        </w:rPr>
        <w:t>nicht</w:t>
      </w:r>
      <w:r w:rsidR="00607109">
        <w:rPr>
          <w:shd w:val="clear" w:color="auto" w:fill="FFFFFF"/>
        </w:rPr>
        <w:t xml:space="preserve"> </w:t>
      </w:r>
      <w:r w:rsidR="001F4AC1">
        <w:rPr>
          <w:shd w:val="clear" w:color="auto" w:fill="FFFFFF"/>
        </w:rPr>
        <w:t>verändern.</w:t>
      </w:r>
      <w:r w:rsidR="00607109">
        <w:rPr>
          <w:shd w:val="clear" w:color="auto" w:fill="FFFFFF"/>
        </w:rPr>
        <w:t xml:space="preserve"> </w:t>
      </w:r>
      <w:r w:rsidR="001F4AC1">
        <w:rPr>
          <w:shd w:val="clear" w:color="auto" w:fill="FFFFFF"/>
        </w:rPr>
        <w:t>Um</w:t>
      </w:r>
      <w:r w:rsidR="00607109">
        <w:rPr>
          <w:shd w:val="clear" w:color="auto" w:fill="FFFFFF"/>
        </w:rPr>
        <w:t xml:space="preserve"> </w:t>
      </w:r>
      <w:r w:rsidR="001F4AC1">
        <w:rPr>
          <w:shd w:val="clear" w:color="auto" w:fill="FFFFFF"/>
        </w:rPr>
        <w:t>eine</w:t>
      </w:r>
      <w:r w:rsidR="00607109">
        <w:rPr>
          <w:shd w:val="clear" w:color="auto" w:fill="FFFFFF"/>
        </w:rPr>
        <w:t xml:space="preserve"> </w:t>
      </w:r>
      <w:r w:rsidR="001F4AC1">
        <w:rPr>
          <w:shd w:val="clear" w:color="auto" w:fill="FFFFFF"/>
        </w:rPr>
        <w:t>fehlerfreie</w:t>
      </w:r>
      <w:r w:rsidR="00607109">
        <w:rPr>
          <w:shd w:val="clear" w:color="auto" w:fill="FFFFFF"/>
        </w:rPr>
        <w:t xml:space="preserve"> </w:t>
      </w:r>
      <w:r w:rsidR="001F4AC1">
        <w:rPr>
          <w:shd w:val="clear" w:color="auto" w:fill="FFFFFF"/>
        </w:rPr>
        <w:t>Datenkommunikation</w:t>
      </w:r>
      <w:r w:rsidR="00607109">
        <w:rPr>
          <w:shd w:val="clear" w:color="auto" w:fill="FFFFFF"/>
        </w:rPr>
        <w:t xml:space="preserve"> </w:t>
      </w:r>
      <w:r w:rsidR="001F4AC1">
        <w:rPr>
          <w:shd w:val="clear" w:color="auto" w:fill="FFFFFF"/>
        </w:rPr>
        <w:t>zu</w:t>
      </w:r>
      <w:r w:rsidR="00607109">
        <w:rPr>
          <w:shd w:val="clear" w:color="auto" w:fill="FFFFFF"/>
        </w:rPr>
        <w:t xml:space="preserve"> </w:t>
      </w:r>
      <w:r w:rsidR="001F4AC1">
        <w:rPr>
          <w:shd w:val="clear" w:color="auto" w:fill="FFFFFF"/>
        </w:rPr>
        <w:t>ermöglichen,</w:t>
      </w:r>
      <w:r w:rsidR="00607109">
        <w:rPr>
          <w:shd w:val="clear" w:color="auto" w:fill="FFFFFF"/>
        </w:rPr>
        <w:t xml:space="preserve"> </w:t>
      </w:r>
      <w:r w:rsidR="001F4AC1">
        <w:rPr>
          <w:shd w:val="clear" w:color="auto" w:fill="FFFFFF"/>
        </w:rPr>
        <w:t>darf</w:t>
      </w:r>
      <w:r w:rsidR="00607109">
        <w:rPr>
          <w:shd w:val="clear" w:color="auto" w:fill="FFFFFF"/>
        </w:rPr>
        <w:t xml:space="preserve"> </w:t>
      </w:r>
      <w:r w:rsidR="001F4AC1">
        <w:rPr>
          <w:shd w:val="clear" w:color="auto" w:fill="FFFFFF"/>
        </w:rPr>
        <w:t>sich</w:t>
      </w:r>
      <w:r w:rsidR="00607109">
        <w:rPr>
          <w:shd w:val="clear" w:color="auto" w:fill="FFFFFF"/>
        </w:rPr>
        <w:t xml:space="preserve"> </w:t>
      </w:r>
      <w:r w:rsidR="001F4AC1">
        <w:rPr>
          <w:shd w:val="clear" w:color="auto" w:fill="FFFFFF"/>
        </w:rPr>
        <w:t>das</w:t>
      </w:r>
      <w:r w:rsidR="00607109">
        <w:rPr>
          <w:shd w:val="clear" w:color="auto" w:fill="FFFFFF"/>
        </w:rPr>
        <w:t xml:space="preserve"> </w:t>
      </w:r>
      <w:r w:rsidR="001F4AC1">
        <w:rPr>
          <w:shd w:val="clear" w:color="auto" w:fill="FFFFFF"/>
        </w:rPr>
        <w:t>Netzwerk</w:t>
      </w:r>
      <w:r w:rsidR="00607109">
        <w:rPr>
          <w:shd w:val="clear" w:color="auto" w:fill="FFFFFF"/>
        </w:rPr>
        <w:t xml:space="preserve"> </w:t>
      </w:r>
      <w:r w:rsidR="001F4AC1">
        <w:rPr>
          <w:shd w:val="clear" w:color="auto" w:fill="FFFFFF"/>
        </w:rPr>
        <w:t>nicht</w:t>
      </w:r>
      <w:r w:rsidR="00607109">
        <w:rPr>
          <w:shd w:val="clear" w:color="auto" w:fill="FFFFFF"/>
        </w:rPr>
        <w:t xml:space="preserve"> </w:t>
      </w:r>
      <w:r w:rsidR="001F4AC1">
        <w:rPr>
          <w:shd w:val="clear" w:color="auto" w:fill="FFFFFF"/>
        </w:rPr>
        <w:t>verändern.</w:t>
      </w:r>
    </w:p>
    <w:p w14:paraId="285AC6BD" w14:textId="14E57028" w:rsidR="00147327" w:rsidRPr="00147327" w:rsidRDefault="00147327" w:rsidP="001B56C4">
      <w:r w:rsidRPr="00147327">
        <w:rPr>
          <w:noProof/>
          <w:lang w:eastAsia="de-CH"/>
        </w:rPr>
        <w:drawing>
          <wp:inline distT="0" distB="0" distL="0" distR="0" wp14:anchorId="410C66E1" wp14:editId="422160FA">
            <wp:extent cx="4953505" cy="2650933"/>
            <wp:effectExtent l="0" t="0" r="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993079" cy="2672112"/>
                    </a:xfrm>
                    <a:prstGeom prst="rect">
                      <a:avLst/>
                    </a:prstGeom>
                  </pic:spPr>
                </pic:pic>
              </a:graphicData>
            </a:graphic>
          </wp:inline>
        </w:drawing>
      </w:r>
    </w:p>
    <w:p w14:paraId="6C2D3F04" w14:textId="06D7DD30" w:rsidR="002304A5" w:rsidRPr="001B56C4" w:rsidRDefault="002304A5" w:rsidP="001B56C4">
      <w:pPr>
        <w:rPr>
          <w:b/>
        </w:rPr>
      </w:pPr>
      <w:r w:rsidRPr="001B56C4">
        <w:rPr>
          <w:b/>
        </w:rPr>
        <w:t>Dynamisches</w:t>
      </w:r>
      <w:r w:rsidR="00607109" w:rsidRPr="001B56C4">
        <w:rPr>
          <w:b/>
        </w:rPr>
        <w:t xml:space="preserve"> </w:t>
      </w:r>
      <w:r w:rsidRPr="001B56C4">
        <w:rPr>
          <w:b/>
        </w:rPr>
        <w:t>Routing</w:t>
      </w:r>
    </w:p>
    <w:p w14:paraId="6DD603B9" w14:textId="720D3DF0" w:rsidR="001B56C4" w:rsidRDefault="00A957A9" w:rsidP="001F4AC1">
      <w:r>
        <w:t>Der</w:t>
      </w:r>
      <w:r w:rsidR="00607109">
        <w:t xml:space="preserve"> </w:t>
      </w:r>
      <w:r>
        <w:t>grosse</w:t>
      </w:r>
      <w:r w:rsidR="00607109">
        <w:t xml:space="preserve"> </w:t>
      </w:r>
      <w:r>
        <w:t>Vorteil</w:t>
      </w:r>
      <w:r w:rsidR="00607109">
        <w:t xml:space="preserve"> </w:t>
      </w:r>
      <w:r>
        <w:t>beim</w:t>
      </w:r>
      <w:r w:rsidR="00607109">
        <w:t xml:space="preserve"> </w:t>
      </w:r>
      <w:r>
        <w:t>dynamischen</w:t>
      </w:r>
      <w:r w:rsidR="00607109">
        <w:t xml:space="preserve"> </w:t>
      </w:r>
      <w:r>
        <w:t>Routing</w:t>
      </w:r>
      <w:r w:rsidR="00607109">
        <w:t xml:space="preserve"> </w:t>
      </w:r>
      <w:r>
        <w:t>ist,</w:t>
      </w:r>
      <w:r w:rsidR="00607109">
        <w:t xml:space="preserve"> </w:t>
      </w:r>
      <w:r>
        <w:t>das</w:t>
      </w:r>
      <w:r w:rsidR="00607109">
        <w:t xml:space="preserve"> </w:t>
      </w:r>
      <w:r>
        <w:t>die</w:t>
      </w:r>
      <w:r w:rsidR="00607109">
        <w:t xml:space="preserve"> </w:t>
      </w:r>
      <w:r>
        <w:t>Routing-Tabellen</w:t>
      </w:r>
      <w:r w:rsidR="00607109">
        <w:t xml:space="preserve"> </w:t>
      </w:r>
      <w:r>
        <w:t>automatisch</w:t>
      </w:r>
      <w:r w:rsidR="00607109">
        <w:t xml:space="preserve"> </w:t>
      </w:r>
      <w:r>
        <w:t>aktualisiert</w:t>
      </w:r>
      <w:r w:rsidR="00607109">
        <w:t xml:space="preserve"> </w:t>
      </w:r>
      <w:r>
        <w:t>werden.</w:t>
      </w:r>
      <w:r w:rsidR="00607109">
        <w:t xml:space="preserve"> </w:t>
      </w:r>
      <w:r>
        <w:t>Nachfolgend</w:t>
      </w:r>
      <w:r w:rsidR="00607109">
        <w:t xml:space="preserve"> </w:t>
      </w:r>
      <w:r>
        <w:t>werden</w:t>
      </w:r>
      <w:r w:rsidR="00607109">
        <w:t xml:space="preserve"> </w:t>
      </w:r>
      <w:r>
        <w:t>zwei</w:t>
      </w:r>
      <w:r w:rsidR="00607109">
        <w:t xml:space="preserve"> </w:t>
      </w:r>
      <w:r>
        <w:t>bekannte</w:t>
      </w:r>
      <w:r w:rsidR="00607109">
        <w:t xml:space="preserve"> </w:t>
      </w:r>
      <w:r>
        <w:t>Methoden</w:t>
      </w:r>
      <w:r w:rsidR="00607109">
        <w:t xml:space="preserve"> </w:t>
      </w:r>
      <w:r>
        <w:t>auf</w:t>
      </w:r>
      <w:r w:rsidR="00607109">
        <w:t xml:space="preserve"> </w:t>
      </w:r>
      <w:r>
        <w:t>möglichst</w:t>
      </w:r>
      <w:r w:rsidR="00607109">
        <w:t xml:space="preserve"> </w:t>
      </w:r>
      <w:r>
        <w:t>einfache</w:t>
      </w:r>
      <w:r w:rsidR="00607109">
        <w:t xml:space="preserve"> </w:t>
      </w:r>
      <w:r>
        <w:t>Art</w:t>
      </w:r>
      <w:r w:rsidR="00607109">
        <w:t xml:space="preserve"> </w:t>
      </w:r>
      <w:r>
        <w:t>und</w:t>
      </w:r>
      <w:r w:rsidR="00607109">
        <w:t xml:space="preserve"> </w:t>
      </w:r>
      <w:r>
        <w:t>Weise</w:t>
      </w:r>
      <w:r w:rsidR="00607109">
        <w:t xml:space="preserve"> </w:t>
      </w:r>
      <w:r>
        <w:t>erklärt.</w:t>
      </w:r>
    </w:p>
    <w:p w14:paraId="3864807D" w14:textId="76BF10EC" w:rsidR="002304A5" w:rsidRDefault="001B56C4" w:rsidP="006F174D">
      <w:pPr>
        <w:pStyle w:val="berschrift2"/>
      </w:pPr>
      <w:bookmarkStart w:id="323" w:name="_Toc439697808"/>
      <w:r>
        <w:lastRenderedPageBreak/>
        <w:t>Ermittlung von Routen</w:t>
      </w:r>
      <w:bookmarkEnd w:id="323"/>
    </w:p>
    <w:p w14:paraId="1AF930F0" w14:textId="6DA3684F" w:rsidR="001B56C4" w:rsidRPr="001B56C4" w:rsidRDefault="001B56C4" w:rsidP="001B56C4">
      <w:pPr>
        <w:rPr>
          <w:b/>
        </w:rPr>
      </w:pPr>
      <w:r w:rsidRPr="001B56C4">
        <w:rPr>
          <w:b/>
        </w:rPr>
        <w:t>Distance Vetor Verfahren</w:t>
      </w:r>
    </w:p>
    <w:p w14:paraId="6CAFEFBC" w14:textId="261FEF19" w:rsidR="00A957A9" w:rsidRDefault="00A957A9" w:rsidP="00A957A9">
      <w:r>
        <w:t>Situation:</w:t>
      </w:r>
      <w:r w:rsidR="00607109">
        <w:t xml:space="preserve"> </w:t>
      </w:r>
      <w:r>
        <w:t>Ein</w:t>
      </w:r>
      <w:r w:rsidR="00607109">
        <w:t xml:space="preserve"> </w:t>
      </w:r>
      <w:r>
        <w:t>Netz</w:t>
      </w:r>
      <w:r w:rsidR="00607109">
        <w:t xml:space="preserve"> </w:t>
      </w:r>
      <w:r>
        <w:t>mit</w:t>
      </w:r>
      <w:r w:rsidR="00607109">
        <w:t xml:space="preserve"> </w:t>
      </w:r>
      <w:r>
        <w:t>vier</w:t>
      </w:r>
      <w:r w:rsidR="00607109">
        <w:t xml:space="preserve"> </w:t>
      </w:r>
      <w:r>
        <w:t>Routern</w:t>
      </w:r>
      <w:r w:rsidR="00607109">
        <w:t xml:space="preserve"> </w:t>
      </w:r>
      <w:r>
        <w:t>ist</w:t>
      </w:r>
      <w:r w:rsidR="00607109">
        <w:t xml:space="preserve"> </w:t>
      </w:r>
      <w:r>
        <w:t>geben.</w:t>
      </w:r>
      <w:r w:rsidR="00607109">
        <w:t xml:space="preserve"> </w:t>
      </w:r>
      <w:r>
        <w:t>Die</w:t>
      </w:r>
      <w:r w:rsidR="00607109">
        <w:t xml:space="preserve"> </w:t>
      </w:r>
      <w:r>
        <w:t>Zahlen</w:t>
      </w:r>
      <w:r w:rsidR="00607109">
        <w:t xml:space="preserve"> </w:t>
      </w:r>
      <w:r>
        <w:t>zwischen</w:t>
      </w:r>
      <w:r w:rsidR="00607109">
        <w:t xml:space="preserve"> </w:t>
      </w:r>
      <w:r>
        <w:t>den</w:t>
      </w:r>
      <w:r w:rsidR="00607109">
        <w:t xml:space="preserve"> </w:t>
      </w:r>
      <w:r>
        <w:t>Routern</w:t>
      </w:r>
      <w:r w:rsidR="00607109">
        <w:t xml:space="preserve"> </w:t>
      </w:r>
      <w:r>
        <w:t>beschreiben</w:t>
      </w:r>
      <w:r w:rsidR="00607109">
        <w:t xml:space="preserve"> </w:t>
      </w:r>
      <w:r>
        <w:t>die</w:t>
      </w:r>
      <w:r w:rsidR="00607109">
        <w:t xml:space="preserve"> </w:t>
      </w:r>
      <w:r>
        <w:t>„Zeitkosten“</w:t>
      </w:r>
      <w:r w:rsidR="00607109">
        <w:t xml:space="preserve"> </w:t>
      </w:r>
      <w:r>
        <w:t>für</w:t>
      </w:r>
      <w:r w:rsidR="00607109">
        <w:t xml:space="preserve"> </w:t>
      </w:r>
      <w:r>
        <w:t>Datenpakete.</w:t>
      </w:r>
      <w:r w:rsidR="00607109">
        <w:t xml:space="preserve"> </w:t>
      </w:r>
    </w:p>
    <w:p w14:paraId="50288DB8" w14:textId="73B7F291" w:rsidR="00A957A9" w:rsidRDefault="00A957A9" w:rsidP="0077413A">
      <w:pPr>
        <w:jc w:val="left"/>
      </w:pPr>
      <w:r w:rsidRPr="001F4AC1">
        <w:rPr>
          <w:noProof/>
          <w:lang w:eastAsia="de-CH"/>
        </w:rPr>
        <w:drawing>
          <wp:inline distT="0" distB="0" distL="0" distR="0" wp14:anchorId="72E19058" wp14:editId="3B79EC6F">
            <wp:extent cx="1100667" cy="1195962"/>
            <wp:effectExtent l="0" t="0" r="4445" b="4445"/>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139164" cy="1237792"/>
                    </a:xfrm>
                    <a:prstGeom prst="rect">
                      <a:avLst/>
                    </a:prstGeom>
                  </pic:spPr>
                </pic:pic>
              </a:graphicData>
            </a:graphic>
          </wp:inline>
        </w:drawing>
      </w:r>
    </w:p>
    <w:p w14:paraId="69E3DCB6" w14:textId="0BA0CC9A" w:rsidR="00A957A9" w:rsidRDefault="00A957A9" w:rsidP="00A957A9">
      <w:pPr>
        <w:numPr>
          <w:ilvl w:val="0"/>
          <w:numId w:val="11"/>
        </w:numPr>
        <w:shd w:val="clear" w:color="auto" w:fill="FFFFFF"/>
        <w:spacing w:before="100" w:beforeAutospacing="1" w:after="24" w:line="305" w:lineRule="atLeast"/>
        <w:ind w:left="768"/>
        <w:rPr>
          <w:rFonts w:ascii="Arial" w:eastAsia="Times New Roman" w:hAnsi="Arial" w:cs="Arial"/>
          <w:color w:val="252525"/>
          <w:lang w:eastAsia="de-CH"/>
        </w:rPr>
      </w:pPr>
      <w:r w:rsidRPr="00A957A9">
        <w:rPr>
          <w:rFonts w:ascii="Arial" w:eastAsia="Times New Roman" w:hAnsi="Arial" w:cs="Arial"/>
          <w:color w:val="252525"/>
          <w:lang w:eastAsia="de-CH"/>
        </w:rPr>
        <w:t>Erzeuge</w:t>
      </w:r>
      <w:r w:rsidR="00607109">
        <w:rPr>
          <w:rFonts w:ascii="Arial" w:eastAsia="Times New Roman" w:hAnsi="Arial" w:cs="Arial"/>
          <w:color w:val="252525"/>
          <w:lang w:eastAsia="de-CH"/>
        </w:rPr>
        <w:t xml:space="preserve"> </w:t>
      </w:r>
      <w:r w:rsidRPr="00A957A9">
        <w:rPr>
          <w:rFonts w:ascii="Arial" w:eastAsia="Times New Roman" w:hAnsi="Arial" w:cs="Arial"/>
          <w:color w:val="252525"/>
          <w:lang w:eastAsia="de-CH"/>
        </w:rPr>
        <w:t>eine</w:t>
      </w:r>
      <w:r w:rsidR="00607109">
        <w:rPr>
          <w:rFonts w:ascii="Arial" w:eastAsia="Times New Roman" w:hAnsi="Arial" w:cs="Arial"/>
          <w:color w:val="252525"/>
          <w:lang w:eastAsia="de-CH"/>
        </w:rPr>
        <w:t xml:space="preserve"> </w:t>
      </w:r>
      <w:r w:rsidRPr="00A957A9">
        <w:rPr>
          <w:rFonts w:ascii="Arial" w:eastAsia="Times New Roman" w:hAnsi="Arial" w:cs="Arial"/>
          <w:color w:val="252525"/>
          <w:lang w:eastAsia="de-CH"/>
        </w:rPr>
        <w:t>Kostenmatrix,</w:t>
      </w:r>
      <w:r w:rsidR="00607109">
        <w:rPr>
          <w:rFonts w:ascii="Arial" w:eastAsia="Times New Roman" w:hAnsi="Arial" w:cs="Arial"/>
          <w:color w:val="252525"/>
          <w:lang w:eastAsia="de-CH"/>
        </w:rPr>
        <w:t xml:space="preserve"> </w:t>
      </w:r>
      <w:r w:rsidRPr="00A957A9">
        <w:rPr>
          <w:rFonts w:ascii="Arial" w:eastAsia="Times New Roman" w:hAnsi="Arial" w:cs="Arial"/>
          <w:color w:val="252525"/>
          <w:lang w:eastAsia="de-CH"/>
        </w:rPr>
        <w:t>welche</w:t>
      </w:r>
      <w:r w:rsidR="00607109">
        <w:rPr>
          <w:rFonts w:ascii="Arial" w:eastAsia="Times New Roman" w:hAnsi="Arial" w:cs="Arial"/>
          <w:color w:val="252525"/>
          <w:lang w:eastAsia="de-CH"/>
        </w:rPr>
        <w:t xml:space="preserve"> </w:t>
      </w:r>
      <w:r w:rsidRPr="00A957A9">
        <w:rPr>
          <w:rFonts w:ascii="Arial" w:eastAsia="Times New Roman" w:hAnsi="Arial" w:cs="Arial"/>
          <w:color w:val="252525"/>
          <w:lang w:eastAsia="de-CH"/>
        </w:rPr>
        <w:t>Router</w:t>
      </w:r>
      <w:r w:rsidR="00607109">
        <w:rPr>
          <w:rFonts w:ascii="Arial" w:eastAsia="Times New Roman" w:hAnsi="Arial" w:cs="Arial"/>
          <w:color w:val="252525"/>
          <w:lang w:eastAsia="de-CH"/>
        </w:rPr>
        <w:t xml:space="preserve"> </w:t>
      </w:r>
      <w:r w:rsidRPr="00A957A9">
        <w:rPr>
          <w:rFonts w:ascii="Arial" w:eastAsia="Times New Roman" w:hAnsi="Arial" w:cs="Arial"/>
          <w:color w:val="252525"/>
          <w:lang w:eastAsia="de-CH"/>
        </w:rPr>
        <w:t>über</w:t>
      </w:r>
      <w:r w:rsidR="00607109">
        <w:rPr>
          <w:rFonts w:ascii="Arial" w:eastAsia="Times New Roman" w:hAnsi="Arial" w:cs="Arial"/>
          <w:color w:val="252525"/>
          <w:lang w:eastAsia="de-CH"/>
        </w:rPr>
        <w:t xml:space="preserve"> </w:t>
      </w:r>
      <w:r w:rsidRPr="00A957A9">
        <w:rPr>
          <w:rFonts w:ascii="Arial" w:eastAsia="Times New Roman" w:hAnsi="Arial" w:cs="Arial"/>
          <w:color w:val="252525"/>
          <w:lang w:eastAsia="de-CH"/>
        </w:rPr>
        <w:t>welche</w:t>
      </w:r>
      <w:r w:rsidR="00607109">
        <w:rPr>
          <w:rFonts w:ascii="Arial" w:eastAsia="Times New Roman" w:hAnsi="Arial" w:cs="Arial"/>
          <w:color w:val="252525"/>
          <w:lang w:eastAsia="de-CH"/>
        </w:rPr>
        <w:t xml:space="preserve"> </w:t>
      </w:r>
      <w:r w:rsidRPr="00A957A9">
        <w:rPr>
          <w:rFonts w:ascii="Arial" w:eastAsia="Times New Roman" w:hAnsi="Arial" w:cs="Arial"/>
          <w:color w:val="252525"/>
          <w:lang w:eastAsia="de-CH"/>
        </w:rPr>
        <w:t>Nachbarn</w:t>
      </w:r>
      <w:r w:rsidR="00607109">
        <w:rPr>
          <w:rFonts w:ascii="Arial" w:eastAsia="Times New Roman" w:hAnsi="Arial" w:cs="Arial"/>
          <w:color w:val="252525"/>
          <w:lang w:eastAsia="de-CH"/>
        </w:rPr>
        <w:t xml:space="preserve"> </w:t>
      </w:r>
      <w:r w:rsidRPr="00A957A9">
        <w:rPr>
          <w:rFonts w:ascii="Arial" w:eastAsia="Times New Roman" w:hAnsi="Arial" w:cs="Arial"/>
          <w:color w:val="252525"/>
          <w:lang w:eastAsia="de-CH"/>
        </w:rPr>
        <w:t>und</w:t>
      </w:r>
      <w:r w:rsidR="00607109">
        <w:rPr>
          <w:rFonts w:ascii="Arial" w:eastAsia="Times New Roman" w:hAnsi="Arial" w:cs="Arial"/>
          <w:color w:val="252525"/>
          <w:lang w:eastAsia="de-CH"/>
        </w:rPr>
        <w:t xml:space="preserve"> </w:t>
      </w:r>
      <w:r w:rsidRPr="00A957A9">
        <w:rPr>
          <w:rFonts w:ascii="Arial" w:eastAsia="Times New Roman" w:hAnsi="Arial" w:cs="Arial"/>
          <w:color w:val="252525"/>
          <w:lang w:eastAsia="de-CH"/>
        </w:rPr>
        <w:t>zu</w:t>
      </w:r>
      <w:r w:rsidR="00607109">
        <w:rPr>
          <w:rFonts w:ascii="Arial" w:eastAsia="Times New Roman" w:hAnsi="Arial" w:cs="Arial"/>
          <w:color w:val="252525"/>
          <w:lang w:eastAsia="de-CH"/>
        </w:rPr>
        <w:t xml:space="preserve"> </w:t>
      </w:r>
      <w:r w:rsidRPr="00A957A9">
        <w:rPr>
          <w:rFonts w:ascii="Arial" w:eastAsia="Times New Roman" w:hAnsi="Arial" w:cs="Arial"/>
          <w:color w:val="252525"/>
          <w:lang w:eastAsia="de-CH"/>
        </w:rPr>
        <w:t>welchen</w:t>
      </w:r>
      <w:r w:rsidR="00607109">
        <w:rPr>
          <w:rFonts w:ascii="Arial" w:eastAsia="Times New Roman" w:hAnsi="Arial" w:cs="Arial"/>
          <w:color w:val="252525"/>
          <w:lang w:eastAsia="de-CH"/>
        </w:rPr>
        <w:t xml:space="preserve"> </w:t>
      </w:r>
      <w:r w:rsidRPr="00A957A9">
        <w:rPr>
          <w:rFonts w:ascii="Arial" w:eastAsia="Times New Roman" w:hAnsi="Arial" w:cs="Arial"/>
          <w:color w:val="252525"/>
          <w:lang w:eastAsia="de-CH"/>
        </w:rPr>
        <w:t>Kosten</w:t>
      </w:r>
      <w:r w:rsidR="00607109">
        <w:rPr>
          <w:rFonts w:ascii="Arial" w:eastAsia="Times New Roman" w:hAnsi="Arial" w:cs="Arial"/>
          <w:color w:val="252525"/>
          <w:lang w:eastAsia="de-CH"/>
        </w:rPr>
        <w:t xml:space="preserve"> </w:t>
      </w:r>
      <w:r w:rsidRPr="00A957A9">
        <w:rPr>
          <w:rFonts w:ascii="Arial" w:eastAsia="Times New Roman" w:hAnsi="Arial" w:cs="Arial"/>
          <w:color w:val="252525"/>
          <w:lang w:eastAsia="de-CH"/>
        </w:rPr>
        <w:t>erreichbar</w:t>
      </w:r>
      <w:r w:rsidR="00607109">
        <w:rPr>
          <w:rFonts w:ascii="Arial" w:eastAsia="Times New Roman" w:hAnsi="Arial" w:cs="Arial"/>
          <w:color w:val="252525"/>
          <w:lang w:eastAsia="de-CH"/>
        </w:rPr>
        <w:t xml:space="preserve"> </w:t>
      </w:r>
      <w:r w:rsidRPr="00A957A9">
        <w:rPr>
          <w:rFonts w:ascii="Arial" w:eastAsia="Times New Roman" w:hAnsi="Arial" w:cs="Arial"/>
          <w:color w:val="252525"/>
          <w:lang w:eastAsia="de-CH"/>
        </w:rPr>
        <w:t>sind</w:t>
      </w:r>
      <w:r w:rsidR="00607109">
        <w:rPr>
          <w:rFonts w:ascii="Arial" w:eastAsia="Times New Roman" w:hAnsi="Arial" w:cs="Arial"/>
          <w:color w:val="252525"/>
          <w:lang w:eastAsia="de-CH"/>
        </w:rPr>
        <w:t xml:space="preserve"> </w:t>
      </w:r>
      <w:r w:rsidRPr="00A957A9">
        <w:rPr>
          <w:rFonts w:ascii="Arial" w:eastAsia="Times New Roman" w:hAnsi="Arial" w:cs="Arial"/>
          <w:color w:val="252525"/>
          <w:lang w:eastAsia="de-CH"/>
        </w:rPr>
        <w:t>und</w:t>
      </w:r>
      <w:r w:rsidR="00607109">
        <w:rPr>
          <w:rFonts w:ascii="Arial" w:eastAsia="Times New Roman" w:hAnsi="Arial" w:cs="Arial"/>
          <w:color w:val="252525"/>
          <w:lang w:eastAsia="de-CH"/>
        </w:rPr>
        <w:t xml:space="preserve"> </w:t>
      </w:r>
      <w:r w:rsidRPr="00A957A9">
        <w:rPr>
          <w:rFonts w:ascii="Arial" w:eastAsia="Times New Roman" w:hAnsi="Arial" w:cs="Arial"/>
          <w:color w:val="252525"/>
          <w:lang w:eastAsia="de-CH"/>
        </w:rPr>
        <w:t>anfangs</w:t>
      </w:r>
      <w:r w:rsidR="00607109">
        <w:rPr>
          <w:rFonts w:ascii="Arial" w:eastAsia="Times New Roman" w:hAnsi="Arial" w:cs="Arial"/>
          <w:color w:val="252525"/>
          <w:lang w:eastAsia="de-CH"/>
        </w:rPr>
        <w:t xml:space="preserve"> </w:t>
      </w:r>
      <w:r w:rsidRPr="00A957A9">
        <w:rPr>
          <w:rFonts w:ascii="Arial" w:eastAsia="Times New Roman" w:hAnsi="Arial" w:cs="Arial"/>
          <w:color w:val="252525"/>
          <w:lang w:eastAsia="de-CH"/>
        </w:rPr>
        <w:t>nur</w:t>
      </w:r>
      <w:r w:rsidR="00607109">
        <w:rPr>
          <w:rFonts w:ascii="Arial" w:eastAsia="Times New Roman" w:hAnsi="Arial" w:cs="Arial"/>
          <w:color w:val="252525"/>
          <w:lang w:eastAsia="de-CH"/>
        </w:rPr>
        <w:t xml:space="preserve"> </w:t>
      </w:r>
      <w:r w:rsidRPr="00A957A9">
        <w:rPr>
          <w:rFonts w:ascii="Arial" w:eastAsia="Times New Roman" w:hAnsi="Arial" w:cs="Arial"/>
          <w:color w:val="252525"/>
          <w:lang w:eastAsia="de-CH"/>
        </w:rPr>
        <w:t>die</w:t>
      </w:r>
      <w:r w:rsidR="00607109">
        <w:rPr>
          <w:rFonts w:ascii="Arial" w:eastAsia="Times New Roman" w:hAnsi="Arial" w:cs="Arial"/>
          <w:color w:val="252525"/>
          <w:lang w:eastAsia="de-CH"/>
        </w:rPr>
        <w:t xml:space="preserve"> </w:t>
      </w:r>
      <w:r w:rsidRPr="00A957A9">
        <w:rPr>
          <w:rFonts w:ascii="Arial" w:eastAsia="Times New Roman" w:hAnsi="Arial" w:cs="Arial"/>
          <w:color w:val="252525"/>
          <w:lang w:eastAsia="de-CH"/>
        </w:rPr>
        <w:t>(bekannten)</w:t>
      </w:r>
      <w:r w:rsidR="00607109">
        <w:rPr>
          <w:rFonts w:ascii="Arial" w:eastAsia="Times New Roman" w:hAnsi="Arial" w:cs="Arial"/>
          <w:color w:val="252525"/>
          <w:lang w:eastAsia="de-CH"/>
        </w:rPr>
        <w:t xml:space="preserve"> </w:t>
      </w:r>
      <w:r w:rsidRPr="00A957A9">
        <w:rPr>
          <w:rFonts w:ascii="Arial" w:eastAsia="Times New Roman" w:hAnsi="Arial" w:cs="Arial"/>
          <w:color w:val="252525"/>
          <w:lang w:eastAsia="de-CH"/>
        </w:rPr>
        <w:t>Kosten</w:t>
      </w:r>
      <w:r w:rsidR="00607109">
        <w:rPr>
          <w:rFonts w:ascii="Arial" w:eastAsia="Times New Roman" w:hAnsi="Arial" w:cs="Arial"/>
          <w:color w:val="252525"/>
          <w:lang w:eastAsia="de-CH"/>
        </w:rPr>
        <w:t xml:space="preserve"> </w:t>
      </w:r>
      <w:r w:rsidRPr="00A957A9">
        <w:rPr>
          <w:rFonts w:ascii="Arial" w:eastAsia="Times New Roman" w:hAnsi="Arial" w:cs="Arial"/>
          <w:color w:val="252525"/>
          <w:lang w:eastAsia="de-CH"/>
        </w:rPr>
        <w:t>zu</w:t>
      </w:r>
      <w:r w:rsidR="00607109">
        <w:rPr>
          <w:rFonts w:ascii="Arial" w:eastAsia="Times New Roman" w:hAnsi="Arial" w:cs="Arial"/>
          <w:color w:val="252525"/>
          <w:lang w:eastAsia="de-CH"/>
        </w:rPr>
        <w:t xml:space="preserve"> </w:t>
      </w:r>
      <w:r w:rsidRPr="00A957A9">
        <w:rPr>
          <w:rFonts w:ascii="Arial" w:eastAsia="Times New Roman" w:hAnsi="Arial" w:cs="Arial"/>
          <w:color w:val="252525"/>
          <w:lang w:eastAsia="de-CH"/>
        </w:rPr>
        <w:t>direkten</w:t>
      </w:r>
      <w:r w:rsidR="00607109">
        <w:rPr>
          <w:rFonts w:ascii="Arial" w:eastAsia="Times New Roman" w:hAnsi="Arial" w:cs="Arial"/>
          <w:color w:val="252525"/>
          <w:lang w:eastAsia="de-CH"/>
        </w:rPr>
        <w:t xml:space="preserve"> </w:t>
      </w:r>
      <w:r w:rsidRPr="00A957A9">
        <w:rPr>
          <w:rFonts w:ascii="Arial" w:eastAsia="Times New Roman" w:hAnsi="Arial" w:cs="Arial"/>
          <w:color w:val="252525"/>
          <w:lang w:eastAsia="de-CH"/>
        </w:rPr>
        <w:t>Nachbarn</w:t>
      </w:r>
      <w:r w:rsidR="00607109">
        <w:rPr>
          <w:rFonts w:ascii="Arial" w:eastAsia="Times New Roman" w:hAnsi="Arial" w:cs="Arial"/>
          <w:color w:val="252525"/>
          <w:lang w:eastAsia="de-CH"/>
        </w:rPr>
        <w:t xml:space="preserve"> </w:t>
      </w:r>
      <w:r w:rsidRPr="00A957A9">
        <w:rPr>
          <w:rFonts w:ascii="Arial" w:eastAsia="Times New Roman" w:hAnsi="Arial" w:cs="Arial"/>
          <w:color w:val="252525"/>
          <w:lang w:eastAsia="de-CH"/>
        </w:rPr>
        <w:t>enthält.</w:t>
      </w:r>
    </w:p>
    <w:p w14:paraId="11249F53" w14:textId="4500E50E" w:rsidR="00A957A9" w:rsidRPr="00A957A9" w:rsidRDefault="00A957A9" w:rsidP="009236C2">
      <w:pPr>
        <w:rPr>
          <w:rFonts w:ascii="Arial" w:eastAsia="Times New Roman" w:hAnsi="Arial" w:cs="Arial"/>
          <w:color w:val="252525"/>
          <w:lang w:eastAsia="de-CH"/>
        </w:rPr>
      </w:pPr>
      <w:r w:rsidRPr="00A957A9">
        <w:rPr>
          <w:noProof/>
          <w:lang w:eastAsia="de-CH"/>
        </w:rPr>
        <w:drawing>
          <wp:inline distT="0" distB="0" distL="0" distR="0" wp14:anchorId="4E6022E0" wp14:editId="02F122B5">
            <wp:extent cx="5270643" cy="872050"/>
            <wp:effectExtent l="0" t="0" r="6350" b="4445"/>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319640" cy="880157"/>
                    </a:xfrm>
                    <a:prstGeom prst="rect">
                      <a:avLst/>
                    </a:prstGeom>
                  </pic:spPr>
                </pic:pic>
              </a:graphicData>
            </a:graphic>
          </wp:inline>
        </w:drawing>
      </w:r>
    </w:p>
    <w:p w14:paraId="65972FC5" w14:textId="66AB015C" w:rsidR="00A957A9" w:rsidRPr="00A957A9" w:rsidRDefault="00A957A9" w:rsidP="00A957A9">
      <w:pPr>
        <w:numPr>
          <w:ilvl w:val="0"/>
          <w:numId w:val="11"/>
        </w:numPr>
        <w:shd w:val="clear" w:color="auto" w:fill="FFFFFF"/>
        <w:spacing w:before="100" w:beforeAutospacing="1" w:after="24" w:line="305" w:lineRule="atLeast"/>
        <w:ind w:left="768"/>
        <w:rPr>
          <w:rFonts w:ascii="Arial" w:eastAsia="Times New Roman" w:hAnsi="Arial" w:cs="Arial"/>
          <w:color w:val="252525"/>
          <w:lang w:eastAsia="de-CH"/>
        </w:rPr>
      </w:pPr>
      <w:r w:rsidRPr="00A957A9">
        <w:rPr>
          <w:rFonts w:ascii="Arial" w:eastAsia="Times New Roman" w:hAnsi="Arial" w:cs="Arial"/>
          <w:color w:val="252525"/>
          <w:lang w:eastAsia="de-CH"/>
        </w:rPr>
        <w:t>Erzeuge</w:t>
      </w:r>
      <w:r w:rsidR="00607109">
        <w:rPr>
          <w:rFonts w:ascii="Arial" w:eastAsia="Times New Roman" w:hAnsi="Arial" w:cs="Arial"/>
          <w:color w:val="252525"/>
          <w:lang w:eastAsia="de-CH"/>
        </w:rPr>
        <w:t xml:space="preserve"> </w:t>
      </w:r>
      <w:r w:rsidRPr="00A957A9">
        <w:rPr>
          <w:rFonts w:ascii="Arial" w:eastAsia="Times New Roman" w:hAnsi="Arial" w:cs="Arial"/>
          <w:color w:val="252525"/>
          <w:lang w:eastAsia="de-CH"/>
        </w:rPr>
        <w:t>eine</w:t>
      </w:r>
      <w:r w:rsidR="00607109">
        <w:rPr>
          <w:rFonts w:ascii="Arial" w:eastAsia="Times New Roman" w:hAnsi="Arial" w:cs="Arial"/>
          <w:color w:val="252525"/>
          <w:lang w:eastAsia="de-CH"/>
        </w:rPr>
        <w:t xml:space="preserve"> </w:t>
      </w:r>
      <w:r w:rsidRPr="00A957A9">
        <w:rPr>
          <w:rFonts w:ascii="Arial" w:eastAsia="Times New Roman" w:hAnsi="Arial" w:cs="Arial"/>
          <w:color w:val="252525"/>
          <w:lang w:eastAsia="de-CH"/>
        </w:rPr>
        <w:t>Aufstellung</w:t>
      </w:r>
      <w:r w:rsidR="00607109">
        <w:rPr>
          <w:rFonts w:ascii="Arial" w:eastAsia="Times New Roman" w:hAnsi="Arial" w:cs="Arial"/>
          <w:color w:val="252525"/>
          <w:lang w:eastAsia="de-CH"/>
        </w:rPr>
        <w:t xml:space="preserve"> </w:t>
      </w:r>
      <w:r w:rsidRPr="00A957A9">
        <w:rPr>
          <w:rFonts w:ascii="Arial" w:eastAsia="Times New Roman" w:hAnsi="Arial" w:cs="Arial"/>
          <w:color w:val="252525"/>
          <w:lang w:eastAsia="de-CH"/>
        </w:rPr>
        <w:t>mit</w:t>
      </w:r>
      <w:r w:rsidR="00607109">
        <w:rPr>
          <w:rFonts w:ascii="Arial" w:eastAsia="Times New Roman" w:hAnsi="Arial" w:cs="Arial"/>
          <w:color w:val="252525"/>
          <w:lang w:eastAsia="de-CH"/>
        </w:rPr>
        <w:t xml:space="preserve"> </w:t>
      </w:r>
      <w:r w:rsidRPr="00A957A9">
        <w:rPr>
          <w:rFonts w:ascii="Arial" w:eastAsia="Times New Roman" w:hAnsi="Arial" w:cs="Arial"/>
          <w:color w:val="252525"/>
          <w:lang w:eastAsia="de-CH"/>
        </w:rPr>
        <w:t>Informationen,</w:t>
      </w:r>
      <w:r w:rsidR="00607109">
        <w:rPr>
          <w:rFonts w:ascii="Arial" w:eastAsia="Times New Roman" w:hAnsi="Arial" w:cs="Arial"/>
          <w:color w:val="252525"/>
          <w:lang w:eastAsia="de-CH"/>
        </w:rPr>
        <w:t xml:space="preserve"> </w:t>
      </w:r>
      <w:r w:rsidRPr="00A957A9">
        <w:rPr>
          <w:rFonts w:ascii="Arial" w:eastAsia="Times New Roman" w:hAnsi="Arial" w:cs="Arial"/>
          <w:color w:val="252525"/>
          <w:lang w:eastAsia="de-CH"/>
        </w:rPr>
        <w:t>welche</w:t>
      </w:r>
      <w:r w:rsidR="00607109">
        <w:rPr>
          <w:rFonts w:ascii="Arial" w:eastAsia="Times New Roman" w:hAnsi="Arial" w:cs="Arial"/>
          <w:color w:val="252525"/>
          <w:lang w:eastAsia="de-CH"/>
        </w:rPr>
        <w:t xml:space="preserve"> </w:t>
      </w:r>
      <w:r w:rsidRPr="00A957A9">
        <w:rPr>
          <w:rFonts w:ascii="Arial" w:eastAsia="Times New Roman" w:hAnsi="Arial" w:cs="Arial"/>
          <w:color w:val="252525"/>
          <w:lang w:eastAsia="de-CH"/>
        </w:rPr>
        <w:t>Router</w:t>
      </w:r>
      <w:r w:rsidR="00607109">
        <w:rPr>
          <w:rFonts w:ascii="Arial" w:eastAsia="Times New Roman" w:hAnsi="Arial" w:cs="Arial"/>
          <w:color w:val="252525"/>
          <w:lang w:eastAsia="de-CH"/>
        </w:rPr>
        <w:t xml:space="preserve"> </w:t>
      </w:r>
      <w:r w:rsidRPr="00A957A9">
        <w:rPr>
          <w:rFonts w:ascii="Arial" w:eastAsia="Times New Roman" w:hAnsi="Arial" w:cs="Arial"/>
          <w:color w:val="252525"/>
          <w:lang w:eastAsia="de-CH"/>
        </w:rPr>
        <w:t>wir</w:t>
      </w:r>
      <w:r w:rsidR="00607109">
        <w:rPr>
          <w:rFonts w:ascii="Arial" w:eastAsia="Times New Roman" w:hAnsi="Arial" w:cs="Arial"/>
          <w:color w:val="252525"/>
          <w:lang w:eastAsia="de-CH"/>
        </w:rPr>
        <w:t xml:space="preserve"> </w:t>
      </w:r>
      <w:r w:rsidRPr="00A957A9">
        <w:rPr>
          <w:rFonts w:ascii="Arial" w:eastAsia="Times New Roman" w:hAnsi="Arial" w:cs="Arial"/>
          <w:color w:val="252525"/>
          <w:lang w:eastAsia="de-CH"/>
        </w:rPr>
        <w:t>zu</w:t>
      </w:r>
      <w:r w:rsidR="00607109">
        <w:rPr>
          <w:rFonts w:ascii="Arial" w:eastAsia="Times New Roman" w:hAnsi="Arial" w:cs="Arial"/>
          <w:color w:val="252525"/>
          <w:lang w:eastAsia="de-CH"/>
        </w:rPr>
        <w:t xml:space="preserve"> </w:t>
      </w:r>
      <w:r w:rsidRPr="00A957A9">
        <w:rPr>
          <w:rFonts w:ascii="Arial" w:eastAsia="Times New Roman" w:hAnsi="Arial" w:cs="Arial"/>
          <w:color w:val="252525"/>
          <w:lang w:eastAsia="de-CH"/>
        </w:rPr>
        <w:t>welchen</w:t>
      </w:r>
      <w:r w:rsidR="00607109">
        <w:rPr>
          <w:rFonts w:ascii="Arial" w:eastAsia="Times New Roman" w:hAnsi="Arial" w:cs="Arial"/>
          <w:color w:val="252525"/>
          <w:lang w:eastAsia="de-CH"/>
        </w:rPr>
        <w:t xml:space="preserve"> </w:t>
      </w:r>
      <w:r w:rsidRPr="00A957A9">
        <w:rPr>
          <w:rFonts w:ascii="Arial" w:eastAsia="Times New Roman" w:hAnsi="Arial" w:cs="Arial"/>
          <w:color w:val="252525"/>
          <w:lang w:eastAsia="de-CH"/>
        </w:rPr>
        <w:t>Kosten</w:t>
      </w:r>
      <w:r w:rsidR="00607109">
        <w:rPr>
          <w:rFonts w:ascii="Arial" w:eastAsia="Times New Roman" w:hAnsi="Arial" w:cs="Arial"/>
          <w:color w:val="252525"/>
          <w:lang w:eastAsia="de-CH"/>
        </w:rPr>
        <w:t xml:space="preserve"> </w:t>
      </w:r>
      <w:r w:rsidRPr="00A957A9">
        <w:rPr>
          <w:rFonts w:ascii="Arial" w:eastAsia="Times New Roman" w:hAnsi="Arial" w:cs="Arial"/>
          <w:color w:val="252525"/>
          <w:lang w:eastAsia="de-CH"/>
        </w:rPr>
        <w:t>am</w:t>
      </w:r>
      <w:r w:rsidR="00607109">
        <w:rPr>
          <w:rFonts w:ascii="Arial" w:eastAsia="Times New Roman" w:hAnsi="Arial" w:cs="Arial"/>
          <w:color w:val="252525"/>
          <w:lang w:eastAsia="de-CH"/>
        </w:rPr>
        <w:t xml:space="preserve"> </w:t>
      </w:r>
      <w:r w:rsidRPr="00A957A9">
        <w:rPr>
          <w:rFonts w:ascii="Arial" w:eastAsia="Times New Roman" w:hAnsi="Arial" w:cs="Arial"/>
          <w:color w:val="252525"/>
          <w:lang w:eastAsia="de-CH"/>
        </w:rPr>
        <w:t>besten</w:t>
      </w:r>
      <w:r w:rsidR="00607109">
        <w:rPr>
          <w:rFonts w:ascii="Arial" w:eastAsia="Times New Roman" w:hAnsi="Arial" w:cs="Arial"/>
          <w:color w:val="252525"/>
          <w:lang w:eastAsia="de-CH"/>
        </w:rPr>
        <w:t xml:space="preserve"> </w:t>
      </w:r>
      <w:r w:rsidRPr="00A957A9">
        <w:rPr>
          <w:rFonts w:ascii="Arial" w:eastAsia="Times New Roman" w:hAnsi="Arial" w:cs="Arial"/>
          <w:color w:val="252525"/>
          <w:lang w:eastAsia="de-CH"/>
        </w:rPr>
        <w:t>erreichen</w:t>
      </w:r>
      <w:r w:rsidR="00607109">
        <w:rPr>
          <w:rFonts w:ascii="Arial" w:eastAsia="Times New Roman" w:hAnsi="Arial" w:cs="Arial"/>
          <w:color w:val="252525"/>
          <w:lang w:eastAsia="de-CH"/>
        </w:rPr>
        <w:t xml:space="preserve"> </w:t>
      </w:r>
      <w:r w:rsidRPr="00A957A9">
        <w:rPr>
          <w:rFonts w:ascii="Arial" w:eastAsia="Times New Roman" w:hAnsi="Arial" w:cs="Arial"/>
          <w:color w:val="252525"/>
          <w:lang w:eastAsia="de-CH"/>
        </w:rPr>
        <w:t>können</w:t>
      </w:r>
      <w:r w:rsidR="00607109">
        <w:rPr>
          <w:rFonts w:ascii="Arial" w:eastAsia="Times New Roman" w:hAnsi="Arial" w:cs="Arial"/>
          <w:color w:val="252525"/>
          <w:lang w:eastAsia="de-CH"/>
        </w:rPr>
        <w:t xml:space="preserve"> </w:t>
      </w:r>
      <w:r w:rsidRPr="00A957A9">
        <w:rPr>
          <w:rFonts w:ascii="Arial" w:eastAsia="Times New Roman" w:hAnsi="Arial" w:cs="Arial"/>
          <w:color w:val="252525"/>
          <w:lang w:eastAsia="de-CH"/>
        </w:rPr>
        <w:t>und</w:t>
      </w:r>
      <w:r w:rsidR="00607109">
        <w:rPr>
          <w:rFonts w:ascii="Arial" w:eastAsia="Times New Roman" w:hAnsi="Arial" w:cs="Arial"/>
          <w:color w:val="252525"/>
          <w:lang w:eastAsia="de-CH"/>
        </w:rPr>
        <w:t xml:space="preserve"> </w:t>
      </w:r>
      <w:r w:rsidRPr="00A957A9">
        <w:rPr>
          <w:rFonts w:ascii="Arial" w:eastAsia="Times New Roman" w:hAnsi="Arial" w:cs="Arial"/>
          <w:color w:val="252525"/>
          <w:lang w:eastAsia="de-CH"/>
        </w:rPr>
        <w:t>schicke</w:t>
      </w:r>
      <w:r w:rsidR="00607109">
        <w:rPr>
          <w:rFonts w:ascii="Arial" w:eastAsia="Times New Roman" w:hAnsi="Arial" w:cs="Arial"/>
          <w:color w:val="252525"/>
          <w:lang w:eastAsia="de-CH"/>
        </w:rPr>
        <w:t xml:space="preserve"> </w:t>
      </w:r>
      <w:r w:rsidRPr="00A957A9">
        <w:rPr>
          <w:rFonts w:ascii="Arial" w:eastAsia="Times New Roman" w:hAnsi="Arial" w:cs="Arial"/>
          <w:color w:val="252525"/>
          <w:lang w:eastAsia="de-CH"/>
        </w:rPr>
        <w:t>sie</w:t>
      </w:r>
      <w:r w:rsidR="00607109">
        <w:rPr>
          <w:rFonts w:ascii="Arial" w:eastAsia="Times New Roman" w:hAnsi="Arial" w:cs="Arial"/>
          <w:color w:val="252525"/>
          <w:lang w:eastAsia="de-CH"/>
        </w:rPr>
        <w:t xml:space="preserve"> </w:t>
      </w:r>
      <w:r w:rsidRPr="00A957A9">
        <w:rPr>
          <w:rFonts w:ascii="Arial" w:eastAsia="Times New Roman" w:hAnsi="Arial" w:cs="Arial"/>
          <w:color w:val="252525"/>
          <w:lang w:eastAsia="de-CH"/>
        </w:rPr>
        <w:t>an</w:t>
      </w:r>
      <w:r w:rsidR="00607109">
        <w:rPr>
          <w:rFonts w:ascii="Arial" w:eastAsia="Times New Roman" w:hAnsi="Arial" w:cs="Arial"/>
          <w:color w:val="252525"/>
          <w:lang w:eastAsia="de-CH"/>
        </w:rPr>
        <w:t xml:space="preserve"> </w:t>
      </w:r>
      <w:r w:rsidRPr="00A957A9">
        <w:rPr>
          <w:rFonts w:ascii="Arial" w:eastAsia="Times New Roman" w:hAnsi="Arial" w:cs="Arial"/>
          <w:color w:val="252525"/>
          <w:lang w:eastAsia="de-CH"/>
        </w:rPr>
        <w:t>alle</w:t>
      </w:r>
      <w:r w:rsidR="00607109">
        <w:rPr>
          <w:rFonts w:ascii="Arial" w:eastAsia="Times New Roman" w:hAnsi="Arial" w:cs="Arial"/>
          <w:color w:val="252525"/>
          <w:lang w:eastAsia="de-CH"/>
        </w:rPr>
        <w:t xml:space="preserve"> </w:t>
      </w:r>
      <w:r w:rsidRPr="00A957A9">
        <w:rPr>
          <w:rFonts w:ascii="Arial" w:eastAsia="Times New Roman" w:hAnsi="Arial" w:cs="Arial"/>
          <w:color w:val="252525"/>
          <w:lang w:eastAsia="de-CH"/>
        </w:rPr>
        <w:t>Nachbarn.</w:t>
      </w:r>
    </w:p>
    <w:p w14:paraId="741089DB" w14:textId="47065D6A" w:rsidR="00A957A9" w:rsidRPr="00A957A9" w:rsidRDefault="00A957A9" w:rsidP="00A957A9">
      <w:pPr>
        <w:numPr>
          <w:ilvl w:val="0"/>
          <w:numId w:val="11"/>
        </w:numPr>
        <w:shd w:val="clear" w:color="auto" w:fill="FFFFFF"/>
        <w:spacing w:before="100" w:beforeAutospacing="1" w:after="24" w:line="305" w:lineRule="atLeast"/>
        <w:ind w:left="768"/>
        <w:rPr>
          <w:rFonts w:ascii="Arial" w:eastAsia="Times New Roman" w:hAnsi="Arial" w:cs="Arial"/>
          <w:color w:val="252525"/>
          <w:lang w:eastAsia="de-CH"/>
        </w:rPr>
      </w:pPr>
      <w:r w:rsidRPr="00A957A9">
        <w:rPr>
          <w:rFonts w:ascii="Arial" w:eastAsia="Times New Roman" w:hAnsi="Arial" w:cs="Arial"/>
          <w:color w:val="252525"/>
          <w:lang w:eastAsia="de-CH"/>
        </w:rPr>
        <w:t>Warte</w:t>
      </w:r>
      <w:r w:rsidR="00607109">
        <w:rPr>
          <w:rFonts w:ascii="Arial" w:eastAsia="Times New Roman" w:hAnsi="Arial" w:cs="Arial"/>
          <w:color w:val="252525"/>
          <w:lang w:eastAsia="de-CH"/>
        </w:rPr>
        <w:t xml:space="preserve"> </w:t>
      </w:r>
      <w:r w:rsidRPr="00A957A9">
        <w:rPr>
          <w:rFonts w:ascii="Arial" w:eastAsia="Times New Roman" w:hAnsi="Arial" w:cs="Arial"/>
          <w:color w:val="252525"/>
          <w:lang w:eastAsia="de-CH"/>
        </w:rPr>
        <w:t>auf</w:t>
      </w:r>
      <w:r w:rsidR="00607109">
        <w:rPr>
          <w:rFonts w:ascii="Arial" w:eastAsia="Times New Roman" w:hAnsi="Arial" w:cs="Arial"/>
          <w:color w:val="252525"/>
          <w:lang w:eastAsia="de-CH"/>
        </w:rPr>
        <w:t xml:space="preserve"> </w:t>
      </w:r>
      <w:r w:rsidRPr="00A957A9">
        <w:rPr>
          <w:rFonts w:ascii="Arial" w:eastAsia="Times New Roman" w:hAnsi="Arial" w:cs="Arial"/>
          <w:color w:val="252525"/>
          <w:lang w:eastAsia="de-CH"/>
        </w:rPr>
        <w:t>Aufstellungen</w:t>
      </w:r>
      <w:r w:rsidR="00607109">
        <w:rPr>
          <w:rFonts w:ascii="Arial" w:eastAsia="Times New Roman" w:hAnsi="Arial" w:cs="Arial"/>
          <w:color w:val="252525"/>
          <w:lang w:eastAsia="de-CH"/>
        </w:rPr>
        <w:t xml:space="preserve"> </w:t>
      </w:r>
      <w:r w:rsidRPr="00A957A9">
        <w:rPr>
          <w:rFonts w:ascii="Arial" w:eastAsia="Times New Roman" w:hAnsi="Arial" w:cs="Arial"/>
          <w:color w:val="252525"/>
          <w:lang w:eastAsia="de-CH"/>
        </w:rPr>
        <w:t>dieser</w:t>
      </w:r>
      <w:r w:rsidR="00607109">
        <w:rPr>
          <w:rFonts w:ascii="Arial" w:eastAsia="Times New Roman" w:hAnsi="Arial" w:cs="Arial"/>
          <w:color w:val="252525"/>
          <w:lang w:eastAsia="de-CH"/>
        </w:rPr>
        <w:t xml:space="preserve"> </w:t>
      </w:r>
      <w:r w:rsidRPr="00A957A9">
        <w:rPr>
          <w:rFonts w:ascii="Arial" w:eastAsia="Times New Roman" w:hAnsi="Arial" w:cs="Arial"/>
          <w:color w:val="252525"/>
          <w:lang w:eastAsia="de-CH"/>
        </w:rPr>
        <w:t>Art</w:t>
      </w:r>
      <w:r w:rsidR="00607109">
        <w:rPr>
          <w:rFonts w:ascii="Arial" w:eastAsia="Times New Roman" w:hAnsi="Arial" w:cs="Arial"/>
          <w:color w:val="252525"/>
          <w:lang w:eastAsia="de-CH"/>
        </w:rPr>
        <w:t xml:space="preserve"> </w:t>
      </w:r>
      <w:r w:rsidRPr="00A957A9">
        <w:rPr>
          <w:rFonts w:ascii="Arial" w:eastAsia="Times New Roman" w:hAnsi="Arial" w:cs="Arial"/>
          <w:color w:val="252525"/>
          <w:lang w:eastAsia="de-CH"/>
        </w:rPr>
        <w:t>von</w:t>
      </w:r>
      <w:r w:rsidR="00607109">
        <w:rPr>
          <w:rFonts w:ascii="Arial" w:eastAsia="Times New Roman" w:hAnsi="Arial" w:cs="Arial"/>
          <w:color w:val="252525"/>
          <w:lang w:eastAsia="de-CH"/>
        </w:rPr>
        <w:t xml:space="preserve"> </w:t>
      </w:r>
      <w:r w:rsidRPr="00A957A9">
        <w:rPr>
          <w:rFonts w:ascii="Arial" w:eastAsia="Times New Roman" w:hAnsi="Arial" w:cs="Arial"/>
          <w:color w:val="252525"/>
          <w:lang w:eastAsia="de-CH"/>
        </w:rPr>
        <w:t>anderen</w:t>
      </w:r>
      <w:r w:rsidR="00607109">
        <w:rPr>
          <w:rFonts w:ascii="Arial" w:eastAsia="Times New Roman" w:hAnsi="Arial" w:cs="Arial"/>
          <w:color w:val="252525"/>
          <w:lang w:eastAsia="de-CH"/>
        </w:rPr>
        <w:t xml:space="preserve"> </w:t>
      </w:r>
      <w:r w:rsidRPr="00A957A9">
        <w:rPr>
          <w:rFonts w:ascii="Arial" w:eastAsia="Times New Roman" w:hAnsi="Arial" w:cs="Arial"/>
          <w:color w:val="252525"/>
          <w:lang w:eastAsia="de-CH"/>
        </w:rPr>
        <w:t>Routern,</w:t>
      </w:r>
      <w:r w:rsidR="00607109">
        <w:rPr>
          <w:rFonts w:ascii="Arial" w:eastAsia="Times New Roman" w:hAnsi="Arial" w:cs="Arial"/>
          <w:color w:val="252525"/>
          <w:lang w:eastAsia="de-CH"/>
        </w:rPr>
        <w:t xml:space="preserve"> </w:t>
      </w:r>
      <w:r w:rsidRPr="00A957A9">
        <w:rPr>
          <w:rFonts w:ascii="Arial" w:eastAsia="Times New Roman" w:hAnsi="Arial" w:cs="Arial"/>
          <w:color w:val="252525"/>
          <w:lang w:eastAsia="de-CH"/>
        </w:rPr>
        <w:t>rechne</w:t>
      </w:r>
      <w:r w:rsidR="00607109">
        <w:rPr>
          <w:rFonts w:ascii="Arial" w:eastAsia="Times New Roman" w:hAnsi="Arial" w:cs="Arial"/>
          <w:color w:val="252525"/>
          <w:lang w:eastAsia="de-CH"/>
        </w:rPr>
        <w:t xml:space="preserve"> </w:t>
      </w:r>
      <w:r w:rsidRPr="00A957A9">
        <w:rPr>
          <w:rFonts w:ascii="Arial" w:eastAsia="Times New Roman" w:hAnsi="Arial" w:cs="Arial"/>
          <w:color w:val="252525"/>
          <w:lang w:eastAsia="de-CH"/>
        </w:rPr>
        <w:t>diese</w:t>
      </w:r>
      <w:r w:rsidR="00607109">
        <w:rPr>
          <w:rFonts w:ascii="Arial" w:eastAsia="Times New Roman" w:hAnsi="Arial" w:cs="Arial"/>
          <w:color w:val="252525"/>
          <w:lang w:eastAsia="de-CH"/>
        </w:rPr>
        <w:t xml:space="preserve"> </w:t>
      </w:r>
      <w:r w:rsidRPr="00A957A9">
        <w:rPr>
          <w:rFonts w:ascii="Arial" w:eastAsia="Times New Roman" w:hAnsi="Arial" w:cs="Arial"/>
          <w:color w:val="252525"/>
          <w:lang w:eastAsia="de-CH"/>
        </w:rPr>
        <w:t>dann</w:t>
      </w:r>
      <w:r w:rsidR="00607109">
        <w:rPr>
          <w:rFonts w:ascii="Arial" w:eastAsia="Times New Roman" w:hAnsi="Arial" w:cs="Arial"/>
          <w:color w:val="252525"/>
          <w:lang w:eastAsia="de-CH"/>
        </w:rPr>
        <w:t xml:space="preserve"> </w:t>
      </w:r>
      <w:r w:rsidRPr="00A957A9">
        <w:rPr>
          <w:rFonts w:ascii="Arial" w:eastAsia="Times New Roman" w:hAnsi="Arial" w:cs="Arial"/>
          <w:color w:val="252525"/>
          <w:lang w:eastAsia="de-CH"/>
        </w:rPr>
        <w:t>in</w:t>
      </w:r>
      <w:r w:rsidR="00607109">
        <w:rPr>
          <w:rFonts w:ascii="Arial" w:eastAsia="Times New Roman" w:hAnsi="Arial" w:cs="Arial"/>
          <w:color w:val="252525"/>
          <w:lang w:eastAsia="de-CH"/>
        </w:rPr>
        <w:t xml:space="preserve"> </w:t>
      </w:r>
      <w:r w:rsidRPr="00A957A9">
        <w:rPr>
          <w:rFonts w:ascii="Arial" w:eastAsia="Times New Roman" w:hAnsi="Arial" w:cs="Arial"/>
          <w:color w:val="252525"/>
          <w:lang w:eastAsia="de-CH"/>
        </w:rPr>
        <w:t>die</w:t>
      </w:r>
      <w:r w:rsidR="00607109">
        <w:rPr>
          <w:rFonts w:ascii="Arial" w:eastAsia="Times New Roman" w:hAnsi="Arial" w:cs="Arial"/>
          <w:color w:val="252525"/>
          <w:lang w:eastAsia="de-CH"/>
        </w:rPr>
        <w:t xml:space="preserve"> </w:t>
      </w:r>
      <w:r w:rsidRPr="00A957A9">
        <w:rPr>
          <w:rFonts w:ascii="Arial" w:eastAsia="Times New Roman" w:hAnsi="Arial" w:cs="Arial"/>
          <w:color w:val="252525"/>
          <w:lang w:eastAsia="de-CH"/>
        </w:rPr>
        <w:t>eigene</w:t>
      </w:r>
      <w:r w:rsidR="00607109">
        <w:rPr>
          <w:rFonts w:ascii="Arial" w:eastAsia="Times New Roman" w:hAnsi="Arial" w:cs="Arial"/>
          <w:color w:val="252525"/>
          <w:lang w:eastAsia="de-CH"/>
        </w:rPr>
        <w:t xml:space="preserve"> </w:t>
      </w:r>
      <w:r w:rsidRPr="00A957A9">
        <w:rPr>
          <w:rFonts w:ascii="Arial" w:eastAsia="Times New Roman" w:hAnsi="Arial" w:cs="Arial"/>
          <w:color w:val="252525"/>
          <w:lang w:eastAsia="de-CH"/>
        </w:rPr>
        <w:t>Kostenmatrix</w:t>
      </w:r>
      <w:r w:rsidR="00607109">
        <w:rPr>
          <w:rFonts w:ascii="Arial" w:eastAsia="Times New Roman" w:hAnsi="Arial" w:cs="Arial"/>
          <w:color w:val="252525"/>
          <w:lang w:eastAsia="de-CH"/>
        </w:rPr>
        <w:t xml:space="preserve"> </w:t>
      </w:r>
      <w:r w:rsidRPr="00A957A9">
        <w:rPr>
          <w:rFonts w:ascii="Arial" w:eastAsia="Times New Roman" w:hAnsi="Arial" w:cs="Arial"/>
          <w:color w:val="252525"/>
          <w:lang w:eastAsia="de-CH"/>
        </w:rPr>
        <w:t>ein.</w:t>
      </w:r>
    </w:p>
    <w:p w14:paraId="398588FA" w14:textId="13A797E2" w:rsidR="00A957A9" w:rsidRDefault="00A957A9" w:rsidP="00A957A9">
      <w:pPr>
        <w:numPr>
          <w:ilvl w:val="0"/>
          <w:numId w:val="11"/>
        </w:numPr>
        <w:shd w:val="clear" w:color="auto" w:fill="FFFFFF"/>
        <w:spacing w:before="100" w:beforeAutospacing="1" w:after="24" w:line="305" w:lineRule="atLeast"/>
        <w:ind w:left="768"/>
        <w:rPr>
          <w:rFonts w:ascii="Arial" w:eastAsia="Times New Roman" w:hAnsi="Arial" w:cs="Arial"/>
          <w:color w:val="252525"/>
          <w:lang w:eastAsia="de-CH"/>
        </w:rPr>
      </w:pPr>
      <w:r w:rsidRPr="00A957A9">
        <w:rPr>
          <w:rFonts w:ascii="Arial" w:eastAsia="Times New Roman" w:hAnsi="Arial" w:cs="Arial"/>
          <w:color w:val="252525"/>
          <w:lang w:eastAsia="de-CH"/>
        </w:rPr>
        <w:t>Ändern</w:t>
      </w:r>
      <w:r w:rsidR="00607109">
        <w:rPr>
          <w:rFonts w:ascii="Arial" w:eastAsia="Times New Roman" w:hAnsi="Arial" w:cs="Arial"/>
          <w:color w:val="252525"/>
          <w:lang w:eastAsia="de-CH"/>
        </w:rPr>
        <w:t xml:space="preserve"> </w:t>
      </w:r>
      <w:r w:rsidRPr="00A957A9">
        <w:rPr>
          <w:rFonts w:ascii="Arial" w:eastAsia="Times New Roman" w:hAnsi="Arial" w:cs="Arial"/>
          <w:color w:val="252525"/>
          <w:lang w:eastAsia="de-CH"/>
        </w:rPr>
        <w:t>sich</w:t>
      </w:r>
      <w:r w:rsidR="00607109">
        <w:rPr>
          <w:rFonts w:ascii="Arial" w:eastAsia="Times New Roman" w:hAnsi="Arial" w:cs="Arial"/>
          <w:color w:val="252525"/>
          <w:lang w:eastAsia="de-CH"/>
        </w:rPr>
        <w:t xml:space="preserve"> </w:t>
      </w:r>
      <w:r w:rsidRPr="00A957A9">
        <w:rPr>
          <w:rFonts w:ascii="Arial" w:eastAsia="Times New Roman" w:hAnsi="Arial" w:cs="Arial"/>
          <w:color w:val="252525"/>
          <w:lang w:eastAsia="de-CH"/>
        </w:rPr>
        <w:t>dadurch</w:t>
      </w:r>
      <w:r w:rsidR="00607109">
        <w:rPr>
          <w:rFonts w:ascii="Arial" w:eastAsia="Times New Roman" w:hAnsi="Arial" w:cs="Arial"/>
          <w:color w:val="252525"/>
          <w:lang w:eastAsia="de-CH"/>
        </w:rPr>
        <w:t xml:space="preserve"> </w:t>
      </w:r>
      <w:r w:rsidRPr="00A957A9">
        <w:rPr>
          <w:rFonts w:ascii="Arial" w:eastAsia="Times New Roman" w:hAnsi="Arial" w:cs="Arial"/>
          <w:color w:val="252525"/>
          <w:lang w:eastAsia="de-CH"/>
        </w:rPr>
        <w:t>die</w:t>
      </w:r>
      <w:r w:rsidR="00607109">
        <w:rPr>
          <w:rFonts w:ascii="Arial" w:eastAsia="Times New Roman" w:hAnsi="Arial" w:cs="Arial"/>
          <w:color w:val="252525"/>
          <w:lang w:eastAsia="de-CH"/>
        </w:rPr>
        <w:t xml:space="preserve"> </w:t>
      </w:r>
      <w:r w:rsidRPr="00A957A9">
        <w:rPr>
          <w:rFonts w:ascii="Arial" w:eastAsia="Times New Roman" w:hAnsi="Arial" w:cs="Arial"/>
          <w:color w:val="252525"/>
          <w:lang w:eastAsia="de-CH"/>
        </w:rPr>
        <w:t>minimalen</w:t>
      </w:r>
      <w:r w:rsidR="00607109">
        <w:rPr>
          <w:rFonts w:ascii="Arial" w:eastAsia="Times New Roman" w:hAnsi="Arial" w:cs="Arial"/>
          <w:color w:val="252525"/>
          <w:lang w:eastAsia="de-CH"/>
        </w:rPr>
        <w:t xml:space="preserve"> </w:t>
      </w:r>
      <w:r w:rsidRPr="00A957A9">
        <w:rPr>
          <w:rFonts w:ascii="Arial" w:eastAsia="Times New Roman" w:hAnsi="Arial" w:cs="Arial"/>
          <w:color w:val="252525"/>
          <w:lang w:eastAsia="de-CH"/>
        </w:rPr>
        <w:t>Kosten,</w:t>
      </w:r>
      <w:r w:rsidR="00607109">
        <w:rPr>
          <w:rFonts w:ascii="Arial" w:eastAsia="Times New Roman" w:hAnsi="Arial" w:cs="Arial"/>
          <w:color w:val="252525"/>
          <w:lang w:eastAsia="de-CH"/>
        </w:rPr>
        <w:t xml:space="preserve"> </w:t>
      </w:r>
      <w:r w:rsidRPr="00A957A9">
        <w:rPr>
          <w:rFonts w:ascii="Arial" w:eastAsia="Times New Roman" w:hAnsi="Arial" w:cs="Arial"/>
          <w:color w:val="252525"/>
          <w:lang w:eastAsia="de-CH"/>
        </w:rPr>
        <w:t>zu</w:t>
      </w:r>
      <w:r w:rsidR="00607109">
        <w:rPr>
          <w:rFonts w:ascii="Arial" w:eastAsia="Times New Roman" w:hAnsi="Arial" w:cs="Arial"/>
          <w:color w:val="252525"/>
          <w:lang w:eastAsia="de-CH"/>
        </w:rPr>
        <w:t xml:space="preserve"> </w:t>
      </w:r>
      <w:r w:rsidRPr="00A957A9">
        <w:rPr>
          <w:rFonts w:ascii="Arial" w:eastAsia="Times New Roman" w:hAnsi="Arial" w:cs="Arial"/>
          <w:color w:val="252525"/>
          <w:lang w:eastAsia="de-CH"/>
        </w:rPr>
        <w:t>denen</w:t>
      </w:r>
      <w:r w:rsidR="00607109">
        <w:rPr>
          <w:rFonts w:ascii="Arial" w:eastAsia="Times New Roman" w:hAnsi="Arial" w:cs="Arial"/>
          <w:color w:val="252525"/>
          <w:lang w:eastAsia="de-CH"/>
        </w:rPr>
        <w:t xml:space="preserve"> </w:t>
      </w:r>
      <w:r w:rsidRPr="00A957A9">
        <w:rPr>
          <w:rFonts w:ascii="Arial" w:eastAsia="Times New Roman" w:hAnsi="Arial" w:cs="Arial"/>
          <w:color w:val="252525"/>
          <w:lang w:eastAsia="de-CH"/>
        </w:rPr>
        <w:t>wir</w:t>
      </w:r>
      <w:r w:rsidR="00607109">
        <w:rPr>
          <w:rFonts w:ascii="Arial" w:eastAsia="Times New Roman" w:hAnsi="Arial" w:cs="Arial"/>
          <w:color w:val="252525"/>
          <w:lang w:eastAsia="de-CH"/>
        </w:rPr>
        <w:t xml:space="preserve"> </w:t>
      </w:r>
      <w:r w:rsidRPr="00A957A9">
        <w:rPr>
          <w:rFonts w:ascii="Arial" w:eastAsia="Times New Roman" w:hAnsi="Arial" w:cs="Arial"/>
          <w:color w:val="252525"/>
          <w:lang w:eastAsia="de-CH"/>
        </w:rPr>
        <w:t>einen</w:t>
      </w:r>
      <w:r w:rsidR="00607109">
        <w:rPr>
          <w:rFonts w:ascii="Arial" w:eastAsia="Times New Roman" w:hAnsi="Arial" w:cs="Arial"/>
          <w:color w:val="252525"/>
          <w:lang w:eastAsia="de-CH"/>
        </w:rPr>
        <w:t xml:space="preserve"> </w:t>
      </w:r>
      <w:r w:rsidRPr="00A957A9">
        <w:rPr>
          <w:rFonts w:ascii="Arial" w:eastAsia="Times New Roman" w:hAnsi="Arial" w:cs="Arial"/>
          <w:color w:val="252525"/>
          <w:lang w:eastAsia="de-CH"/>
        </w:rPr>
        <w:t>Router</w:t>
      </w:r>
      <w:r w:rsidR="00607109">
        <w:rPr>
          <w:rFonts w:ascii="Arial" w:eastAsia="Times New Roman" w:hAnsi="Arial" w:cs="Arial"/>
          <w:color w:val="252525"/>
          <w:lang w:eastAsia="de-CH"/>
        </w:rPr>
        <w:t xml:space="preserve"> </w:t>
      </w:r>
      <w:r w:rsidRPr="00A957A9">
        <w:rPr>
          <w:rFonts w:ascii="Arial" w:eastAsia="Times New Roman" w:hAnsi="Arial" w:cs="Arial"/>
          <w:color w:val="252525"/>
          <w:lang w:eastAsia="de-CH"/>
        </w:rPr>
        <w:t>erreichen</w:t>
      </w:r>
      <w:r w:rsidR="00607109">
        <w:rPr>
          <w:rFonts w:ascii="Arial" w:eastAsia="Times New Roman" w:hAnsi="Arial" w:cs="Arial"/>
          <w:color w:val="252525"/>
          <w:lang w:eastAsia="de-CH"/>
        </w:rPr>
        <w:t xml:space="preserve"> </w:t>
      </w:r>
      <w:r w:rsidRPr="00A957A9">
        <w:rPr>
          <w:rFonts w:ascii="Arial" w:eastAsia="Times New Roman" w:hAnsi="Arial" w:cs="Arial"/>
          <w:color w:val="252525"/>
          <w:lang w:eastAsia="de-CH"/>
        </w:rPr>
        <w:t>können:</w:t>
      </w:r>
      <w:r w:rsidR="00607109">
        <w:rPr>
          <w:rFonts w:ascii="Arial" w:eastAsia="Times New Roman" w:hAnsi="Arial" w:cs="Arial"/>
          <w:color w:val="252525"/>
          <w:lang w:eastAsia="de-CH"/>
        </w:rPr>
        <w:t xml:space="preserve"> </w:t>
      </w:r>
      <w:r w:rsidRPr="00A957A9">
        <w:rPr>
          <w:rFonts w:ascii="Arial" w:eastAsia="Times New Roman" w:hAnsi="Arial" w:cs="Arial"/>
          <w:color w:val="252525"/>
          <w:lang w:eastAsia="de-CH"/>
        </w:rPr>
        <w:t>fahre</w:t>
      </w:r>
      <w:r w:rsidR="00607109">
        <w:rPr>
          <w:rFonts w:ascii="Arial" w:eastAsia="Times New Roman" w:hAnsi="Arial" w:cs="Arial"/>
          <w:color w:val="252525"/>
          <w:lang w:eastAsia="de-CH"/>
        </w:rPr>
        <w:t xml:space="preserve"> </w:t>
      </w:r>
      <w:r w:rsidRPr="00A957A9">
        <w:rPr>
          <w:rFonts w:ascii="Arial" w:eastAsia="Times New Roman" w:hAnsi="Arial" w:cs="Arial"/>
          <w:color w:val="252525"/>
          <w:lang w:eastAsia="de-CH"/>
        </w:rPr>
        <w:t>mit</w:t>
      </w:r>
      <w:r w:rsidR="00607109">
        <w:rPr>
          <w:rFonts w:ascii="Arial" w:eastAsia="Times New Roman" w:hAnsi="Arial" w:cs="Arial"/>
          <w:color w:val="252525"/>
          <w:lang w:eastAsia="de-CH"/>
        </w:rPr>
        <w:t xml:space="preserve"> </w:t>
      </w:r>
      <w:r w:rsidRPr="00A957A9">
        <w:rPr>
          <w:rFonts w:ascii="Arial" w:eastAsia="Times New Roman" w:hAnsi="Arial" w:cs="Arial"/>
          <w:color w:val="252525"/>
          <w:lang w:eastAsia="de-CH"/>
        </w:rPr>
        <w:t>Schritt</w:t>
      </w:r>
      <w:r w:rsidR="00607109">
        <w:rPr>
          <w:rFonts w:ascii="Arial" w:eastAsia="Times New Roman" w:hAnsi="Arial" w:cs="Arial"/>
          <w:color w:val="252525"/>
          <w:lang w:eastAsia="de-CH"/>
        </w:rPr>
        <w:t xml:space="preserve"> </w:t>
      </w:r>
      <w:r w:rsidRPr="00A957A9">
        <w:rPr>
          <w:rFonts w:ascii="Arial" w:eastAsia="Times New Roman" w:hAnsi="Arial" w:cs="Arial"/>
          <w:color w:val="252525"/>
          <w:lang w:eastAsia="de-CH"/>
        </w:rPr>
        <w:t>2</w:t>
      </w:r>
      <w:r w:rsidR="00607109">
        <w:rPr>
          <w:rFonts w:ascii="Arial" w:eastAsia="Times New Roman" w:hAnsi="Arial" w:cs="Arial"/>
          <w:color w:val="252525"/>
          <w:lang w:eastAsia="de-CH"/>
        </w:rPr>
        <w:t xml:space="preserve"> </w:t>
      </w:r>
      <w:r w:rsidRPr="00A957A9">
        <w:rPr>
          <w:rFonts w:ascii="Arial" w:eastAsia="Times New Roman" w:hAnsi="Arial" w:cs="Arial"/>
          <w:color w:val="252525"/>
          <w:lang w:eastAsia="de-CH"/>
        </w:rPr>
        <w:t>fort,</w:t>
      </w:r>
      <w:r w:rsidR="00607109">
        <w:rPr>
          <w:rFonts w:ascii="Arial" w:eastAsia="Times New Roman" w:hAnsi="Arial" w:cs="Arial"/>
          <w:color w:val="252525"/>
          <w:lang w:eastAsia="de-CH"/>
        </w:rPr>
        <w:t xml:space="preserve"> </w:t>
      </w:r>
      <w:r w:rsidRPr="00A957A9">
        <w:rPr>
          <w:rFonts w:ascii="Arial" w:eastAsia="Times New Roman" w:hAnsi="Arial" w:cs="Arial"/>
          <w:color w:val="252525"/>
          <w:lang w:eastAsia="de-CH"/>
        </w:rPr>
        <w:t>sonst</w:t>
      </w:r>
      <w:r w:rsidR="00607109">
        <w:rPr>
          <w:rFonts w:ascii="Arial" w:eastAsia="Times New Roman" w:hAnsi="Arial" w:cs="Arial"/>
          <w:color w:val="252525"/>
          <w:lang w:eastAsia="de-CH"/>
        </w:rPr>
        <w:t xml:space="preserve"> </w:t>
      </w:r>
      <w:r w:rsidRPr="00A957A9">
        <w:rPr>
          <w:rFonts w:ascii="Arial" w:eastAsia="Times New Roman" w:hAnsi="Arial" w:cs="Arial"/>
          <w:color w:val="252525"/>
          <w:lang w:eastAsia="de-CH"/>
        </w:rPr>
        <w:t>mit</w:t>
      </w:r>
      <w:r w:rsidR="00607109">
        <w:rPr>
          <w:rFonts w:ascii="Arial" w:eastAsia="Times New Roman" w:hAnsi="Arial" w:cs="Arial"/>
          <w:color w:val="252525"/>
          <w:lang w:eastAsia="de-CH"/>
        </w:rPr>
        <w:t xml:space="preserve"> </w:t>
      </w:r>
      <w:r w:rsidRPr="00A957A9">
        <w:rPr>
          <w:rFonts w:ascii="Arial" w:eastAsia="Times New Roman" w:hAnsi="Arial" w:cs="Arial"/>
          <w:color w:val="252525"/>
          <w:lang w:eastAsia="de-CH"/>
        </w:rPr>
        <w:t>Schritt</w:t>
      </w:r>
      <w:r w:rsidR="00607109">
        <w:rPr>
          <w:rFonts w:ascii="Arial" w:eastAsia="Times New Roman" w:hAnsi="Arial" w:cs="Arial"/>
          <w:color w:val="252525"/>
          <w:lang w:eastAsia="de-CH"/>
        </w:rPr>
        <w:t xml:space="preserve"> </w:t>
      </w:r>
      <w:r w:rsidRPr="00A957A9">
        <w:rPr>
          <w:rFonts w:ascii="Arial" w:eastAsia="Times New Roman" w:hAnsi="Arial" w:cs="Arial"/>
          <w:color w:val="252525"/>
          <w:lang w:eastAsia="de-CH"/>
        </w:rPr>
        <w:t>3.</w:t>
      </w:r>
    </w:p>
    <w:p w14:paraId="69A8910F" w14:textId="77777777" w:rsidR="00C75FDC" w:rsidRDefault="00C75FDC" w:rsidP="009236C2"/>
    <w:p w14:paraId="5B977A0C" w14:textId="222E8866" w:rsidR="00A957A9" w:rsidRPr="001F4AC1" w:rsidRDefault="00A957A9" w:rsidP="009236C2">
      <w:r>
        <w:t>Tiefe</w:t>
      </w:r>
      <w:r w:rsidR="00607109">
        <w:t xml:space="preserve"> </w:t>
      </w:r>
      <w:r>
        <w:t>Konvergenz</w:t>
      </w:r>
      <w:r w:rsidR="00C75FDC">
        <w:t>:</w:t>
      </w:r>
      <w:r w:rsidR="00607109">
        <w:t xml:space="preserve"> </w:t>
      </w:r>
      <w:r w:rsidR="00C75FDC">
        <w:t>Veränderungen</w:t>
      </w:r>
      <w:r w:rsidR="00607109">
        <w:t xml:space="preserve"> </w:t>
      </w:r>
      <w:r w:rsidR="00C75FDC">
        <w:t>werden</w:t>
      </w:r>
      <w:r w:rsidR="00607109">
        <w:t xml:space="preserve"> </w:t>
      </w:r>
      <w:r w:rsidR="00C75FDC">
        <w:t>nur</w:t>
      </w:r>
      <w:r w:rsidR="00607109">
        <w:t xml:space="preserve"> </w:t>
      </w:r>
      <w:r w:rsidR="00C75FDC">
        <w:t>von</w:t>
      </w:r>
      <w:r w:rsidR="00607109">
        <w:t xml:space="preserve"> </w:t>
      </w:r>
      <w:r w:rsidR="00C75FDC">
        <w:t>den</w:t>
      </w:r>
      <w:r w:rsidR="00607109">
        <w:t xml:space="preserve"> </w:t>
      </w:r>
      <w:r w:rsidR="00C75FDC">
        <w:t>erhaltenen</w:t>
      </w:r>
      <w:r w:rsidR="00607109">
        <w:t xml:space="preserve"> </w:t>
      </w:r>
      <w:r w:rsidR="00C75FDC">
        <w:t>Datenpakte</w:t>
      </w:r>
      <w:r w:rsidR="00607109">
        <w:t xml:space="preserve"> </w:t>
      </w:r>
      <w:r w:rsidR="00C75FDC">
        <w:t>übermittelt</w:t>
      </w:r>
      <w:r w:rsidR="00607109">
        <w:t xml:space="preserve"> </w:t>
      </w:r>
      <w:r w:rsidR="00C75FDC">
        <w:t>und</w:t>
      </w:r>
      <w:r w:rsidR="00607109">
        <w:t xml:space="preserve"> </w:t>
      </w:r>
      <w:r w:rsidR="00C75FDC">
        <w:t>jeweils</w:t>
      </w:r>
      <w:r w:rsidR="00607109">
        <w:t xml:space="preserve"> </w:t>
      </w:r>
      <w:r w:rsidR="00C75FDC">
        <w:t>nur</w:t>
      </w:r>
      <w:r w:rsidR="00607109">
        <w:t xml:space="preserve"> </w:t>
      </w:r>
      <w:r w:rsidR="00C75FDC">
        <w:t>für</w:t>
      </w:r>
      <w:r w:rsidR="00607109">
        <w:t xml:space="preserve"> </w:t>
      </w:r>
      <w:r w:rsidR="00C75FDC">
        <w:t>die</w:t>
      </w:r>
      <w:r w:rsidR="00607109">
        <w:t xml:space="preserve"> </w:t>
      </w:r>
      <w:r w:rsidR="00C75FDC">
        <w:t>eine</w:t>
      </w:r>
      <w:r w:rsidR="00607109">
        <w:t xml:space="preserve"> </w:t>
      </w:r>
      <w:r w:rsidR="00C75FDC">
        <w:t>Strecke</w:t>
      </w:r>
      <w:r w:rsidR="00607109">
        <w:t xml:space="preserve"> </w:t>
      </w:r>
      <w:r w:rsidR="00C75FDC">
        <w:t>die</w:t>
      </w:r>
      <w:r w:rsidR="00607109">
        <w:t xml:space="preserve"> </w:t>
      </w:r>
      <w:r w:rsidR="00C75FDC">
        <w:t>sie</w:t>
      </w:r>
      <w:r w:rsidR="00607109">
        <w:t xml:space="preserve"> </w:t>
      </w:r>
      <w:r w:rsidR="00C75FDC">
        <w:t>durchlaufen</w:t>
      </w:r>
      <w:r w:rsidR="00607109">
        <w:t xml:space="preserve"> </w:t>
      </w:r>
      <w:r w:rsidR="00C75FDC">
        <w:t>haben.</w:t>
      </w:r>
      <w:r w:rsidR="00607109">
        <w:t xml:space="preserve"> </w:t>
      </w:r>
      <w:r w:rsidR="00C75FDC">
        <w:t>Beispiel</w:t>
      </w:r>
      <w:r w:rsidR="00607109">
        <w:t xml:space="preserve"> </w:t>
      </w:r>
      <w:r w:rsidR="00C75FDC">
        <w:t>Protokoll</w:t>
      </w:r>
      <w:r w:rsidR="00607109">
        <w:t xml:space="preserve"> </w:t>
      </w:r>
      <w:r w:rsidR="00C75FDC">
        <w:t>ist</w:t>
      </w:r>
      <w:r w:rsidR="00607109">
        <w:t xml:space="preserve"> </w:t>
      </w:r>
      <w:r w:rsidR="00C75FDC">
        <w:t>das</w:t>
      </w:r>
      <w:r w:rsidR="00607109">
        <w:t xml:space="preserve"> </w:t>
      </w:r>
      <w:r w:rsidR="00C75FDC">
        <w:t>RIP</w:t>
      </w:r>
    </w:p>
    <w:p w14:paraId="47846B75" w14:textId="48BD20B5" w:rsidR="00A957A9" w:rsidRPr="009236C2" w:rsidRDefault="002304A5" w:rsidP="009236C2">
      <w:pPr>
        <w:rPr>
          <w:b/>
        </w:rPr>
      </w:pPr>
      <w:r w:rsidRPr="009236C2">
        <w:rPr>
          <w:b/>
        </w:rPr>
        <w:t>Link</w:t>
      </w:r>
      <w:r w:rsidR="00607109" w:rsidRPr="009236C2">
        <w:rPr>
          <w:b/>
        </w:rPr>
        <w:t xml:space="preserve"> </w:t>
      </w:r>
      <w:r w:rsidRPr="009236C2">
        <w:rPr>
          <w:b/>
        </w:rPr>
        <w:t>State</w:t>
      </w:r>
      <w:r w:rsidR="00607109" w:rsidRPr="009236C2">
        <w:rPr>
          <w:b/>
        </w:rPr>
        <w:t xml:space="preserve"> </w:t>
      </w:r>
      <w:r w:rsidRPr="009236C2">
        <w:rPr>
          <w:b/>
        </w:rPr>
        <w:t>Routing</w:t>
      </w:r>
    </w:p>
    <w:p w14:paraId="4E03BB4D" w14:textId="2237498B" w:rsidR="00C75FDC" w:rsidRPr="00C75FDC" w:rsidRDefault="00C75FDC" w:rsidP="00C75FDC">
      <w:r>
        <w:t>Beim</w:t>
      </w:r>
      <w:r w:rsidR="00607109">
        <w:t xml:space="preserve"> </w:t>
      </w:r>
      <w:r>
        <w:t>Link-State-Routing</w:t>
      </w:r>
      <w:r w:rsidR="00607109">
        <w:t xml:space="preserve"> </w:t>
      </w:r>
      <w:r>
        <w:t>werden</w:t>
      </w:r>
      <w:r w:rsidR="00607109">
        <w:t xml:space="preserve"> </w:t>
      </w:r>
      <w:r w:rsidR="002904F2">
        <w:t>nur</w:t>
      </w:r>
      <w:r w:rsidR="00607109">
        <w:t xml:space="preserve"> </w:t>
      </w:r>
      <w:r w:rsidR="002904F2">
        <w:t>die</w:t>
      </w:r>
      <w:r w:rsidR="00607109">
        <w:t xml:space="preserve"> </w:t>
      </w:r>
      <w:r w:rsidR="002904F2">
        <w:t>Informationen</w:t>
      </w:r>
      <w:r w:rsidR="00607109">
        <w:t xml:space="preserve"> </w:t>
      </w:r>
      <w:r w:rsidR="002904F2">
        <w:t>über</w:t>
      </w:r>
      <w:r w:rsidR="00607109">
        <w:t xml:space="preserve"> </w:t>
      </w:r>
      <w:r w:rsidR="002904F2">
        <w:t>die</w:t>
      </w:r>
      <w:r w:rsidR="00607109">
        <w:t xml:space="preserve"> </w:t>
      </w:r>
      <w:r w:rsidR="002904F2">
        <w:t>direkten</w:t>
      </w:r>
      <w:r w:rsidR="00607109">
        <w:t xml:space="preserve"> </w:t>
      </w:r>
      <w:r w:rsidR="002904F2">
        <w:t>Nachbarn</w:t>
      </w:r>
      <w:r w:rsidR="00607109">
        <w:t xml:space="preserve"> </w:t>
      </w:r>
      <w:r w:rsidR="002904F2">
        <w:t>verschickt,</w:t>
      </w:r>
      <w:r w:rsidR="00607109">
        <w:t xml:space="preserve"> </w:t>
      </w:r>
      <w:r w:rsidR="002904F2">
        <w:t>dafür</w:t>
      </w:r>
      <w:r w:rsidR="00607109">
        <w:t xml:space="preserve"> </w:t>
      </w:r>
      <w:r w:rsidR="002904F2">
        <w:t>aber</w:t>
      </w:r>
      <w:r w:rsidR="00607109">
        <w:t xml:space="preserve"> </w:t>
      </w:r>
      <w:r w:rsidR="002904F2">
        <w:t>gleich</w:t>
      </w:r>
      <w:r w:rsidR="00607109">
        <w:t xml:space="preserve"> </w:t>
      </w:r>
      <w:r w:rsidR="002904F2">
        <w:t>an</w:t>
      </w:r>
      <w:r w:rsidR="00607109">
        <w:t xml:space="preserve"> </w:t>
      </w:r>
      <w:r w:rsidR="002904F2">
        <w:t>alle</w:t>
      </w:r>
      <w:r w:rsidR="00607109">
        <w:t xml:space="preserve"> </w:t>
      </w:r>
      <w:r w:rsidR="002904F2">
        <w:t>Router</w:t>
      </w:r>
      <w:r w:rsidR="00607109">
        <w:t xml:space="preserve"> </w:t>
      </w:r>
      <w:r w:rsidR="002904F2">
        <w:t>des</w:t>
      </w:r>
      <w:r w:rsidR="00607109">
        <w:t xml:space="preserve"> </w:t>
      </w:r>
      <w:r w:rsidR="002904F2">
        <w:t>Netzwerks.</w:t>
      </w:r>
      <w:r w:rsidR="00607109">
        <w:t xml:space="preserve"> </w:t>
      </w:r>
      <w:r w:rsidR="002904F2">
        <w:t>Mit</w:t>
      </w:r>
      <w:r w:rsidR="00607109">
        <w:t xml:space="preserve"> </w:t>
      </w:r>
      <w:r w:rsidR="002904F2">
        <w:t>diesen</w:t>
      </w:r>
      <w:r w:rsidR="00607109">
        <w:t xml:space="preserve"> </w:t>
      </w:r>
      <w:r w:rsidR="002904F2">
        <w:t>Informationen</w:t>
      </w:r>
      <w:r w:rsidR="00607109">
        <w:t xml:space="preserve"> </w:t>
      </w:r>
      <w:r w:rsidR="002904F2">
        <w:t>kann</w:t>
      </w:r>
      <w:r w:rsidR="00607109">
        <w:t xml:space="preserve"> </w:t>
      </w:r>
      <w:r w:rsidR="002904F2">
        <w:t>dann</w:t>
      </w:r>
      <w:r w:rsidR="00607109">
        <w:t xml:space="preserve"> </w:t>
      </w:r>
      <w:r w:rsidR="002904F2">
        <w:t>jeder</w:t>
      </w:r>
      <w:r w:rsidR="00607109">
        <w:t xml:space="preserve"> </w:t>
      </w:r>
      <w:r w:rsidR="002904F2">
        <w:t>Router</w:t>
      </w:r>
      <w:r w:rsidR="00607109">
        <w:t xml:space="preserve"> </w:t>
      </w:r>
      <w:r w:rsidR="002904F2">
        <w:t>seine</w:t>
      </w:r>
      <w:r w:rsidR="00607109">
        <w:t xml:space="preserve"> </w:t>
      </w:r>
      <w:r w:rsidR="002904F2">
        <w:t>Routing-Tabelle</w:t>
      </w:r>
      <w:r w:rsidR="00607109">
        <w:t xml:space="preserve"> </w:t>
      </w:r>
      <w:r w:rsidR="002904F2">
        <w:t>berechnen</w:t>
      </w:r>
      <w:r>
        <w:t>.</w:t>
      </w:r>
      <w:r w:rsidR="00607109">
        <w:t xml:space="preserve"> </w:t>
      </w:r>
      <w:r>
        <w:t>Da</w:t>
      </w:r>
      <w:r w:rsidR="00607109">
        <w:t xml:space="preserve"> </w:t>
      </w:r>
      <w:r>
        <w:t>die</w:t>
      </w:r>
      <w:r w:rsidR="00607109">
        <w:t xml:space="preserve"> </w:t>
      </w:r>
      <w:r>
        <w:t>Änderungen</w:t>
      </w:r>
      <w:r w:rsidR="00607109">
        <w:t xml:space="preserve"> </w:t>
      </w:r>
      <w:r>
        <w:t>verbindungsorientiert</w:t>
      </w:r>
      <w:r w:rsidR="00607109">
        <w:t xml:space="preserve"> </w:t>
      </w:r>
      <w:r>
        <w:t>an</w:t>
      </w:r>
      <w:r w:rsidR="00607109">
        <w:t xml:space="preserve"> </w:t>
      </w:r>
      <w:r>
        <w:t>die</w:t>
      </w:r>
      <w:r w:rsidR="00607109">
        <w:t xml:space="preserve"> </w:t>
      </w:r>
      <w:r>
        <w:t>benachbarten</w:t>
      </w:r>
      <w:r w:rsidR="00607109">
        <w:t xml:space="preserve"> </w:t>
      </w:r>
      <w:r>
        <w:t>Router</w:t>
      </w:r>
      <w:r w:rsidR="00607109">
        <w:t xml:space="preserve"> </w:t>
      </w:r>
      <w:r>
        <w:t>propagiert</w:t>
      </w:r>
      <w:r w:rsidR="00607109">
        <w:t xml:space="preserve"> </w:t>
      </w:r>
      <w:r>
        <w:t>werden,</w:t>
      </w:r>
      <w:r w:rsidR="00607109">
        <w:t xml:space="preserve"> </w:t>
      </w:r>
      <w:r>
        <w:t>besitzen</w:t>
      </w:r>
      <w:r w:rsidR="00607109">
        <w:t xml:space="preserve"> </w:t>
      </w:r>
      <w:r>
        <w:t>Routing-Protokolle</w:t>
      </w:r>
      <w:r w:rsidR="00607109">
        <w:t xml:space="preserve"> </w:t>
      </w:r>
      <w:r>
        <w:t>mit</w:t>
      </w:r>
      <w:r w:rsidR="00607109">
        <w:t xml:space="preserve"> </w:t>
      </w:r>
      <w:r>
        <w:t>dem</w:t>
      </w:r>
      <w:r w:rsidR="00607109">
        <w:t xml:space="preserve"> </w:t>
      </w:r>
      <w:r>
        <w:t>LSA</w:t>
      </w:r>
      <w:r w:rsidR="00607109">
        <w:t xml:space="preserve"> </w:t>
      </w:r>
      <w:r>
        <w:t>eine</w:t>
      </w:r>
      <w:r w:rsidR="00607109">
        <w:t xml:space="preserve"> </w:t>
      </w:r>
      <w:r>
        <w:t>gute</w:t>
      </w:r>
      <w:r w:rsidR="00607109">
        <w:t xml:space="preserve"> </w:t>
      </w:r>
      <w:r>
        <w:t>Konvergenz.</w:t>
      </w:r>
    </w:p>
    <w:p w14:paraId="5C15B0AE" w14:textId="42EFCC62" w:rsidR="00A957A9" w:rsidRDefault="00A957A9" w:rsidP="00C75FDC">
      <w:r>
        <w:t>Wenn</w:t>
      </w:r>
      <w:r w:rsidR="00607109">
        <w:t xml:space="preserve"> </w:t>
      </w:r>
      <w:r>
        <w:t>es</w:t>
      </w:r>
      <w:r w:rsidR="00607109">
        <w:t xml:space="preserve"> </w:t>
      </w:r>
      <w:r>
        <w:t>viele</w:t>
      </w:r>
      <w:r w:rsidR="00607109">
        <w:t xml:space="preserve"> </w:t>
      </w:r>
      <w:r>
        <w:t>Veränderungen</w:t>
      </w:r>
      <w:r w:rsidR="00607109">
        <w:t xml:space="preserve"> </w:t>
      </w:r>
      <w:r>
        <w:t>in</w:t>
      </w:r>
      <w:r w:rsidR="00607109">
        <w:t xml:space="preserve"> </w:t>
      </w:r>
      <w:r>
        <w:t>der</w:t>
      </w:r>
      <w:r w:rsidR="00607109">
        <w:rPr>
          <w:rStyle w:val="apple-converted-space"/>
          <w:rFonts w:ascii="Arial" w:hAnsi="Arial" w:cs="Arial"/>
          <w:color w:val="252525"/>
        </w:rPr>
        <w:t xml:space="preserve"> </w:t>
      </w:r>
      <w:r w:rsidRPr="00C75FDC">
        <w:t>Routingtabelle</w:t>
      </w:r>
      <w:r w:rsidR="00607109">
        <w:rPr>
          <w:rStyle w:val="apple-converted-space"/>
          <w:rFonts w:ascii="Arial" w:hAnsi="Arial" w:cs="Arial"/>
          <w:color w:val="252525"/>
        </w:rPr>
        <w:t xml:space="preserve"> </w:t>
      </w:r>
      <w:r>
        <w:t>gibt</w:t>
      </w:r>
      <w:r w:rsidR="00607109">
        <w:t xml:space="preserve"> </w:t>
      </w:r>
      <w:r>
        <w:t>und</w:t>
      </w:r>
      <w:r w:rsidR="00607109">
        <w:t xml:space="preserve"> </w:t>
      </w:r>
      <w:r>
        <w:t>die</w:t>
      </w:r>
      <w:r w:rsidR="00607109">
        <w:t xml:space="preserve"> </w:t>
      </w:r>
      <w:r>
        <w:t>Routingtabelle</w:t>
      </w:r>
      <w:r w:rsidR="00607109">
        <w:t xml:space="preserve"> </w:t>
      </w:r>
      <w:r>
        <w:t>oft</w:t>
      </w:r>
      <w:r w:rsidR="00607109">
        <w:t xml:space="preserve"> </w:t>
      </w:r>
      <w:r>
        <w:t>oder</w:t>
      </w:r>
      <w:r w:rsidR="00607109">
        <w:t xml:space="preserve"> </w:t>
      </w:r>
      <w:r>
        <w:t>regelmäßig</w:t>
      </w:r>
      <w:r w:rsidR="00607109">
        <w:t xml:space="preserve"> </w:t>
      </w:r>
      <w:r>
        <w:t>aktualisiert</w:t>
      </w:r>
      <w:r w:rsidR="00607109">
        <w:t xml:space="preserve"> </w:t>
      </w:r>
      <w:r>
        <w:t>werden</w:t>
      </w:r>
      <w:r w:rsidR="00607109">
        <w:t xml:space="preserve"> </w:t>
      </w:r>
      <w:r>
        <w:t>muss,</w:t>
      </w:r>
      <w:r w:rsidR="00607109">
        <w:t xml:space="preserve"> </w:t>
      </w:r>
      <w:r>
        <w:t>empfiehlt</w:t>
      </w:r>
      <w:r w:rsidR="00607109">
        <w:t xml:space="preserve"> </w:t>
      </w:r>
      <w:r>
        <w:t>es</w:t>
      </w:r>
      <w:r w:rsidR="00607109">
        <w:t xml:space="preserve"> </w:t>
      </w:r>
      <w:r>
        <w:t>sich,</w:t>
      </w:r>
      <w:r w:rsidR="00607109">
        <w:t xml:space="preserve"> </w:t>
      </w:r>
      <w:r>
        <w:t>ein</w:t>
      </w:r>
      <w:r w:rsidR="00607109">
        <w:t xml:space="preserve"> </w:t>
      </w:r>
      <w:r>
        <w:t>Link-State-Routing</w:t>
      </w:r>
      <w:r w:rsidRPr="00C75FDC">
        <w:t>protokoll</w:t>
      </w:r>
      <w:r w:rsidR="00607109">
        <w:rPr>
          <w:rStyle w:val="apple-converted-space"/>
          <w:rFonts w:ascii="Arial" w:hAnsi="Arial" w:cs="Arial"/>
          <w:color w:val="252525"/>
        </w:rPr>
        <w:t xml:space="preserve"> </w:t>
      </w:r>
      <w:r>
        <w:t>zu</w:t>
      </w:r>
      <w:r w:rsidR="00607109">
        <w:t xml:space="preserve"> </w:t>
      </w:r>
      <w:r>
        <w:t>verwenden.</w:t>
      </w:r>
      <w:r w:rsidR="00607109">
        <w:t xml:space="preserve"> </w:t>
      </w:r>
      <w:r>
        <w:t>Dabei</w:t>
      </w:r>
      <w:r w:rsidR="00607109">
        <w:t xml:space="preserve"> </w:t>
      </w:r>
      <w:r>
        <w:t>werden</w:t>
      </w:r>
      <w:r w:rsidR="00607109">
        <w:t xml:space="preserve"> </w:t>
      </w:r>
      <w:r>
        <w:t>nur</w:t>
      </w:r>
      <w:r w:rsidR="00607109">
        <w:t xml:space="preserve"> </w:t>
      </w:r>
      <w:r>
        <w:t>die</w:t>
      </w:r>
      <w:r w:rsidR="00607109">
        <w:t xml:space="preserve"> </w:t>
      </w:r>
      <w:r>
        <w:t>jeweiligen</w:t>
      </w:r>
      <w:r w:rsidR="00607109">
        <w:t xml:space="preserve"> </w:t>
      </w:r>
      <w:r>
        <w:t>Änderungen</w:t>
      </w:r>
      <w:r w:rsidR="00607109">
        <w:t xml:space="preserve"> </w:t>
      </w:r>
      <w:r>
        <w:t>unter</w:t>
      </w:r>
      <w:r w:rsidR="00607109">
        <w:t xml:space="preserve"> </w:t>
      </w:r>
      <w:r>
        <w:t>den</w:t>
      </w:r>
      <w:r w:rsidR="00607109">
        <w:t xml:space="preserve"> </w:t>
      </w:r>
      <w:r>
        <w:t>Routern</w:t>
      </w:r>
      <w:r w:rsidR="00607109">
        <w:t xml:space="preserve"> </w:t>
      </w:r>
      <w:r>
        <w:t>ausgetauscht.</w:t>
      </w:r>
      <w:r w:rsidR="00607109">
        <w:t xml:space="preserve"> </w:t>
      </w:r>
    </w:p>
    <w:p w14:paraId="74F30010" w14:textId="6707CAF2" w:rsidR="00C75FDC" w:rsidRDefault="00C75FDC">
      <w:pPr>
        <w:spacing w:line="259" w:lineRule="auto"/>
        <w:jc w:val="left"/>
      </w:pPr>
      <w:r>
        <w:br w:type="page"/>
      </w:r>
    </w:p>
    <w:p w14:paraId="310183F3" w14:textId="0A2F8E80" w:rsidR="00E215C9" w:rsidRDefault="00E215C9" w:rsidP="006F174D">
      <w:pPr>
        <w:pStyle w:val="berschrift2"/>
      </w:pPr>
      <w:bookmarkStart w:id="324" w:name="_Toc439697809"/>
      <w:r>
        <w:lastRenderedPageBreak/>
        <w:t>Routing Protokolle</w:t>
      </w:r>
      <w:bookmarkEnd w:id="324"/>
    </w:p>
    <w:p w14:paraId="5D7A7953" w14:textId="37D41436" w:rsidR="00E215C9" w:rsidRDefault="00105A77" w:rsidP="00E215C9">
      <w:r>
        <w:t>Das Routing muss Koordiniert werde, da nicht alle Router alle Netze kennen können.</w:t>
      </w:r>
    </w:p>
    <w:p w14:paraId="5E18292B" w14:textId="7A6777C7" w:rsidR="00105A77" w:rsidRDefault="00F20316" w:rsidP="00E215C9">
      <w:r>
        <w:t>Netze werden zu Autonomen System (AS) gruppiert. Innerhalb des AS erfolgt das Routing mit dem Interior Gateway Protocol (IGP). Dieses wiederum nutzt RIP und OSPF.</w:t>
      </w:r>
    </w:p>
    <w:p w14:paraId="6E6B137D" w14:textId="78307F31" w:rsidR="00F20316" w:rsidRDefault="00F20316" w:rsidP="00E215C9">
      <w:r>
        <w:t>Innerhalb der AS erfolgt die Kommunikation mit dem Exterior Gateway Protocol (EGP). Dieses nutzt das BGP (Border Gateway Protocol).</w:t>
      </w:r>
    </w:p>
    <w:p w14:paraId="778C6246" w14:textId="51D07167" w:rsidR="00CC5194" w:rsidRDefault="00CC5194" w:rsidP="00E215C9">
      <w:r>
        <w:t>Dazu die hierarchische Routingstruktur des Internet</w:t>
      </w:r>
    </w:p>
    <w:p w14:paraId="449B6F0F" w14:textId="4E2DF288" w:rsidR="00CC5194" w:rsidRDefault="00CC5194" w:rsidP="00E215C9">
      <w:r w:rsidRPr="00CC5194">
        <w:rPr>
          <w:noProof/>
          <w:lang w:eastAsia="de-CH"/>
        </w:rPr>
        <w:drawing>
          <wp:inline distT="0" distB="0" distL="0" distR="0" wp14:anchorId="53BE2FA9" wp14:editId="6BA83D46">
            <wp:extent cx="5199233" cy="2749470"/>
            <wp:effectExtent l="0" t="0" r="1905" b="0"/>
            <wp:docPr id="66" name="Grafi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03262" cy="2751600"/>
                    </a:xfrm>
                    <a:prstGeom prst="rect">
                      <a:avLst/>
                    </a:prstGeom>
                  </pic:spPr>
                </pic:pic>
              </a:graphicData>
            </a:graphic>
          </wp:inline>
        </w:drawing>
      </w:r>
    </w:p>
    <w:p w14:paraId="7899184D" w14:textId="721A5064" w:rsidR="00F20316" w:rsidRPr="00367B39" w:rsidRDefault="00367B39" w:rsidP="00E215C9">
      <w:pPr>
        <w:rPr>
          <w:b/>
        </w:rPr>
      </w:pPr>
      <w:r w:rsidRPr="00367B39">
        <w:rPr>
          <w:b/>
        </w:rPr>
        <w:t>Routing Information Protocol (RIP)</w:t>
      </w:r>
      <w:r w:rsidRPr="008F6DFC">
        <w:fldChar w:fldCharType="begin"/>
      </w:r>
      <w:r w:rsidRPr="008F6DFC">
        <w:instrText xml:space="preserve"> XE "Routing Information Protocol (RIP)" </w:instrText>
      </w:r>
      <w:r w:rsidRPr="008F6DFC">
        <w:fldChar w:fldCharType="end"/>
      </w:r>
    </w:p>
    <w:p w14:paraId="28E65371" w14:textId="577D1BCE" w:rsidR="00367B39" w:rsidRDefault="00367B39" w:rsidP="00E215C9">
      <w:r w:rsidRPr="00367B39">
        <w:rPr>
          <w:noProof/>
          <w:lang w:eastAsia="de-CH"/>
        </w:rPr>
        <w:drawing>
          <wp:inline distT="0" distB="0" distL="0" distR="0" wp14:anchorId="677A4D4D" wp14:editId="57D13620">
            <wp:extent cx="3370433" cy="1668900"/>
            <wp:effectExtent l="0" t="0" r="1905" b="762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389513" cy="1678348"/>
                    </a:xfrm>
                    <a:prstGeom prst="rect">
                      <a:avLst/>
                    </a:prstGeom>
                  </pic:spPr>
                </pic:pic>
              </a:graphicData>
            </a:graphic>
          </wp:inline>
        </w:drawing>
      </w:r>
    </w:p>
    <w:p w14:paraId="75A09D1A" w14:textId="0D0A31E1" w:rsidR="00367B39" w:rsidRPr="008F6DFC" w:rsidRDefault="00367B39" w:rsidP="00E215C9">
      <w:pPr>
        <w:rPr>
          <w:lang w:val="en-GB"/>
        </w:rPr>
      </w:pPr>
      <w:r w:rsidRPr="00367B39">
        <w:rPr>
          <w:b/>
          <w:lang w:val="en-GB"/>
        </w:rPr>
        <w:t>Open Shortest Path First (OSPF)</w:t>
      </w:r>
      <w:r w:rsidRPr="008F6DFC">
        <w:rPr>
          <w:lang w:val="en-GB"/>
        </w:rPr>
        <w:fldChar w:fldCharType="begin"/>
      </w:r>
      <w:r w:rsidRPr="008F6DFC">
        <w:rPr>
          <w:lang w:val="en-GB"/>
        </w:rPr>
        <w:instrText xml:space="preserve"> XE "Open Shortest Path First (OSPF)" </w:instrText>
      </w:r>
      <w:r w:rsidRPr="008F6DFC">
        <w:rPr>
          <w:lang w:val="en-GB"/>
        </w:rPr>
        <w:fldChar w:fldCharType="end"/>
      </w:r>
    </w:p>
    <w:p w14:paraId="0584087A" w14:textId="6502364A" w:rsidR="00367B39" w:rsidRDefault="00367B39" w:rsidP="00E215C9">
      <w:pPr>
        <w:rPr>
          <w:lang w:val="en-GB"/>
        </w:rPr>
      </w:pPr>
      <w:r w:rsidRPr="00367B39">
        <w:rPr>
          <w:noProof/>
          <w:lang w:eastAsia="de-CH"/>
        </w:rPr>
        <w:drawing>
          <wp:inline distT="0" distB="0" distL="0" distR="0" wp14:anchorId="7E750658" wp14:editId="73F0AAA0">
            <wp:extent cx="3428937" cy="1511405"/>
            <wp:effectExtent l="0" t="0" r="635" b="0"/>
            <wp:docPr id="64" name="Grafi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452576" cy="1521825"/>
                    </a:xfrm>
                    <a:prstGeom prst="rect">
                      <a:avLst/>
                    </a:prstGeom>
                  </pic:spPr>
                </pic:pic>
              </a:graphicData>
            </a:graphic>
          </wp:inline>
        </w:drawing>
      </w:r>
    </w:p>
    <w:p w14:paraId="20E9B457" w14:textId="1742E402" w:rsidR="00F41A40" w:rsidRPr="008F6DFC" w:rsidRDefault="00F41A40" w:rsidP="00E215C9">
      <w:pPr>
        <w:rPr>
          <w:lang w:val="en-GB"/>
        </w:rPr>
      </w:pPr>
      <w:r w:rsidRPr="00F41A40">
        <w:rPr>
          <w:b/>
          <w:lang w:val="en-GB"/>
        </w:rPr>
        <w:lastRenderedPageBreak/>
        <w:t>Border Gateway Protocol (BGP)</w:t>
      </w:r>
      <w:r w:rsidR="008F6DFC" w:rsidRPr="008F6DFC">
        <w:rPr>
          <w:lang w:val="en-GB"/>
        </w:rPr>
        <w:fldChar w:fldCharType="begin"/>
      </w:r>
      <w:r w:rsidR="008F6DFC" w:rsidRPr="008F6DFC">
        <w:instrText xml:space="preserve"> XE "</w:instrText>
      </w:r>
      <w:r w:rsidR="008F6DFC" w:rsidRPr="008F6DFC">
        <w:rPr>
          <w:lang w:val="en-GB"/>
        </w:rPr>
        <w:instrText>Border Gateway Protocol (BGP)</w:instrText>
      </w:r>
      <w:r w:rsidR="008F6DFC" w:rsidRPr="008F6DFC">
        <w:instrText xml:space="preserve">" </w:instrText>
      </w:r>
      <w:r w:rsidR="008F6DFC" w:rsidRPr="008F6DFC">
        <w:rPr>
          <w:lang w:val="en-GB"/>
        </w:rPr>
        <w:fldChar w:fldCharType="end"/>
      </w:r>
    </w:p>
    <w:p w14:paraId="06495B4B" w14:textId="26DC52C4" w:rsidR="00F41A40" w:rsidRPr="00367B39" w:rsidRDefault="00F41A40" w:rsidP="00E215C9">
      <w:pPr>
        <w:rPr>
          <w:lang w:val="en-GB"/>
        </w:rPr>
      </w:pPr>
      <w:r w:rsidRPr="00F41A40">
        <w:rPr>
          <w:noProof/>
          <w:lang w:eastAsia="de-CH"/>
        </w:rPr>
        <w:drawing>
          <wp:inline distT="0" distB="0" distL="0" distR="0" wp14:anchorId="6D5FFDCB" wp14:editId="733D38B9">
            <wp:extent cx="3491346" cy="1799663"/>
            <wp:effectExtent l="0" t="0" r="0" b="0"/>
            <wp:docPr id="65" name="Grafi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497523" cy="1802847"/>
                    </a:xfrm>
                    <a:prstGeom prst="rect">
                      <a:avLst/>
                    </a:prstGeom>
                  </pic:spPr>
                </pic:pic>
              </a:graphicData>
            </a:graphic>
          </wp:inline>
        </w:drawing>
      </w:r>
    </w:p>
    <w:p w14:paraId="71E24FC4" w14:textId="78E66EB6" w:rsidR="002304A5" w:rsidRPr="00367B39" w:rsidRDefault="002304A5" w:rsidP="00AE1A6C">
      <w:pPr>
        <w:rPr>
          <w:lang w:val="en-GB"/>
        </w:rPr>
      </w:pPr>
      <w:r w:rsidRPr="00367B39">
        <w:rPr>
          <w:lang w:val="en-GB"/>
        </w:rPr>
        <w:br w:type="page"/>
      </w:r>
    </w:p>
    <w:p w14:paraId="7704F266" w14:textId="59566008" w:rsidR="00161978" w:rsidRDefault="00A8646E" w:rsidP="0030780C">
      <w:pPr>
        <w:pStyle w:val="berschrift1"/>
      </w:pPr>
      <w:bookmarkStart w:id="325" w:name="_Toc439697810"/>
      <w:r>
        <w:lastRenderedPageBreak/>
        <w:t>DNS und IP Konfiguration</w:t>
      </w:r>
      <w:bookmarkEnd w:id="325"/>
    </w:p>
    <w:p w14:paraId="61AEFA75" w14:textId="6975668C" w:rsidR="00EE674C" w:rsidRPr="00EE674C" w:rsidRDefault="00EE674C" w:rsidP="00EE674C">
      <w:r>
        <w:t>Bezieht sich auf den 5. Kursteil.</w:t>
      </w:r>
    </w:p>
    <w:p w14:paraId="79EE3C59" w14:textId="215C62E4" w:rsidR="00B1403D" w:rsidRPr="00B1403D" w:rsidRDefault="00B1403D" w:rsidP="00B1403D">
      <w:r>
        <w:t>Subnetzmaske gibt vor das die ersten drei Bytes gleich sein müssen. Entweder ist die IP-Adresse oder der Default Gateway falsch.</w:t>
      </w:r>
    </w:p>
    <w:p w14:paraId="28BD09E3" w14:textId="28ABAA23" w:rsidR="00AF6ABA" w:rsidRPr="00AF6ABA" w:rsidRDefault="00B1403D" w:rsidP="00AF6ABA">
      <w:r w:rsidRPr="00AF6ABA">
        <w:rPr>
          <w:noProof/>
          <w:lang w:eastAsia="de-CH"/>
        </w:rPr>
        <w:drawing>
          <wp:inline distT="0" distB="0" distL="0" distR="0" wp14:anchorId="5CAAC606" wp14:editId="1E7BAEB2">
            <wp:extent cx="2902013" cy="712259"/>
            <wp:effectExtent l="0" t="0" r="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018532" cy="740857"/>
                    </a:xfrm>
                    <a:prstGeom prst="rect">
                      <a:avLst/>
                    </a:prstGeom>
                  </pic:spPr>
                </pic:pic>
              </a:graphicData>
            </a:graphic>
          </wp:inline>
        </w:drawing>
      </w:r>
    </w:p>
    <w:p w14:paraId="48A544B3" w14:textId="77777777" w:rsidR="00427152" w:rsidRDefault="00353ADB" w:rsidP="006F174D">
      <w:pPr>
        <w:pStyle w:val="berschrift2"/>
      </w:pPr>
      <w:bookmarkStart w:id="326" w:name="_Toc439697811"/>
      <w:r>
        <w:t>Domain Name System (</w:t>
      </w:r>
      <w:r w:rsidR="00161978">
        <w:t>DNS</w:t>
      </w:r>
      <w:r>
        <w:t>)</w:t>
      </w:r>
      <w:bookmarkEnd w:id="326"/>
    </w:p>
    <w:p w14:paraId="458F6BB1" w14:textId="3B5BB7C1" w:rsidR="00161978" w:rsidRDefault="00353ADB" w:rsidP="00427152">
      <w:r>
        <w:fldChar w:fldCharType="begin"/>
      </w:r>
      <w:r>
        <w:instrText xml:space="preserve"> XE "</w:instrText>
      </w:r>
      <w:r w:rsidRPr="00D57F85">
        <w:instrText>Domain Name System (DNS)</w:instrText>
      </w:r>
      <w:r>
        <w:instrText xml:space="preserve">" </w:instrText>
      </w:r>
      <w:r>
        <w:fldChar w:fldCharType="end"/>
      </w:r>
    </w:p>
    <w:p w14:paraId="01856666" w14:textId="18D69B5B" w:rsidR="00AF6ABA" w:rsidRDefault="00AF6ABA" w:rsidP="00AF6ABA">
      <w:r w:rsidRPr="00AF6ABA">
        <w:t>Das</w:t>
      </w:r>
      <w:r w:rsidR="00607109">
        <w:t xml:space="preserve"> </w:t>
      </w:r>
      <w:r w:rsidRPr="00AF6ABA">
        <w:t>Domain</w:t>
      </w:r>
      <w:r w:rsidR="00607109">
        <w:t xml:space="preserve"> </w:t>
      </w:r>
      <w:r w:rsidRPr="00AF6ABA">
        <w:t>Name</w:t>
      </w:r>
      <w:r w:rsidR="00607109">
        <w:t xml:space="preserve"> </w:t>
      </w:r>
      <w:r w:rsidRPr="00AF6ABA">
        <w:t>System</w:t>
      </w:r>
      <w:r w:rsidR="00607109">
        <w:t xml:space="preserve"> </w:t>
      </w:r>
      <w:r w:rsidRPr="00AF6ABA">
        <w:t>(</w:t>
      </w:r>
      <w:r w:rsidRPr="00353ADB">
        <w:t>DNS</w:t>
      </w:r>
      <w:r w:rsidRPr="00AF6ABA">
        <w:t>)</w:t>
      </w:r>
      <w:r w:rsidR="00607109">
        <w:t xml:space="preserve"> </w:t>
      </w:r>
      <w:r w:rsidRPr="00AF6ABA">
        <w:t>ist</w:t>
      </w:r>
      <w:r w:rsidR="00607109">
        <w:t xml:space="preserve"> </w:t>
      </w:r>
      <w:r w:rsidRPr="00AF6ABA">
        <w:t>einer</w:t>
      </w:r>
      <w:r w:rsidR="00607109">
        <w:t xml:space="preserve"> </w:t>
      </w:r>
      <w:r w:rsidRPr="00AF6ABA">
        <w:t>der</w:t>
      </w:r>
      <w:r w:rsidR="00607109">
        <w:t xml:space="preserve"> </w:t>
      </w:r>
      <w:r w:rsidRPr="00AF6ABA">
        <w:t>wichtigsten</w:t>
      </w:r>
      <w:r w:rsidR="00607109">
        <w:t xml:space="preserve"> </w:t>
      </w:r>
      <w:r w:rsidRPr="00AF6ABA">
        <w:t>Dienste</w:t>
      </w:r>
      <w:r w:rsidR="00607109">
        <w:t xml:space="preserve"> </w:t>
      </w:r>
      <w:r w:rsidRPr="00AF6ABA">
        <w:t>in</w:t>
      </w:r>
      <w:r w:rsidR="00607109">
        <w:t xml:space="preserve"> </w:t>
      </w:r>
      <w:r w:rsidRPr="00AF6ABA">
        <w:t>vielen</w:t>
      </w:r>
      <w:r w:rsidR="00607109">
        <w:t xml:space="preserve"> </w:t>
      </w:r>
      <w:hyperlink r:id="rId47" w:tooltip="Internet Protocol" w:history="1">
        <w:r w:rsidRPr="00AF6ABA">
          <w:t>IP</w:t>
        </w:r>
      </w:hyperlink>
      <w:r w:rsidRPr="00AF6ABA">
        <w:t>-basierten</w:t>
      </w:r>
      <w:r w:rsidR="00607109">
        <w:t xml:space="preserve"> </w:t>
      </w:r>
      <w:hyperlink r:id="rId48" w:tooltip="Rechnernetz" w:history="1">
        <w:r w:rsidRPr="00AF6ABA">
          <w:t>Netzwerken</w:t>
        </w:r>
      </w:hyperlink>
      <w:r>
        <w:rPr>
          <w:rFonts w:ascii="Arial" w:hAnsi="Arial" w:cs="Arial"/>
          <w:color w:val="252525"/>
          <w:shd w:val="clear" w:color="auto" w:fill="FFFFFF"/>
        </w:rPr>
        <w:t>.</w:t>
      </w:r>
      <w:r w:rsidR="00607109">
        <w:rPr>
          <w:rFonts w:ascii="Arial" w:hAnsi="Arial" w:cs="Arial"/>
          <w:color w:val="252525"/>
          <w:shd w:val="clear" w:color="auto" w:fill="FFFFFF"/>
        </w:rPr>
        <w:t xml:space="preserve"> </w:t>
      </w:r>
      <w:r w:rsidRPr="00AF6ABA">
        <w:t>Seine</w:t>
      </w:r>
      <w:r w:rsidR="00607109">
        <w:t xml:space="preserve"> </w:t>
      </w:r>
      <w:r w:rsidRPr="00AF6ABA">
        <w:t>Hauptaufgabe</w:t>
      </w:r>
      <w:r w:rsidR="00607109">
        <w:t xml:space="preserve"> </w:t>
      </w:r>
      <w:r w:rsidRPr="00AF6ABA">
        <w:t>ist</w:t>
      </w:r>
      <w:r w:rsidR="00607109">
        <w:t xml:space="preserve"> </w:t>
      </w:r>
      <w:r w:rsidRPr="00AF6ABA">
        <w:t>die</w:t>
      </w:r>
      <w:r w:rsidR="00607109">
        <w:t xml:space="preserve"> </w:t>
      </w:r>
      <w:r w:rsidRPr="00AF6ABA">
        <w:t>Beantwortung</w:t>
      </w:r>
      <w:r w:rsidR="00607109">
        <w:t xml:space="preserve"> </w:t>
      </w:r>
      <w:r w:rsidRPr="00AF6ABA">
        <w:t>von</w:t>
      </w:r>
      <w:r w:rsidR="00607109">
        <w:t xml:space="preserve"> </w:t>
      </w:r>
      <w:r w:rsidRPr="00AF6ABA">
        <w:t>Anfragen</w:t>
      </w:r>
      <w:r w:rsidR="00607109">
        <w:t xml:space="preserve"> </w:t>
      </w:r>
      <w:r w:rsidRPr="00AF6ABA">
        <w:t>zur</w:t>
      </w:r>
      <w:r w:rsidR="00607109">
        <w:t xml:space="preserve"> </w:t>
      </w:r>
      <w:hyperlink r:id="rId49" w:tooltip="Namensauflösung" w:history="1">
        <w:r w:rsidRPr="00AF6ABA">
          <w:t>Namensauflösung</w:t>
        </w:r>
      </w:hyperlink>
      <w:r w:rsidRPr="00AF6ABA">
        <w:t>.</w:t>
      </w:r>
    </w:p>
    <w:p w14:paraId="3E773D37" w14:textId="23039081" w:rsidR="00353ADB" w:rsidRDefault="00353ADB" w:rsidP="00AF6ABA">
      <w:r w:rsidRPr="00AF6ABA">
        <w:rPr>
          <w:noProof/>
          <w:lang w:eastAsia="de-CH"/>
        </w:rPr>
        <w:drawing>
          <wp:inline distT="0" distB="0" distL="0" distR="0" wp14:anchorId="5ACB6826" wp14:editId="486757FD">
            <wp:extent cx="2558265" cy="1469148"/>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576061" cy="1479368"/>
                    </a:xfrm>
                    <a:prstGeom prst="rect">
                      <a:avLst/>
                    </a:prstGeom>
                  </pic:spPr>
                </pic:pic>
              </a:graphicData>
            </a:graphic>
          </wp:inline>
        </w:drawing>
      </w:r>
    </w:p>
    <w:p w14:paraId="2C8992BA" w14:textId="608D0608" w:rsidR="00AF6ABA" w:rsidRDefault="00AF6ABA" w:rsidP="00AF6ABA">
      <w:pPr>
        <w:rPr>
          <w:noProof/>
          <w:lang w:eastAsia="de-CH"/>
        </w:rPr>
      </w:pPr>
      <w:r w:rsidRPr="00AF6ABA">
        <w:rPr>
          <w:noProof/>
          <w:lang w:eastAsia="de-CH"/>
        </w:rPr>
        <w:drawing>
          <wp:inline distT="0" distB="0" distL="0" distR="0" wp14:anchorId="722690DD" wp14:editId="60F65530">
            <wp:extent cx="3123344" cy="1899708"/>
            <wp:effectExtent l="0" t="0" r="1270" b="5715"/>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130348" cy="1903968"/>
                    </a:xfrm>
                    <a:prstGeom prst="rect">
                      <a:avLst/>
                    </a:prstGeom>
                  </pic:spPr>
                </pic:pic>
              </a:graphicData>
            </a:graphic>
          </wp:inline>
        </w:drawing>
      </w:r>
    </w:p>
    <w:p w14:paraId="18F68BCB" w14:textId="7C12B7AA" w:rsidR="002B63E6" w:rsidRDefault="00BE3C64" w:rsidP="002B63E6">
      <w:pPr>
        <w:rPr>
          <w:noProof/>
          <w:lang w:eastAsia="de-CH"/>
        </w:rPr>
      </w:pPr>
      <w:hyperlink r:id="rId52" w:history="1">
        <w:r w:rsidR="00AF6ABA" w:rsidRPr="00933126">
          <w:rPr>
            <w:rStyle w:val="Hyperlink"/>
            <w:noProof/>
            <w:lang w:eastAsia="de-CH"/>
          </w:rPr>
          <w:t>www.labor.hswlu.ch</w:t>
        </w:r>
      </w:hyperlink>
      <w:r w:rsidR="00AF6ABA">
        <w:rPr>
          <w:noProof/>
          <w:lang w:eastAsia="de-CH"/>
        </w:rPr>
        <w:t>.</w:t>
      </w:r>
      <w:r w:rsidR="00607109">
        <w:rPr>
          <w:noProof/>
          <w:lang w:eastAsia="de-CH"/>
        </w:rPr>
        <w:t xml:space="preserve"> </w:t>
      </w:r>
      <w:r w:rsidR="00AF6ABA">
        <w:rPr>
          <w:noProof/>
          <w:lang w:eastAsia="de-CH"/>
        </w:rPr>
        <w:t>-&gt;</w:t>
      </w:r>
      <w:r w:rsidR="00607109">
        <w:rPr>
          <w:noProof/>
          <w:lang w:eastAsia="de-CH"/>
        </w:rPr>
        <w:t xml:space="preserve"> </w:t>
      </w:r>
      <w:r w:rsidR="00AF6ABA">
        <w:rPr>
          <w:noProof/>
          <w:lang w:eastAsia="de-CH"/>
        </w:rPr>
        <w:t>Von</w:t>
      </w:r>
      <w:r w:rsidR="00607109">
        <w:rPr>
          <w:noProof/>
          <w:lang w:eastAsia="de-CH"/>
        </w:rPr>
        <w:t xml:space="preserve"> </w:t>
      </w:r>
      <w:r w:rsidR="00147E9B">
        <w:rPr>
          <w:noProof/>
          <w:lang w:eastAsia="de-CH"/>
        </w:rPr>
        <w:t>links</w:t>
      </w:r>
      <w:r w:rsidR="00607109">
        <w:rPr>
          <w:noProof/>
          <w:lang w:eastAsia="de-CH"/>
        </w:rPr>
        <w:t xml:space="preserve"> </w:t>
      </w:r>
      <w:r w:rsidR="00147E9B">
        <w:rPr>
          <w:noProof/>
          <w:lang w:eastAsia="de-CH"/>
        </w:rPr>
        <w:t>nach</w:t>
      </w:r>
      <w:r w:rsidR="00607109">
        <w:rPr>
          <w:noProof/>
          <w:lang w:eastAsia="de-CH"/>
        </w:rPr>
        <w:t xml:space="preserve"> </w:t>
      </w:r>
      <w:r w:rsidR="00147E9B">
        <w:rPr>
          <w:noProof/>
          <w:lang w:eastAsia="de-CH"/>
        </w:rPr>
        <w:t>r</w:t>
      </w:r>
      <w:r w:rsidR="002B63E6">
        <w:rPr>
          <w:noProof/>
          <w:lang w:eastAsia="de-CH"/>
        </w:rPr>
        <w:t>echts,</w:t>
      </w:r>
      <w:r w:rsidR="00607109">
        <w:rPr>
          <w:noProof/>
          <w:lang w:eastAsia="de-CH"/>
        </w:rPr>
        <w:t xml:space="preserve"> </w:t>
      </w:r>
      <w:r w:rsidR="002B63E6">
        <w:rPr>
          <w:noProof/>
          <w:lang w:eastAsia="de-CH"/>
        </w:rPr>
        <w:t>von</w:t>
      </w:r>
      <w:r w:rsidR="00607109">
        <w:rPr>
          <w:noProof/>
          <w:lang w:eastAsia="de-CH"/>
        </w:rPr>
        <w:t xml:space="preserve"> </w:t>
      </w:r>
      <w:r w:rsidR="002B63E6">
        <w:rPr>
          <w:noProof/>
          <w:lang w:eastAsia="de-CH"/>
        </w:rPr>
        <w:t>unten</w:t>
      </w:r>
      <w:r w:rsidR="00607109">
        <w:rPr>
          <w:noProof/>
          <w:lang w:eastAsia="de-CH"/>
        </w:rPr>
        <w:t xml:space="preserve"> </w:t>
      </w:r>
      <w:r w:rsidR="002B63E6">
        <w:rPr>
          <w:noProof/>
          <w:lang w:eastAsia="de-CH"/>
        </w:rPr>
        <w:t>nach</w:t>
      </w:r>
      <w:r w:rsidR="00607109">
        <w:rPr>
          <w:noProof/>
          <w:lang w:eastAsia="de-CH"/>
        </w:rPr>
        <w:t xml:space="preserve"> </w:t>
      </w:r>
      <w:r w:rsidR="002B63E6">
        <w:rPr>
          <w:noProof/>
          <w:lang w:eastAsia="de-CH"/>
        </w:rPr>
        <w:t>oben.</w:t>
      </w:r>
      <w:r w:rsidR="00607109">
        <w:rPr>
          <w:noProof/>
          <w:lang w:eastAsia="de-CH"/>
        </w:rPr>
        <w:t xml:space="preserve"> </w:t>
      </w:r>
      <w:r w:rsidR="002B63E6">
        <w:rPr>
          <w:noProof/>
          <w:lang w:eastAsia="de-CH"/>
        </w:rPr>
        <w:t>Ein</w:t>
      </w:r>
      <w:r w:rsidR="00607109">
        <w:rPr>
          <w:noProof/>
          <w:lang w:eastAsia="de-CH"/>
        </w:rPr>
        <w:t xml:space="preserve"> </w:t>
      </w:r>
      <w:r w:rsidR="002B63E6">
        <w:rPr>
          <w:noProof/>
          <w:lang w:eastAsia="de-CH"/>
        </w:rPr>
        <w:t>bekanntes</w:t>
      </w:r>
      <w:r w:rsidR="00607109">
        <w:rPr>
          <w:noProof/>
          <w:lang w:eastAsia="de-CH"/>
        </w:rPr>
        <w:t xml:space="preserve"> </w:t>
      </w:r>
      <w:r w:rsidR="002B63E6">
        <w:rPr>
          <w:noProof/>
          <w:lang w:eastAsia="de-CH"/>
        </w:rPr>
        <w:t>Programm</w:t>
      </w:r>
      <w:r w:rsidR="00607109">
        <w:rPr>
          <w:noProof/>
          <w:lang w:eastAsia="de-CH"/>
        </w:rPr>
        <w:t xml:space="preserve"> </w:t>
      </w:r>
      <w:r w:rsidR="002B63E6">
        <w:rPr>
          <w:noProof/>
          <w:lang w:eastAsia="de-CH"/>
        </w:rPr>
        <w:t>für</w:t>
      </w:r>
      <w:r w:rsidR="00607109">
        <w:rPr>
          <w:noProof/>
          <w:lang w:eastAsia="de-CH"/>
        </w:rPr>
        <w:t xml:space="preserve"> </w:t>
      </w:r>
      <w:r w:rsidR="002B63E6">
        <w:rPr>
          <w:noProof/>
          <w:lang w:eastAsia="de-CH"/>
        </w:rPr>
        <w:t>die</w:t>
      </w:r>
      <w:r w:rsidR="00607109">
        <w:rPr>
          <w:noProof/>
          <w:lang w:eastAsia="de-CH"/>
        </w:rPr>
        <w:t xml:space="preserve"> </w:t>
      </w:r>
      <w:r w:rsidR="002B63E6">
        <w:rPr>
          <w:noProof/>
          <w:lang w:eastAsia="de-CH"/>
        </w:rPr>
        <w:t>Namensauflösung</w:t>
      </w:r>
      <w:r w:rsidR="00607109">
        <w:rPr>
          <w:noProof/>
          <w:lang w:eastAsia="de-CH"/>
        </w:rPr>
        <w:t xml:space="preserve"> </w:t>
      </w:r>
      <w:r w:rsidR="002B63E6">
        <w:rPr>
          <w:noProof/>
          <w:lang w:eastAsia="de-CH"/>
        </w:rPr>
        <w:t>ist</w:t>
      </w:r>
      <w:r w:rsidR="00607109">
        <w:rPr>
          <w:noProof/>
          <w:lang w:eastAsia="de-CH"/>
        </w:rPr>
        <w:t xml:space="preserve"> </w:t>
      </w:r>
      <w:r w:rsidR="002B63E6" w:rsidRPr="002B63E6">
        <w:rPr>
          <w:b/>
          <w:noProof/>
          <w:lang w:eastAsia="de-CH"/>
        </w:rPr>
        <w:t>nslookup</w:t>
      </w:r>
      <w:r w:rsidR="00607109">
        <w:rPr>
          <w:b/>
          <w:noProof/>
          <w:lang w:eastAsia="de-CH"/>
        </w:rPr>
        <w:t xml:space="preserve"> </w:t>
      </w:r>
      <w:r w:rsidR="002B63E6">
        <w:rPr>
          <w:noProof/>
          <w:lang w:eastAsia="de-CH"/>
        </w:rPr>
        <w:t>(„name</w:t>
      </w:r>
      <w:r w:rsidR="00607109">
        <w:rPr>
          <w:noProof/>
          <w:lang w:eastAsia="de-CH"/>
        </w:rPr>
        <w:t xml:space="preserve"> </w:t>
      </w:r>
      <w:r w:rsidR="002B63E6">
        <w:rPr>
          <w:noProof/>
          <w:lang w:eastAsia="de-CH"/>
        </w:rPr>
        <w:t>server</w:t>
      </w:r>
      <w:r w:rsidR="00607109">
        <w:rPr>
          <w:noProof/>
          <w:lang w:eastAsia="de-CH"/>
        </w:rPr>
        <w:t xml:space="preserve"> </w:t>
      </w:r>
      <w:r w:rsidR="002B63E6">
        <w:rPr>
          <w:noProof/>
          <w:lang w:eastAsia="de-CH"/>
        </w:rPr>
        <w:t>look</w:t>
      </w:r>
      <w:r w:rsidR="00607109">
        <w:rPr>
          <w:noProof/>
          <w:lang w:eastAsia="de-CH"/>
        </w:rPr>
        <w:t xml:space="preserve"> </w:t>
      </w:r>
      <w:r w:rsidR="002B63E6">
        <w:rPr>
          <w:noProof/>
          <w:lang w:eastAsia="de-CH"/>
        </w:rPr>
        <w:t>up“)</w:t>
      </w:r>
      <w:r w:rsidR="002B63E6" w:rsidRPr="002B63E6">
        <w:rPr>
          <w:noProof/>
          <w:lang w:eastAsia="de-CH"/>
        </w:rPr>
        <w:t>.</w:t>
      </w:r>
      <w:r w:rsidR="00607109">
        <w:rPr>
          <w:noProof/>
          <w:lang w:eastAsia="de-CH"/>
        </w:rPr>
        <w:t xml:space="preserve"> </w:t>
      </w:r>
    </w:p>
    <w:p w14:paraId="61251013" w14:textId="085EC892" w:rsidR="00FB5EC9" w:rsidRDefault="00FB5EC9" w:rsidP="002B63E6">
      <w:pPr>
        <w:rPr>
          <w:noProof/>
          <w:lang w:eastAsia="de-CH"/>
        </w:rPr>
      </w:pPr>
      <w:r>
        <w:rPr>
          <w:noProof/>
          <w:lang w:eastAsia="de-CH"/>
        </w:rPr>
        <w:t>Es</w:t>
      </w:r>
      <w:r w:rsidR="00607109">
        <w:rPr>
          <w:noProof/>
          <w:lang w:eastAsia="de-CH"/>
        </w:rPr>
        <w:t xml:space="preserve"> </w:t>
      </w:r>
      <w:r>
        <w:rPr>
          <w:noProof/>
          <w:lang w:eastAsia="de-CH"/>
        </w:rPr>
        <w:t>gibt</w:t>
      </w:r>
      <w:r w:rsidR="00607109">
        <w:rPr>
          <w:noProof/>
          <w:lang w:eastAsia="de-CH"/>
        </w:rPr>
        <w:t xml:space="preserve"> </w:t>
      </w:r>
      <w:r>
        <w:rPr>
          <w:noProof/>
          <w:lang w:eastAsia="de-CH"/>
        </w:rPr>
        <w:t>folgende</w:t>
      </w:r>
      <w:r w:rsidR="00607109">
        <w:rPr>
          <w:noProof/>
          <w:lang w:eastAsia="de-CH"/>
        </w:rPr>
        <w:t xml:space="preserve"> </w:t>
      </w:r>
      <w:r>
        <w:rPr>
          <w:noProof/>
          <w:lang w:eastAsia="de-CH"/>
        </w:rPr>
        <w:t>zwei</w:t>
      </w:r>
      <w:r w:rsidR="00607109">
        <w:rPr>
          <w:noProof/>
          <w:lang w:eastAsia="de-CH"/>
        </w:rPr>
        <w:t xml:space="preserve"> </w:t>
      </w:r>
      <w:r>
        <w:rPr>
          <w:noProof/>
          <w:lang w:eastAsia="de-CH"/>
        </w:rPr>
        <w:t>Namens-Server</w:t>
      </w:r>
      <w:r w:rsidR="00607109">
        <w:rPr>
          <w:noProof/>
          <w:lang w:eastAsia="de-CH"/>
        </w:rPr>
        <w:t xml:space="preserve"> </w:t>
      </w:r>
    </w:p>
    <w:tbl>
      <w:tblPr>
        <w:tblStyle w:val="EinfacheTabelle2"/>
        <w:tblW w:w="0" w:type="auto"/>
        <w:tblLook w:val="0400" w:firstRow="0" w:lastRow="0" w:firstColumn="0" w:lastColumn="0" w:noHBand="0" w:noVBand="1"/>
      </w:tblPr>
      <w:tblGrid>
        <w:gridCol w:w="3114"/>
        <w:gridCol w:w="5948"/>
      </w:tblGrid>
      <w:tr w:rsidR="00147E9B" w:rsidRPr="00147E9B" w14:paraId="6A8C39EC" w14:textId="77777777" w:rsidTr="00353ADB">
        <w:trPr>
          <w:cnfStyle w:val="000000100000" w:firstRow="0" w:lastRow="0" w:firstColumn="0" w:lastColumn="0" w:oddVBand="0" w:evenVBand="0" w:oddHBand="1" w:evenHBand="0" w:firstRowFirstColumn="0" w:firstRowLastColumn="0" w:lastRowFirstColumn="0" w:lastRowLastColumn="0"/>
        </w:trPr>
        <w:tc>
          <w:tcPr>
            <w:tcW w:w="3114" w:type="dxa"/>
          </w:tcPr>
          <w:p w14:paraId="1A0F0688" w14:textId="79D2B133" w:rsidR="00147E9B" w:rsidRPr="00147E9B" w:rsidRDefault="00147E9B" w:rsidP="002B63E6">
            <w:pPr>
              <w:rPr>
                <w:b/>
                <w:noProof/>
                <w:lang w:val="en-GB" w:eastAsia="de-CH"/>
              </w:rPr>
            </w:pPr>
            <w:r w:rsidRPr="00147E9B">
              <w:rPr>
                <w:b/>
                <w:noProof/>
                <w:lang w:val="en-GB" w:eastAsia="de-CH"/>
              </w:rPr>
              <w:t>TLD</w:t>
            </w:r>
            <w:r w:rsidR="00607109">
              <w:rPr>
                <w:b/>
                <w:noProof/>
                <w:lang w:val="en-GB" w:eastAsia="de-CH"/>
              </w:rPr>
              <w:t xml:space="preserve"> </w:t>
            </w:r>
            <w:r w:rsidRPr="00147E9B">
              <w:rPr>
                <w:b/>
                <w:noProof/>
                <w:lang w:val="en-GB" w:eastAsia="de-CH"/>
              </w:rPr>
              <w:t>Server</w:t>
            </w:r>
            <w:r w:rsidR="00607109">
              <w:rPr>
                <w:b/>
                <w:noProof/>
                <w:lang w:val="en-GB" w:eastAsia="de-CH"/>
              </w:rPr>
              <w:t xml:space="preserve"> </w:t>
            </w:r>
            <w:r w:rsidRPr="00147E9B">
              <w:rPr>
                <w:b/>
                <w:noProof/>
                <w:lang w:val="en-GB" w:eastAsia="de-CH"/>
              </w:rPr>
              <w:t>(Top-level</w:t>
            </w:r>
            <w:r w:rsidR="00607109">
              <w:rPr>
                <w:b/>
                <w:noProof/>
                <w:lang w:val="en-GB" w:eastAsia="de-CH"/>
              </w:rPr>
              <w:t xml:space="preserve"> </w:t>
            </w:r>
            <w:r w:rsidRPr="00147E9B">
              <w:rPr>
                <w:b/>
                <w:noProof/>
                <w:lang w:val="en-GB" w:eastAsia="de-CH"/>
              </w:rPr>
              <w:t>domain)</w:t>
            </w:r>
            <w:r w:rsidR="00607109">
              <w:rPr>
                <w:b/>
                <w:noProof/>
                <w:lang w:val="en-GB" w:eastAsia="de-CH"/>
              </w:rPr>
              <w:t xml:space="preserve"> </w:t>
            </w:r>
          </w:p>
        </w:tc>
        <w:tc>
          <w:tcPr>
            <w:tcW w:w="5948" w:type="dxa"/>
          </w:tcPr>
          <w:p w14:paraId="4D7A5E9B" w14:textId="3F81F33A" w:rsidR="00147E9B" w:rsidRPr="00147E9B" w:rsidRDefault="00147E9B" w:rsidP="002B63E6">
            <w:pPr>
              <w:rPr>
                <w:noProof/>
                <w:lang w:eastAsia="de-CH"/>
              </w:rPr>
            </w:pPr>
            <w:r>
              <w:rPr>
                <w:noProof/>
                <w:lang w:eastAsia="de-CH"/>
              </w:rPr>
              <w:t>Sind</w:t>
            </w:r>
            <w:r w:rsidR="00607109">
              <w:rPr>
                <w:noProof/>
                <w:lang w:eastAsia="de-CH"/>
              </w:rPr>
              <w:t xml:space="preserve"> </w:t>
            </w:r>
            <w:r>
              <w:rPr>
                <w:noProof/>
                <w:lang w:eastAsia="de-CH"/>
              </w:rPr>
              <w:t>zuständig</w:t>
            </w:r>
            <w:r w:rsidR="00607109">
              <w:rPr>
                <w:noProof/>
                <w:lang w:eastAsia="de-CH"/>
              </w:rPr>
              <w:t xml:space="preserve"> </w:t>
            </w:r>
            <w:r>
              <w:rPr>
                <w:noProof/>
                <w:lang w:eastAsia="de-CH"/>
              </w:rPr>
              <w:t>für</w:t>
            </w:r>
            <w:r w:rsidR="00607109">
              <w:rPr>
                <w:noProof/>
                <w:lang w:eastAsia="de-CH"/>
              </w:rPr>
              <w:t xml:space="preserve"> </w:t>
            </w:r>
            <w:r>
              <w:rPr>
                <w:noProof/>
                <w:lang w:eastAsia="de-CH"/>
              </w:rPr>
              <w:t>com,</w:t>
            </w:r>
            <w:r w:rsidR="00607109">
              <w:rPr>
                <w:noProof/>
                <w:lang w:eastAsia="de-CH"/>
              </w:rPr>
              <w:t xml:space="preserve"> </w:t>
            </w:r>
            <w:r>
              <w:rPr>
                <w:noProof/>
                <w:lang w:eastAsia="de-CH"/>
              </w:rPr>
              <w:t>edu,</w:t>
            </w:r>
            <w:r w:rsidR="00607109">
              <w:rPr>
                <w:noProof/>
                <w:lang w:eastAsia="de-CH"/>
              </w:rPr>
              <w:t xml:space="preserve"> </w:t>
            </w:r>
            <w:r>
              <w:rPr>
                <w:noProof/>
                <w:lang w:eastAsia="de-CH"/>
              </w:rPr>
              <w:t>org,</w:t>
            </w:r>
            <w:r w:rsidR="00607109">
              <w:rPr>
                <w:noProof/>
                <w:lang w:eastAsia="de-CH"/>
              </w:rPr>
              <w:t xml:space="preserve"> </w:t>
            </w:r>
            <w:r>
              <w:rPr>
                <w:noProof/>
                <w:lang w:eastAsia="de-CH"/>
              </w:rPr>
              <w:t>uk,</w:t>
            </w:r>
            <w:r w:rsidR="00607109">
              <w:rPr>
                <w:noProof/>
                <w:lang w:eastAsia="de-CH"/>
              </w:rPr>
              <w:t xml:space="preserve"> </w:t>
            </w:r>
            <w:r>
              <w:rPr>
                <w:noProof/>
                <w:lang w:eastAsia="de-CH"/>
              </w:rPr>
              <w:t>ch</w:t>
            </w:r>
            <w:r w:rsidR="00607109">
              <w:rPr>
                <w:noProof/>
                <w:lang w:eastAsia="de-CH"/>
              </w:rPr>
              <w:t xml:space="preserve"> </w:t>
            </w:r>
            <w:r>
              <w:rPr>
                <w:noProof/>
                <w:lang w:eastAsia="de-CH"/>
              </w:rPr>
              <w:t>und</w:t>
            </w:r>
            <w:r w:rsidR="00607109">
              <w:rPr>
                <w:noProof/>
                <w:lang w:eastAsia="de-CH"/>
              </w:rPr>
              <w:t xml:space="preserve"> </w:t>
            </w:r>
            <w:r>
              <w:rPr>
                <w:noProof/>
                <w:lang w:eastAsia="de-CH"/>
              </w:rPr>
              <w:t>alle</w:t>
            </w:r>
            <w:r w:rsidR="00607109">
              <w:rPr>
                <w:noProof/>
                <w:lang w:eastAsia="de-CH"/>
              </w:rPr>
              <w:t xml:space="preserve"> </w:t>
            </w:r>
            <w:r>
              <w:rPr>
                <w:noProof/>
                <w:lang w:eastAsia="de-CH"/>
              </w:rPr>
              <w:t>anderen</w:t>
            </w:r>
            <w:r w:rsidR="00607109">
              <w:rPr>
                <w:noProof/>
                <w:lang w:eastAsia="de-CH"/>
              </w:rPr>
              <w:t xml:space="preserve"> </w:t>
            </w:r>
            <w:r>
              <w:rPr>
                <w:noProof/>
                <w:lang w:eastAsia="de-CH"/>
              </w:rPr>
              <w:t>Top</w:t>
            </w:r>
            <w:r w:rsidR="00607109">
              <w:rPr>
                <w:noProof/>
                <w:lang w:eastAsia="de-CH"/>
              </w:rPr>
              <w:t xml:space="preserve"> </w:t>
            </w:r>
            <w:r>
              <w:rPr>
                <w:noProof/>
                <w:lang w:eastAsia="de-CH"/>
              </w:rPr>
              <w:t>Level</w:t>
            </w:r>
            <w:r w:rsidR="00607109">
              <w:rPr>
                <w:noProof/>
                <w:lang w:eastAsia="de-CH"/>
              </w:rPr>
              <w:t xml:space="preserve"> </w:t>
            </w:r>
            <w:r>
              <w:rPr>
                <w:noProof/>
                <w:lang w:eastAsia="de-CH"/>
              </w:rPr>
              <w:t>Domains.</w:t>
            </w:r>
          </w:p>
        </w:tc>
      </w:tr>
      <w:tr w:rsidR="00147E9B" w:rsidRPr="00147E9B" w14:paraId="496AB4EE" w14:textId="77777777" w:rsidTr="00353ADB">
        <w:tc>
          <w:tcPr>
            <w:tcW w:w="3114" w:type="dxa"/>
          </w:tcPr>
          <w:p w14:paraId="0F43557F" w14:textId="3BDA0CC1" w:rsidR="00147E9B" w:rsidRPr="00147E9B" w:rsidRDefault="00147E9B" w:rsidP="002B63E6">
            <w:pPr>
              <w:rPr>
                <w:noProof/>
                <w:lang w:val="en-GB" w:eastAsia="de-CH"/>
              </w:rPr>
            </w:pPr>
            <w:r>
              <w:rPr>
                <w:b/>
                <w:noProof/>
                <w:lang w:eastAsia="de-CH"/>
              </w:rPr>
              <w:t>Authoritative</w:t>
            </w:r>
            <w:r w:rsidR="00607109">
              <w:rPr>
                <w:b/>
                <w:noProof/>
                <w:lang w:eastAsia="de-CH"/>
              </w:rPr>
              <w:t xml:space="preserve"> </w:t>
            </w:r>
            <w:r>
              <w:rPr>
                <w:b/>
                <w:noProof/>
                <w:lang w:eastAsia="de-CH"/>
              </w:rPr>
              <w:t>DNS</w:t>
            </w:r>
          </w:p>
        </w:tc>
        <w:tc>
          <w:tcPr>
            <w:tcW w:w="5948" w:type="dxa"/>
          </w:tcPr>
          <w:p w14:paraId="2533A5C1" w14:textId="13975604" w:rsidR="00147E9B" w:rsidRPr="00147E9B" w:rsidRDefault="00147E9B" w:rsidP="002B63E6">
            <w:pPr>
              <w:rPr>
                <w:noProof/>
                <w:lang w:eastAsia="de-CH"/>
              </w:rPr>
            </w:pPr>
            <w:r w:rsidRPr="00147E9B">
              <w:rPr>
                <w:noProof/>
                <w:lang w:eastAsia="de-CH"/>
              </w:rPr>
              <w:t>Ist</w:t>
            </w:r>
            <w:r w:rsidR="00607109">
              <w:rPr>
                <w:noProof/>
                <w:lang w:eastAsia="de-CH"/>
              </w:rPr>
              <w:t xml:space="preserve"> </w:t>
            </w:r>
            <w:r w:rsidRPr="00147E9B">
              <w:rPr>
                <w:noProof/>
                <w:lang w:eastAsia="de-CH"/>
              </w:rPr>
              <w:t>der</w:t>
            </w:r>
            <w:r w:rsidR="00607109">
              <w:rPr>
                <w:noProof/>
                <w:lang w:eastAsia="de-CH"/>
              </w:rPr>
              <w:t xml:space="preserve"> </w:t>
            </w:r>
            <w:r w:rsidRPr="00147E9B">
              <w:rPr>
                <w:noProof/>
                <w:lang w:eastAsia="de-CH"/>
              </w:rPr>
              <w:t>Namensserver</w:t>
            </w:r>
            <w:r w:rsidR="00607109">
              <w:rPr>
                <w:noProof/>
                <w:lang w:eastAsia="de-CH"/>
              </w:rPr>
              <w:t xml:space="preserve"> </w:t>
            </w:r>
            <w:r w:rsidRPr="00147E9B">
              <w:rPr>
                <w:noProof/>
                <w:lang w:eastAsia="de-CH"/>
              </w:rPr>
              <w:t>einer</w:t>
            </w:r>
            <w:r w:rsidR="00607109">
              <w:rPr>
                <w:noProof/>
                <w:lang w:eastAsia="de-CH"/>
              </w:rPr>
              <w:t xml:space="preserve"> </w:t>
            </w:r>
            <w:r w:rsidRPr="00147E9B">
              <w:rPr>
                <w:noProof/>
                <w:lang w:eastAsia="de-CH"/>
              </w:rPr>
              <w:t>Organisation,</w:t>
            </w:r>
            <w:r w:rsidR="00607109">
              <w:rPr>
                <w:noProof/>
                <w:lang w:eastAsia="de-CH"/>
              </w:rPr>
              <w:t xml:space="preserve"> </w:t>
            </w:r>
            <w:r w:rsidRPr="00147E9B">
              <w:rPr>
                <w:noProof/>
                <w:lang w:eastAsia="de-CH"/>
              </w:rPr>
              <w:t>welche</w:t>
            </w:r>
            <w:r w:rsidR="00607109">
              <w:rPr>
                <w:noProof/>
                <w:lang w:eastAsia="de-CH"/>
              </w:rPr>
              <w:t xml:space="preserve"> </w:t>
            </w:r>
            <w:r w:rsidRPr="00147E9B">
              <w:rPr>
                <w:noProof/>
                <w:lang w:eastAsia="de-CH"/>
              </w:rPr>
              <w:t>eine</w:t>
            </w:r>
            <w:r w:rsidR="00607109">
              <w:rPr>
                <w:noProof/>
                <w:lang w:eastAsia="de-CH"/>
              </w:rPr>
              <w:t xml:space="preserve"> </w:t>
            </w:r>
            <w:r w:rsidRPr="00147E9B">
              <w:rPr>
                <w:noProof/>
                <w:lang w:eastAsia="de-CH"/>
              </w:rPr>
              <w:t>Domäne</w:t>
            </w:r>
            <w:r w:rsidR="00607109">
              <w:rPr>
                <w:noProof/>
                <w:lang w:eastAsia="de-CH"/>
              </w:rPr>
              <w:t xml:space="preserve"> </w:t>
            </w:r>
            <w:r>
              <w:rPr>
                <w:noProof/>
                <w:lang w:eastAsia="de-CH"/>
              </w:rPr>
              <w:t>betreibt.</w:t>
            </w:r>
            <w:r w:rsidR="00607109">
              <w:rPr>
                <w:noProof/>
                <w:lang w:eastAsia="de-CH"/>
              </w:rPr>
              <w:t xml:space="preserve"> </w:t>
            </w:r>
            <w:r>
              <w:rPr>
                <w:noProof/>
                <w:lang w:eastAsia="de-CH"/>
              </w:rPr>
              <w:t>Dieser</w:t>
            </w:r>
            <w:r w:rsidR="00607109">
              <w:rPr>
                <w:noProof/>
                <w:lang w:eastAsia="de-CH"/>
              </w:rPr>
              <w:t xml:space="preserve"> </w:t>
            </w:r>
            <w:r>
              <w:rPr>
                <w:noProof/>
                <w:lang w:eastAsia="de-CH"/>
              </w:rPr>
              <w:t>liefert</w:t>
            </w:r>
            <w:r w:rsidR="00607109">
              <w:rPr>
                <w:noProof/>
                <w:lang w:eastAsia="de-CH"/>
              </w:rPr>
              <w:t xml:space="preserve"> </w:t>
            </w:r>
            <w:r>
              <w:rPr>
                <w:noProof/>
                <w:lang w:eastAsia="de-CH"/>
              </w:rPr>
              <w:t>Namensauflösungen</w:t>
            </w:r>
            <w:r w:rsidR="00607109">
              <w:rPr>
                <w:noProof/>
                <w:lang w:eastAsia="de-CH"/>
              </w:rPr>
              <w:t xml:space="preserve"> </w:t>
            </w:r>
            <w:r>
              <w:rPr>
                <w:noProof/>
                <w:lang w:eastAsia="de-CH"/>
              </w:rPr>
              <w:t>zu</w:t>
            </w:r>
            <w:r w:rsidR="00607109">
              <w:rPr>
                <w:noProof/>
                <w:lang w:eastAsia="de-CH"/>
              </w:rPr>
              <w:t xml:space="preserve"> </w:t>
            </w:r>
            <w:r>
              <w:rPr>
                <w:noProof/>
                <w:lang w:eastAsia="de-CH"/>
              </w:rPr>
              <w:t>allen</w:t>
            </w:r>
            <w:r w:rsidR="00607109">
              <w:rPr>
                <w:noProof/>
                <w:lang w:eastAsia="de-CH"/>
              </w:rPr>
              <w:t xml:space="preserve"> </w:t>
            </w:r>
            <w:r>
              <w:rPr>
                <w:noProof/>
                <w:lang w:eastAsia="de-CH"/>
              </w:rPr>
              <w:t>Hosts</w:t>
            </w:r>
            <w:r w:rsidR="00607109">
              <w:rPr>
                <w:noProof/>
                <w:lang w:eastAsia="de-CH"/>
              </w:rPr>
              <w:t xml:space="preserve"> </w:t>
            </w:r>
            <w:r>
              <w:rPr>
                <w:noProof/>
                <w:lang w:eastAsia="de-CH"/>
              </w:rPr>
              <w:t>innerhalb</w:t>
            </w:r>
            <w:r w:rsidR="00607109">
              <w:rPr>
                <w:noProof/>
                <w:lang w:eastAsia="de-CH"/>
              </w:rPr>
              <w:t xml:space="preserve"> </w:t>
            </w:r>
            <w:r>
              <w:rPr>
                <w:noProof/>
                <w:lang w:eastAsia="de-CH"/>
              </w:rPr>
              <w:t>dieser</w:t>
            </w:r>
            <w:r w:rsidR="00607109">
              <w:rPr>
                <w:noProof/>
                <w:lang w:eastAsia="de-CH"/>
              </w:rPr>
              <w:t xml:space="preserve"> </w:t>
            </w:r>
            <w:r>
              <w:rPr>
                <w:noProof/>
                <w:lang w:eastAsia="de-CH"/>
              </w:rPr>
              <w:t>Organisation.</w:t>
            </w:r>
            <w:r w:rsidR="00607109">
              <w:rPr>
                <w:noProof/>
                <w:lang w:eastAsia="de-CH"/>
              </w:rPr>
              <w:t xml:space="preserve"> </w:t>
            </w:r>
            <w:r>
              <w:rPr>
                <w:noProof/>
                <w:lang w:eastAsia="de-CH"/>
              </w:rPr>
              <w:t>(Wird</w:t>
            </w:r>
            <w:r w:rsidR="00607109">
              <w:rPr>
                <w:noProof/>
                <w:lang w:eastAsia="de-CH"/>
              </w:rPr>
              <w:t xml:space="preserve"> </w:t>
            </w:r>
            <w:r>
              <w:rPr>
                <w:noProof/>
                <w:lang w:eastAsia="de-CH"/>
              </w:rPr>
              <w:t>entweder</w:t>
            </w:r>
            <w:r w:rsidR="00607109">
              <w:rPr>
                <w:noProof/>
                <w:lang w:eastAsia="de-CH"/>
              </w:rPr>
              <w:t xml:space="preserve"> </w:t>
            </w:r>
            <w:r>
              <w:rPr>
                <w:noProof/>
                <w:lang w:eastAsia="de-CH"/>
              </w:rPr>
              <w:t>von</w:t>
            </w:r>
            <w:r w:rsidR="00607109">
              <w:rPr>
                <w:noProof/>
                <w:lang w:eastAsia="de-CH"/>
              </w:rPr>
              <w:t xml:space="preserve"> </w:t>
            </w:r>
            <w:r>
              <w:rPr>
                <w:noProof/>
                <w:lang w:eastAsia="de-CH"/>
              </w:rPr>
              <w:t>der</w:t>
            </w:r>
            <w:r w:rsidR="00607109">
              <w:rPr>
                <w:noProof/>
                <w:lang w:eastAsia="de-CH"/>
              </w:rPr>
              <w:t xml:space="preserve"> </w:t>
            </w:r>
            <w:r>
              <w:rPr>
                <w:noProof/>
                <w:lang w:eastAsia="de-CH"/>
              </w:rPr>
              <w:t>Organisation</w:t>
            </w:r>
            <w:r w:rsidR="00607109">
              <w:rPr>
                <w:noProof/>
                <w:lang w:eastAsia="de-CH"/>
              </w:rPr>
              <w:t xml:space="preserve"> </w:t>
            </w:r>
            <w:r>
              <w:rPr>
                <w:noProof/>
                <w:lang w:eastAsia="de-CH"/>
              </w:rPr>
              <w:t>selber</w:t>
            </w:r>
            <w:r w:rsidR="00607109">
              <w:rPr>
                <w:noProof/>
                <w:lang w:eastAsia="de-CH"/>
              </w:rPr>
              <w:t xml:space="preserve"> </w:t>
            </w:r>
            <w:r>
              <w:rPr>
                <w:noProof/>
                <w:lang w:eastAsia="de-CH"/>
              </w:rPr>
              <w:t>betrieben</w:t>
            </w:r>
            <w:r w:rsidR="00607109">
              <w:rPr>
                <w:noProof/>
                <w:lang w:eastAsia="de-CH"/>
              </w:rPr>
              <w:t xml:space="preserve"> </w:t>
            </w:r>
            <w:r>
              <w:rPr>
                <w:noProof/>
                <w:lang w:eastAsia="de-CH"/>
              </w:rPr>
              <w:t>oder</w:t>
            </w:r>
            <w:r w:rsidR="00607109">
              <w:rPr>
                <w:noProof/>
                <w:lang w:eastAsia="de-CH"/>
              </w:rPr>
              <w:t xml:space="preserve"> </w:t>
            </w:r>
            <w:r>
              <w:rPr>
                <w:noProof/>
                <w:lang w:eastAsia="de-CH"/>
              </w:rPr>
              <w:t>vom</w:t>
            </w:r>
            <w:r w:rsidR="00607109">
              <w:rPr>
                <w:noProof/>
                <w:lang w:eastAsia="de-CH"/>
              </w:rPr>
              <w:t xml:space="preserve"> </w:t>
            </w:r>
            <w:r>
              <w:rPr>
                <w:noProof/>
                <w:lang w:eastAsia="de-CH"/>
              </w:rPr>
              <w:t>Internet</w:t>
            </w:r>
            <w:r w:rsidR="00607109">
              <w:rPr>
                <w:noProof/>
                <w:lang w:eastAsia="de-CH"/>
              </w:rPr>
              <w:t xml:space="preserve"> </w:t>
            </w:r>
            <w:r>
              <w:rPr>
                <w:noProof/>
                <w:lang w:eastAsia="de-CH"/>
              </w:rPr>
              <w:t>Service</w:t>
            </w:r>
            <w:r w:rsidR="00607109">
              <w:rPr>
                <w:noProof/>
                <w:lang w:eastAsia="de-CH"/>
              </w:rPr>
              <w:t xml:space="preserve"> </w:t>
            </w:r>
            <w:r>
              <w:rPr>
                <w:noProof/>
                <w:lang w:eastAsia="de-CH"/>
              </w:rPr>
              <w:t>Provider)</w:t>
            </w:r>
          </w:p>
        </w:tc>
      </w:tr>
    </w:tbl>
    <w:p w14:paraId="79CD8DF4" w14:textId="77777777" w:rsidR="00042227" w:rsidRDefault="00042227" w:rsidP="002B63E6">
      <w:pPr>
        <w:rPr>
          <w:noProof/>
          <w:lang w:eastAsia="de-CH"/>
        </w:rPr>
      </w:pPr>
    </w:p>
    <w:p w14:paraId="455D9D9F" w14:textId="31A676C6" w:rsidR="002B63E6" w:rsidRDefault="002B63E6" w:rsidP="002B63E6">
      <w:pPr>
        <w:rPr>
          <w:noProof/>
          <w:lang w:eastAsia="de-CH"/>
        </w:rPr>
      </w:pPr>
      <w:r>
        <w:rPr>
          <w:noProof/>
          <w:lang w:eastAsia="de-CH"/>
        </w:rPr>
        <w:lastRenderedPageBreak/>
        <w:t>Es</w:t>
      </w:r>
      <w:r w:rsidR="00607109">
        <w:rPr>
          <w:noProof/>
          <w:lang w:eastAsia="de-CH"/>
        </w:rPr>
        <w:t xml:space="preserve"> </w:t>
      </w:r>
      <w:r>
        <w:rPr>
          <w:noProof/>
          <w:lang w:eastAsia="de-CH"/>
        </w:rPr>
        <w:t>werden</w:t>
      </w:r>
      <w:r w:rsidR="00607109">
        <w:rPr>
          <w:noProof/>
          <w:lang w:eastAsia="de-CH"/>
        </w:rPr>
        <w:t xml:space="preserve"> </w:t>
      </w:r>
      <w:r>
        <w:rPr>
          <w:noProof/>
          <w:lang w:eastAsia="de-CH"/>
        </w:rPr>
        <w:t>zwei</w:t>
      </w:r>
      <w:r w:rsidR="00607109">
        <w:rPr>
          <w:noProof/>
          <w:lang w:eastAsia="de-CH"/>
        </w:rPr>
        <w:t xml:space="preserve"> </w:t>
      </w:r>
      <w:r>
        <w:rPr>
          <w:noProof/>
          <w:lang w:eastAsia="de-CH"/>
        </w:rPr>
        <w:t>Auflösungsarten</w:t>
      </w:r>
      <w:r w:rsidR="00607109">
        <w:rPr>
          <w:noProof/>
          <w:lang w:eastAsia="de-CH"/>
        </w:rPr>
        <w:t xml:space="preserve"> </w:t>
      </w:r>
      <w:r>
        <w:rPr>
          <w:noProof/>
          <w:lang w:eastAsia="de-CH"/>
        </w:rPr>
        <w:t>unterschieden:</w:t>
      </w:r>
    </w:p>
    <w:p w14:paraId="05627E02" w14:textId="1285614C" w:rsidR="00BA7745" w:rsidRDefault="00BA7745" w:rsidP="008168DB">
      <w:pPr>
        <w:rPr>
          <w:b/>
        </w:rPr>
      </w:pPr>
      <w:r w:rsidRPr="008168DB">
        <w:rPr>
          <w:b/>
        </w:rPr>
        <w:t>Iterative</w:t>
      </w:r>
      <w:r w:rsidR="00607109" w:rsidRPr="008168DB">
        <w:rPr>
          <w:b/>
        </w:rPr>
        <w:t xml:space="preserve"> </w:t>
      </w:r>
      <w:r w:rsidRPr="008168DB">
        <w:rPr>
          <w:b/>
        </w:rPr>
        <w:t>Auflösung</w:t>
      </w:r>
    </w:p>
    <w:p w14:paraId="1B38E719" w14:textId="3A3A96DD" w:rsidR="008168DB" w:rsidRDefault="008168DB" w:rsidP="008168DB">
      <w:r>
        <w:t>Iterative Query:</w:t>
      </w:r>
      <w:r w:rsidR="006F174D">
        <w:t xml:space="preserve"> </w:t>
      </w:r>
      <w:r>
        <w:t>Server antwortet mit zuständigem Server.</w:t>
      </w:r>
      <w:r w:rsidR="006F174D">
        <w:t xml:space="preserve"> </w:t>
      </w:r>
      <w:r>
        <w:t>„Ich kenne diesen Namen selber nicht, aber frag doch den da!“</w:t>
      </w:r>
    </w:p>
    <w:p w14:paraId="71066CB1" w14:textId="77777777" w:rsidR="008168DB" w:rsidRDefault="008168DB" w:rsidP="008168DB">
      <w:r>
        <w:t>Bspl. www.gaia.cs.usmass.edu</w:t>
      </w:r>
    </w:p>
    <w:p w14:paraId="7DC4B983" w14:textId="77777777" w:rsidR="008168DB" w:rsidRDefault="008168DB" w:rsidP="008168DB">
      <w:pPr>
        <w:pStyle w:val="Listenabsatz"/>
        <w:numPr>
          <w:ilvl w:val="0"/>
          <w:numId w:val="12"/>
        </w:numPr>
      </w:pPr>
      <w:r>
        <w:t>Zum eigenen DNS</w:t>
      </w:r>
    </w:p>
    <w:p w14:paraId="7F0DD883" w14:textId="77777777" w:rsidR="008168DB" w:rsidRDefault="008168DB" w:rsidP="008168DB">
      <w:pPr>
        <w:pStyle w:val="Listenabsatz"/>
        <w:numPr>
          <w:ilvl w:val="0"/>
          <w:numId w:val="12"/>
        </w:numPr>
      </w:pPr>
      <w:r>
        <w:t>Dieser kennt den Zuständen TLD-Server für „edu“</w:t>
      </w:r>
    </w:p>
    <w:p w14:paraId="51381898" w14:textId="77777777" w:rsidR="008168DB" w:rsidRDefault="008168DB" w:rsidP="008168DB">
      <w:pPr>
        <w:pStyle w:val="Listenabsatz"/>
        <w:numPr>
          <w:ilvl w:val="0"/>
          <w:numId w:val="12"/>
        </w:numPr>
      </w:pPr>
      <w:r>
        <w:t>„Edu“ TLD kennt „usmass“</w:t>
      </w:r>
    </w:p>
    <w:p w14:paraId="21F24EFE" w14:textId="6791936B" w:rsidR="008168DB" w:rsidRDefault="008168DB" w:rsidP="008168DB">
      <w:pPr>
        <w:pStyle w:val="Listenabsatz"/>
        <w:numPr>
          <w:ilvl w:val="0"/>
          <w:numId w:val="12"/>
        </w:numPr>
      </w:pPr>
      <w:r>
        <w:t>„Usmass“ kennt alle Hosts innerhalb von seinem Netz, also auch „gaia.cs“</w:t>
      </w:r>
    </w:p>
    <w:p w14:paraId="64861F1F" w14:textId="0A486D84" w:rsidR="00147E9B" w:rsidRPr="008168DB" w:rsidRDefault="008168DB" w:rsidP="00147E9B">
      <w:pPr>
        <w:rPr>
          <w:b/>
        </w:rPr>
      </w:pPr>
      <w:r w:rsidRPr="00BA7745">
        <w:rPr>
          <w:noProof/>
          <w:lang w:eastAsia="de-CH"/>
        </w:rPr>
        <w:drawing>
          <wp:inline distT="0" distB="0" distL="0" distR="0" wp14:anchorId="7E210623" wp14:editId="53F57622">
            <wp:extent cx="1999281" cy="2224905"/>
            <wp:effectExtent l="0" t="0" r="1270" b="4445"/>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019152" cy="2247018"/>
                    </a:xfrm>
                    <a:prstGeom prst="rect">
                      <a:avLst/>
                    </a:prstGeom>
                  </pic:spPr>
                </pic:pic>
              </a:graphicData>
            </a:graphic>
          </wp:inline>
        </w:drawing>
      </w:r>
    </w:p>
    <w:p w14:paraId="652F0B98" w14:textId="42E9E754" w:rsidR="00AF6ABA" w:rsidRDefault="00BA7745" w:rsidP="008168DB">
      <w:pPr>
        <w:rPr>
          <w:b/>
          <w:noProof/>
          <w:lang w:eastAsia="de-CH"/>
        </w:rPr>
      </w:pPr>
      <w:r w:rsidRPr="008168DB">
        <w:rPr>
          <w:b/>
          <w:noProof/>
          <w:lang w:eastAsia="de-CH"/>
        </w:rPr>
        <w:t>Rekursive</w:t>
      </w:r>
      <w:r w:rsidR="00607109" w:rsidRPr="008168DB">
        <w:rPr>
          <w:b/>
          <w:noProof/>
          <w:lang w:eastAsia="de-CH"/>
        </w:rPr>
        <w:t xml:space="preserve"> </w:t>
      </w:r>
      <w:r w:rsidRPr="008168DB">
        <w:rPr>
          <w:b/>
          <w:noProof/>
          <w:lang w:eastAsia="de-CH"/>
        </w:rPr>
        <w:t>Auflösung</w:t>
      </w:r>
    </w:p>
    <w:p w14:paraId="35DC5732" w14:textId="77777777" w:rsidR="000910D7" w:rsidRPr="000910D7" w:rsidRDefault="000910D7" w:rsidP="000910D7">
      <w:pPr>
        <w:rPr>
          <w:noProof/>
          <w:lang w:eastAsia="de-CH"/>
        </w:rPr>
      </w:pPr>
      <w:r w:rsidRPr="000910D7">
        <w:rPr>
          <w:noProof/>
          <w:lang w:eastAsia="de-CH"/>
        </w:rPr>
        <w:t>Rekursive Query:</w:t>
      </w:r>
    </w:p>
    <w:p w14:paraId="5690F577" w14:textId="5E6E9B06" w:rsidR="000910D7" w:rsidRPr="000910D7" w:rsidRDefault="000910D7" w:rsidP="000910D7">
      <w:pPr>
        <w:rPr>
          <w:noProof/>
          <w:lang w:eastAsia="de-CH"/>
        </w:rPr>
      </w:pPr>
      <w:r w:rsidRPr="000910D7">
        <w:rPr>
          <w:noProof/>
          <w:lang w:eastAsia="de-CH"/>
        </w:rPr>
        <w:t>Der angefragte Server trägt die Last, deshalb nur noch intern bei Auto</w:t>
      </w:r>
      <w:r>
        <w:rPr>
          <w:noProof/>
          <w:lang w:eastAsia="de-CH"/>
        </w:rPr>
        <w:t>ritativen DNS Server verwendet.</w:t>
      </w:r>
    </w:p>
    <w:p w14:paraId="225C62A0" w14:textId="5A7E7B8B" w:rsidR="000910D7" w:rsidRDefault="000910D7" w:rsidP="000910D7">
      <w:pPr>
        <w:rPr>
          <w:noProof/>
          <w:lang w:eastAsia="de-CH"/>
        </w:rPr>
      </w:pPr>
      <w:r w:rsidRPr="000910D7">
        <w:rPr>
          <w:noProof/>
          <w:lang w:eastAsia="de-CH"/>
        </w:rPr>
        <w:t>Funktioniert „fast“ wie iterative, grosser Unterschied ist das die „Anfragelast“ beim angefragten Server hängen bleibt. Dieser darf nicht nur einfach eine Antwort geben und weiterleiten, sondern muss auf eine Antwort warten und darf sie erst dann weiterleiten.</w:t>
      </w:r>
    </w:p>
    <w:p w14:paraId="50291FF8" w14:textId="27FDBCB3" w:rsidR="00042227" w:rsidRDefault="000910D7" w:rsidP="00042227">
      <w:pPr>
        <w:rPr>
          <w:noProof/>
          <w:lang w:eastAsia="de-CH"/>
        </w:rPr>
      </w:pPr>
      <w:r w:rsidRPr="00BA7745">
        <w:rPr>
          <w:noProof/>
          <w:lang w:eastAsia="de-CH"/>
        </w:rPr>
        <w:drawing>
          <wp:inline distT="0" distB="0" distL="0" distR="0" wp14:anchorId="488170B8" wp14:editId="43137C58">
            <wp:extent cx="1753230" cy="2221976"/>
            <wp:effectExtent l="0" t="0" r="0" b="6985"/>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98790" cy="2279717"/>
                    </a:xfrm>
                    <a:prstGeom prst="rect">
                      <a:avLst/>
                    </a:prstGeom>
                  </pic:spPr>
                </pic:pic>
              </a:graphicData>
            </a:graphic>
          </wp:inline>
        </w:drawing>
      </w:r>
    </w:p>
    <w:p w14:paraId="3EDB8E29" w14:textId="0B972CA0" w:rsidR="00042227" w:rsidRPr="005B0058" w:rsidRDefault="00042227" w:rsidP="005B0058">
      <w:pPr>
        <w:rPr>
          <w:b/>
          <w:lang w:eastAsia="de-CH"/>
        </w:rPr>
      </w:pPr>
      <w:r w:rsidRPr="005B0058">
        <w:rPr>
          <w:b/>
          <w:lang w:eastAsia="de-CH"/>
        </w:rPr>
        <w:lastRenderedPageBreak/>
        <w:t>DNS</w:t>
      </w:r>
      <w:r w:rsidR="00607109" w:rsidRPr="005B0058">
        <w:rPr>
          <w:b/>
          <w:lang w:eastAsia="de-CH"/>
        </w:rPr>
        <w:t xml:space="preserve"> </w:t>
      </w:r>
      <w:r w:rsidRPr="005B0058">
        <w:rPr>
          <w:b/>
          <w:lang w:eastAsia="de-CH"/>
        </w:rPr>
        <w:t>Caching</w:t>
      </w:r>
    </w:p>
    <w:p w14:paraId="04BD15A2" w14:textId="1A8C22E8" w:rsidR="00042227" w:rsidRDefault="00042227" w:rsidP="00042227">
      <w:pPr>
        <w:rPr>
          <w:lang w:eastAsia="de-CH"/>
        </w:rPr>
      </w:pPr>
      <w:r>
        <w:rPr>
          <w:lang w:eastAsia="de-CH"/>
        </w:rPr>
        <w:t>Jeder</w:t>
      </w:r>
      <w:r w:rsidR="00607109">
        <w:rPr>
          <w:lang w:eastAsia="de-CH"/>
        </w:rPr>
        <w:t xml:space="preserve"> </w:t>
      </w:r>
      <w:r>
        <w:rPr>
          <w:lang w:eastAsia="de-CH"/>
        </w:rPr>
        <w:t>Namensserver</w:t>
      </w:r>
      <w:r w:rsidR="00607109">
        <w:rPr>
          <w:lang w:eastAsia="de-CH"/>
        </w:rPr>
        <w:t xml:space="preserve"> </w:t>
      </w:r>
      <w:r>
        <w:rPr>
          <w:lang w:eastAsia="de-CH"/>
        </w:rPr>
        <w:t>speichert</w:t>
      </w:r>
      <w:r w:rsidR="00607109">
        <w:rPr>
          <w:lang w:eastAsia="de-CH"/>
        </w:rPr>
        <w:t xml:space="preserve"> </w:t>
      </w:r>
      <w:r>
        <w:rPr>
          <w:lang w:eastAsia="de-CH"/>
        </w:rPr>
        <w:t>(„caching“)</w:t>
      </w:r>
      <w:r w:rsidR="00607109">
        <w:rPr>
          <w:lang w:eastAsia="de-CH"/>
        </w:rPr>
        <w:t xml:space="preserve"> </w:t>
      </w:r>
      <w:r>
        <w:rPr>
          <w:lang w:eastAsia="de-CH"/>
        </w:rPr>
        <w:t>seine</w:t>
      </w:r>
      <w:r w:rsidR="00607109">
        <w:rPr>
          <w:lang w:eastAsia="de-CH"/>
        </w:rPr>
        <w:t xml:space="preserve"> </w:t>
      </w:r>
      <w:r>
        <w:rPr>
          <w:lang w:eastAsia="de-CH"/>
        </w:rPr>
        <w:t>gelernten</w:t>
      </w:r>
      <w:r w:rsidR="00607109">
        <w:rPr>
          <w:lang w:eastAsia="de-CH"/>
        </w:rPr>
        <w:t xml:space="preserve"> </w:t>
      </w:r>
      <w:r>
        <w:rPr>
          <w:lang w:eastAsia="de-CH"/>
        </w:rPr>
        <w:t>Namensauflösungen</w:t>
      </w:r>
      <w:r w:rsidR="00607109">
        <w:rPr>
          <w:lang w:eastAsia="de-CH"/>
        </w:rPr>
        <w:t xml:space="preserve"> </w:t>
      </w:r>
      <w:r>
        <w:rPr>
          <w:lang w:eastAsia="de-CH"/>
        </w:rPr>
        <w:t>aus</w:t>
      </w:r>
      <w:r w:rsidR="00607109">
        <w:rPr>
          <w:lang w:eastAsia="de-CH"/>
        </w:rPr>
        <w:t xml:space="preserve"> </w:t>
      </w:r>
      <w:r>
        <w:rPr>
          <w:lang w:eastAsia="de-CH"/>
        </w:rPr>
        <w:t>Performance</w:t>
      </w:r>
      <w:r w:rsidR="00607109">
        <w:rPr>
          <w:lang w:eastAsia="de-CH"/>
        </w:rPr>
        <w:t xml:space="preserve"> </w:t>
      </w:r>
      <w:r>
        <w:rPr>
          <w:lang w:eastAsia="de-CH"/>
        </w:rPr>
        <w:t>Gründen.</w:t>
      </w:r>
      <w:r w:rsidR="00607109">
        <w:rPr>
          <w:lang w:eastAsia="de-CH"/>
        </w:rPr>
        <w:t xml:space="preserve"> </w:t>
      </w:r>
      <w:r>
        <w:rPr>
          <w:lang w:eastAsia="de-CH"/>
        </w:rPr>
        <w:t>So</w:t>
      </w:r>
      <w:r w:rsidR="00607109">
        <w:rPr>
          <w:lang w:eastAsia="de-CH"/>
        </w:rPr>
        <w:t xml:space="preserve"> </w:t>
      </w:r>
      <w:r>
        <w:rPr>
          <w:lang w:eastAsia="de-CH"/>
        </w:rPr>
        <w:t>ein</w:t>
      </w:r>
      <w:r w:rsidR="00607109">
        <w:rPr>
          <w:lang w:eastAsia="de-CH"/>
        </w:rPr>
        <w:t xml:space="preserve"> </w:t>
      </w:r>
      <w:r>
        <w:rPr>
          <w:lang w:eastAsia="de-CH"/>
        </w:rPr>
        <w:t>Eintrag</w:t>
      </w:r>
      <w:r w:rsidR="00607109">
        <w:rPr>
          <w:lang w:eastAsia="de-CH"/>
        </w:rPr>
        <w:t xml:space="preserve"> </w:t>
      </w:r>
      <w:r>
        <w:rPr>
          <w:lang w:eastAsia="de-CH"/>
        </w:rPr>
        <w:t>kann</w:t>
      </w:r>
      <w:r w:rsidR="00607109">
        <w:rPr>
          <w:lang w:eastAsia="de-CH"/>
        </w:rPr>
        <w:t xml:space="preserve"> </w:t>
      </w:r>
      <w:r>
        <w:rPr>
          <w:lang w:eastAsia="de-CH"/>
        </w:rPr>
        <w:t>folgendermassen</w:t>
      </w:r>
      <w:r w:rsidR="00607109">
        <w:rPr>
          <w:lang w:eastAsia="de-CH"/>
        </w:rPr>
        <w:t xml:space="preserve"> </w:t>
      </w:r>
      <w:r>
        <w:rPr>
          <w:lang w:eastAsia="de-CH"/>
        </w:rPr>
        <w:t>aussehen:</w:t>
      </w:r>
    </w:p>
    <w:p w14:paraId="2AC155CE" w14:textId="134B2FA1" w:rsidR="00042227" w:rsidRDefault="00042227" w:rsidP="005B0058">
      <w:pPr>
        <w:jc w:val="left"/>
        <w:rPr>
          <w:lang w:eastAsia="de-CH"/>
        </w:rPr>
      </w:pPr>
      <w:r w:rsidRPr="00042227">
        <w:rPr>
          <w:noProof/>
          <w:lang w:eastAsia="de-CH"/>
        </w:rPr>
        <w:drawing>
          <wp:inline distT="0" distB="0" distL="0" distR="0" wp14:anchorId="3E929BC9" wp14:editId="50781B6F">
            <wp:extent cx="2763057" cy="215191"/>
            <wp:effectExtent l="0" t="0" r="0"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810754" cy="218906"/>
                    </a:xfrm>
                    <a:prstGeom prst="rect">
                      <a:avLst/>
                    </a:prstGeom>
                  </pic:spPr>
                </pic:pic>
              </a:graphicData>
            </a:graphic>
          </wp:inline>
        </w:drawing>
      </w:r>
    </w:p>
    <w:p w14:paraId="03D4BC5F" w14:textId="7191E4A5" w:rsidR="00042227" w:rsidRDefault="00042227" w:rsidP="00042227">
      <w:pPr>
        <w:rPr>
          <w:lang w:eastAsia="de-CH"/>
        </w:rPr>
      </w:pPr>
      <w:r>
        <w:rPr>
          <w:lang w:eastAsia="de-CH"/>
        </w:rPr>
        <w:t>Im</w:t>
      </w:r>
      <w:r w:rsidR="00607109">
        <w:rPr>
          <w:lang w:eastAsia="de-CH"/>
        </w:rPr>
        <w:t xml:space="preserve"> </w:t>
      </w:r>
      <w:r>
        <w:rPr>
          <w:lang w:eastAsia="de-CH"/>
        </w:rPr>
        <w:t>Type-Feld</w:t>
      </w:r>
      <w:r w:rsidR="00607109">
        <w:rPr>
          <w:lang w:eastAsia="de-CH"/>
        </w:rPr>
        <w:t xml:space="preserve"> </w:t>
      </w:r>
      <w:r>
        <w:rPr>
          <w:lang w:eastAsia="de-CH"/>
        </w:rPr>
        <w:t>wi</w:t>
      </w:r>
      <w:r w:rsidR="00281F2E">
        <w:rPr>
          <w:lang w:eastAsia="de-CH"/>
        </w:rPr>
        <w:t>rd</w:t>
      </w:r>
      <w:r w:rsidR="00607109">
        <w:rPr>
          <w:lang w:eastAsia="de-CH"/>
        </w:rPr>
        <w:t xml:space="preserve"> </w:t>
      </w:r>
      <w:r w:rsidR="00281F2E">
        <w:rPr>
          <w:lang w:eastAsia="de-CH"/>
        </w:rPr>
        <w:t>unterschieden,</w:t>
      </w:r>
      <w:r w:rsidR="00607109">
        <w:rPr>
          <w:lang w:eastAsia="de-CH"/>
        </w:rPr>
        <w:t xml:space="preserve"> </w:t>
      </w:r>
      <w:r w:rsidR="00281F2E">
        <w:rPr>
          <w:lang w:eastAsia="de-CH"/>
        </w:rPr>
        <w:t>was</w:t>
      </w:r>
      <w:r w:rsidR="00607109">
        <w:rPr>
          <w:lang w:eastAsia="de-CH"/>
        </w:rPr>
        <w:t xml:space="preserve"> </w:t>
      </w:r>
      <w:r w:rsidR="00281F2E">
        <w:rPr>
          <w:lang w:eastAsia="de-CH"/>
        </w:rPr>
        <w:t>für</w:t>
      </w:r>
      <w:r w:rsidR="00607109">
        <w:rPr>
          <w:lang w:eastAsia="de-CH"/>
        </w:rPr>
        <w:t xml:space="preserve"> </w:t>
      </w:r>
      <w:r w:rsidR="00281F2E">
        <w:rPr>
          <w:lang w:eastAsia="de-CH"/>
        </w:rPr>
        <w:t>ein</w:t>
      </w:r>
      <w:r w:rsidR="00607109">
        <w:rPr>
          <w:lang w:eastAsia="de-CH"/>
        </w:rPr>
        <w:t xml:space="preserve"> </w:t>
      </w:r>
      <w:r w:rsidR="00281F2E">
        <w:rPr>
          <w:lang w:eastAsia="de-CH"/>
        </w:rPr>
        <w:t>Namensauflösung</w:t>
      </w:r>
      <w:r w:rsidR="00607109">
        <w:rPr>
          <w:lang w:eastAsia="de-CH"/>
        </w:rPr>
        <w:t xml:space="preserve"> </w:t>
      </w:r>
      <w:r w:rsidR="00281F2E">
        <w:rPr>
          <w:lang w:eastAsia="de-CH"/>
        </w:rPr>
        <w:t>gemacht</w:t>
      </w:r>
      <w:r w:rsidR="00607109">
        <w:rPr>
          <w:lang w:eastAsia="de-CH"/>
        </w:rPr>
        <w:t xml:space="preserve"> </w:t>
      </w:r>
      <w:r w:rsidR="00281F2E">
        <w:rPr>
          <w:lang w:eastAsia="de-CH"/>
        </w:rPr>
        <w:t>wird</w:t>
      </w:r>
      <w:r w:rsidR="00607109">
        <w:rPr>
          <w:lang w:eastAsia="de-CH"/>
        </w:rPr>
        <w:t xml:space="preserve"> </w:t>
      </w:r>
      <w:r w:rsidR="00281F2E">
        <w:rPr>
          <w:lang w:eastAsia="de-CH"/>
        </w:rPr>
        <w:t>(Host,</w:t>
      </w:r>
      <w:r w:rsidR="00607109">
        <w:rPr>
          <w:lang w:eastAsia="de-CH"/>
        </w:rPr>
        <w:t xml:space="preserve"> </w:t>
      </w:r>
      <w:r w:rsidR="00281F2E">
        <w:rPr>
          <w:lang w:eastAsia="de-CH"/>
        </w:rPr>
        <w:t>Domäne,</w:t>
      </w:r>
      <w:r w:rsidR="00607109">
        <w:rPr>
          <w:lang w:eastAsia="de-CH"/>
        </w:rPr>
        <w:t xml:space="preserve"> </w:t>
      </w:r>
      <w:r w:rsidR="00281F2E">
        <w:rPr>
          <w:lang w:eastAsia="de-CH"/>
        </w:rPr>
        <w:t>Mailserver,</w:t>
      </w:r>
      <w:r w:rsidR="00607109">
        <w:rPr>
          <w:lang w:eastAsia="de-CH"/>
        </w:rPr>
        <w:t xml:space="preserve"> </w:t>
      </w:r>
      <w:r w:rsidR="00281F2E">
        <w:rPr>
          <w:lang w:eastAsia="de-CH"/>
        </w:rPr>
        <w:t>etc.)</w:t>
      </w:r>
    </w:p>
    <w:p w14:paraId="3B447FDB" w14:textId="58463798" w:rsidR="00042227" w:rsidRPr="006F174D" w:rsidRDefault="00281F2E" w:rsidP="006F174D">
      <w:pPr>
        <w:jc w:val="left"/>
        <w:rPr>
          <w:lang w:eastAsia="de-CH"/>
        </w:rPr>
      </w:pPr>
      <w:r w:rsidRPr="00281F2E">
        <w:rPr>
          <w:noProof/>
          <w:lang w:eastAsia="de-CH"/>
        </w:rPr>
        <w:drawing>
          <wp:inline distT="0" distB="0" distL="0" distR="0" wp14:anchorId="1262B009" wp14:editId="373A1F0B">
            <wp:extent cx="3028426" cy="1380606"/>
            <wp:effectExtent l="0" t="0" r="635" b="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051359" cy="1391061"/>
                    </a:xfrm>
                    <a:prstGeom prst="rect">
                      <a:avLst/>
                    </a:prstGeom>
                  </pic:spPr>
                </pic:pic>
              </a:graphicData>
            </a:graphic>
          </wp:inline>
        </w:drawing>
      </w:r>
    </w:p>
    <w:p w14:paraId="77594E49" w14:textId="3AE6AF9E" w:rsidR="00161978" w:rsidRPr="005B0058" w:rsidRDefault="005B0058" w:rsidP="006F174D">
      <w:pPr>
        <w:pStyle w:val="berschrift2"/>
      </w:pPr>
      <w:bookmarkStart w:id="327" w:name="_Toc439697812"/>
      <w:r w:rsidRPr="005B0058">
        <w:t>Dynamic Host Configuration Protocol (</w:t>
      </w:r>
      <w:r w:rsidR="00161978" w:rsidRPr="005B0058">
        <w:t>DHCP</w:t>
      </w:r>
      <w:r>
        <w:t>)</w:t>
      </w:r>
      <w:bookmarkEnd w:id="327"/>
    </w:p>
    <w:p w14:paraId="734CC629" w14:textId="64B08F02" w:rsidR="00BB6C94" w:rsidRDefault="005B0058" w:rsidP="00281F2E">
      <w:r>
        <w:fldChar w:fldCharType="begin"/>
      </w:r>
      <w:r w:rsidRPr="00801592">
        <w:rPr>
          <w:rPrChange w:id="328" w:author="Janik Vonrotz" w:date="2016-01-04T17:38:00Z">
            <w:rPr>
              <w:lang w:val="en-GB"/>
            </w:rPr>
          </w:rPrChange>
        </w:rPr>
        <w:instrText xml:space="preserve"> XE "Dynamic Host Configuration Protocol (DHCP)" </w:instrText>
      </w:r>
      <w:r>
        <w:fldChar w:fldCharType="end"/>
      </w:r>
    </w:p>
    <w:p w14:paraId="32B7D884" w14:textId="7175C3FA" w:rsidR="00281F2E" w:rsidRDefault="006E788D" w:rsidP="00281F2E">
      <w:r w:rsidRPr="005B0058">
        <w:t>Es</w:t>
      </w:r>
      <w:r w:rsidR="00607109" w:rsidRPr="005B0058">
        <w:t xml:space="preserve"> </w:t>
      </w:r>
      <w:r w:rsidRPr="006E788D">
        <w:t>ermöglicht</w:t>
      </w:r>
      <w:r w:rsidR="00607109">
        <w:t xml:space="preserve"> </w:t>
      </w:r>
      <w:r w:rsidRPr="006E788D">
        <w:t>die</w:t>
      </w:r>
      <w:r w:rsidR="00607109">
        <w:t xml:space="preserve"> </w:t>
      </w:r>
      <w:r w:rsidRPr="006E788D">
        <w:t>Zuweisung</w:t>
      </w:r>
      <w:r w:rsidR="00607109">
        <w:t xml:space="preserve"> </w:t>
      </w:r>
      <w:r w:rsidRPr="006E788D">
        <w:t>der</w:t>
      </w:r>
      <w:r w:rsidR="00607109">
        <w:t xml:space="preserve"> </w:t>
      </w:r>
      <w:r w:rsidRPr="006E788D">
        <w:t>Netzwerkkonfiguration</w:t>
      </w:r>
      <w:r w:rsidR="00607109">
        <w:t xml:space="preserve"> </w:t>
      </w:r>
      <w:r w:rsidRPr="006E788D">
        <w:t>an</w:t>
      </w:r>
      <w:r w:rsidR="00607109">
        <w:t xml:space="preserve"> </w:t>
      </w:r>
      <w:hyperlink r:id="rId57" w:tooltip="Client" w:history="1">
        <w:r w:rsidRPr="006E788D">
          <w:t>Clients</w:t>
        </w:r>
      </w:hyperlink>
      <w:r w:rsidR="00607109">
        <w:t xml:space="preserve"> </w:t>
      </w:r>
      <w:r w:rsidRPr="006E788D">
        <w:t>durch</w:t>
      </w:r>
      <w:r w:rsidR="00607109">
        <w:t xml:space="preserve"> </w:t>
      </w:r>
      <w:r w:rsidRPr="006E788D">
        <w:t>einen</w:t>
      </w:r>
      <w:r w:rsidR="00607109">
        <w:t xml:space="preserve"> </w:t>
      </w:r>
      <w:hyperlink r:id="rId58" w:tooltip="Server (Software)" w:history="1">
        <w:r w:rsidRPr="006E788D">
          <w:t>Server</w:t>
        </w:r>
      </w:hyperlink>
      <w:r w:rsidRPr="006E788D">
        <w:t>.</w:t>
      </w:r>
      <w:r w:rsidR="00607109">
        <w:t xml:space="preserve"> </w:t>
      </w:r>
      <w:r>
        <w:t>Ziel</w:t>
      </w:r>
      <w:r w:rsidR="00607109">
        <w:t xml:space="preserve"> </w:t>
      </w:r>
      <w:r>
        <w:t>vom</w:t>
      </w:r>
      <w:r w:rsidR="00607109">
        <w:t xml:space="preserve"> </w:t>
      </w:r>
      <w:r>
        <w:t>DHCP</w:t>
      </w:r>
      <w:r w:rsidR="00607109">
        <w:t xml:space="preserve"> </w:t>
      </w:r>
      <w:r>
        <w:t>ist</w:t>
      </w:r>
      <w:r w:rsidR="00607109">
        <w:t xml:space="preserve"> </w:t>
      </w:r>
      <w:r>
        <w:t>eine</w:t>
      </w:r>
      <w:r w:rsidR="00607109">
        <w:t xml:space="preserve"> </w:t>
      </w:r>
      <w:r>
        <w:t>dynamische</w:t>
      </w:r>
      <w:r w:rsidR="00607109">
        <w:t xml:space="preserve"> </w:t>
      </w:r>
      <w:r>
        <w:t>Vergabe</w:t>
      </w:r>
      <w:r w:rsidR="00607109">
        <w:t xml:space="preserve"> </w:t>
      </w:r>
      <w:r>
        <w:t>der</w:t>
      </w:r>
      <w:r w:rsidR="00607109">
        <w:t xml:space="preserve"> </w:t>
      </w:r>
      <w:r>
        <w:t>IP-Konfiguration.</w:t>
      </w:r>
    </w:p>
    <w:p w14:paraId="73DAAF6F" w14:textId="5CB40F88" w:rsidR="005B0058" w:rsidRDefault="005B0058" w:rsidP="00281F2E">
      <w:r>
        <w:t>Ablauf einer DHCP Konfiguration:</w:t>
      </w:r>
    </w:p>
    <w:p w14:paraId="10F9EAD6" w14:textId="77777777" w:rsidR="005B0058" w:rsidRDefault="005B0058" w:rsidP="005B0058">
      <w:pPr>
        <w:pStyle w:val="Listenabsatz"/>
        <w:numPr>
          <w:ilvl w:val="0"/>
          <w:numId w:val="20"/>
        </w:numPr>
      </w:pPr>
      <w:r>
        <w:t xml:space="preserve">Neuer Client schickt eine </w:t>
      </w:r>
      <w:r w:rsidRPr="005B0058">
        <w:rPr>
          <w:b/>
        </w:rPr>
        <w:t xml:space="preserve">DHCPDISCOVER </w:t>
      </w:r>
      <w:r>
        <w:t>Nachricht (mit seiner MAC-Adresse) als Broadcast (255.255.255.255, UDP Port 67) und weil er noch keine IP hat, ist die Absender IP 0.0.0.0 mit UDP Port 68.</w:t>
      </w:r>
    </w:p>
    <w:p w14:paraId="5EB2DA8C" w14:textId="77777777" w:rsidR="005B0058" w:rsidRDefault="005B0058" w:rsidP="005B0058">
      <w:pPr>
        <w:pStyle w:val="Listenabsatz"/>
        <w:numPr>
          <w:ilvl w:val="0"/>
          <w:numId w:val="20"/>
        </w:numPr>
      </w:pPr>
      <w:r>
        <w:t xml:space="preserve">Nun schicken alle DHCP’s im Netz eine </w:t>
      </w:r>
      <w:r w:rsidRPr="005B0058">
        <w:rPr>
          <w:b/>
        </w:rPr>
        <w:t>DHCPOFFER</w:t>
      </w:r>
      <w:r>
        <w:t xml:space="preserve"> (entweder als Broadcast oder als Unicast an 0.0.0.0+Mac-Adresse.</w:t>
      </w:r>
    </w:p>
    <w:p w14:paraId="0E771FA7" w14:textId="77777777" w:rsidR="005B0058" w:rsidRDefault="005B0058" w:rsidP="005B0058">
      <w:pPr>
        <w:pStyle w:val="Listenabsatz"/>
        <w:numPr>
          <w:ilvl w:val="0"/>
          <w:numId w:val="20"/>
        </w:numPr>
      </w:pPr>
      <w:r>
        <w:t xml:space="preserve">Client entscheidet nun anhand von selbstdefinierten Regeln welcher DHCPOFFER er annimmt und schickt eine </w:t>
      </w:r>
      <w:r w:rsidRPr="005B0058">
        <w:rPr>
          <w:b/>
        </w:rPr>
        <w:t>DHCPREQUEST</w:t>
      </w:r>
      <w:r w:rsidRPr="00083549">
        <w:t>.</w:t>
      </w:r>
    </w:p>
    <w:p w14:paraId="0B0607A3" w14:textId="77777777" w:rsidR="005B0058" w:rsidRPr="0091615A" w:rsidRDefault="005B0058" w:rsidP="005B0058">
      <w:pPr>
        <w:pStyle w:val="Listenabsatz"/>
        <w:numPr>
          <w:ilvl w:val="0"/>
          <w:numId w:val="20"/>
        </w:numPr>
      </w:pPr>
      <w:r w:rsidRPr="005B0058">
        <w:t xml:space="preserve">Der DHCP-Server bestätigt in einer </w:t>
      </w:r>
      <w:r w:rsidRPr="005B0058">
        <w:rPr>
          <w:b/>
        </w:rPr>
        <w:t>DHCPACK</w:t>
      </w:r>
      <w:r w:rsidRPr="005B0058">
        <w:t>-</w:t>
      </w:r>
      <w:r w:rsidRPr="005B0058">
        <w:rPr>
          <w:shd w:val="clear" w:color="auto" w:fill="FFFFFF"/>
        </w:rPr>
        <w:t>Nachricht (DHCP-Acknowledged) die IP-Adresse mit den weiteren relevanten Daten.</w:t>
      </w:r>
    </w:p>
    <w:p w14:paraId="02C4CBFF" w14:textId="1F01A011" w:rsidR="005B0058" w:rsidRDefault="005B0058" w:rsidP="00281F2E">
      <w:r w:rsidRPr="00956FD1">
        <w:rPr>
          <w:noProof/>
          <w:lang w:eastAsia="de-CH"/>
        </w:rPr>
        <w:drawing>
          <wp:inline distT="0" distB="0" distL="0" distR="0" wp14:anchorId="1C666546" wp14:editId="1F47F1A5">
            <wp:extent cx="2642413" cy="2487478"/>
            <wp:effectExtent l="0" t="0" r="5715" b="8255"/>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6244" r="8032"/>
                    <a:stretch/>
                  </pic:blipFill>
                  <pic:spPr bwMode="auto">
                    <a:xfrm>
                      <a:off x="0" y="0"/>
                      <a:ext cx="2661374" cy="2505327"/>
                    </a:xfrm>
                    <a:prstGeom prst="rect">
                      <a:avLst/>
                    </a:prstGeom>
                    <a:ln>
                      <a:noFill/>
                    </a:ln>
                    <a:extLst>
                      <a:ext uri="{53640926-AAD7-44D8-BBD7-CCE9431645EC}">
                        <a14:shadowObscured xmlns:a14="http://schemas.microsoft.com/office/drawing/2010/main"/>
                      </a:ext>
                    </a:extLst>
                  </pic:spPr>
                </pic:pic>
              </a:graphicData>
            </a:graphic>
          </wp:inline>
        </w:drawing>
      </w:r>
    </w:p>
    <w:p w14:paraId="53F86344" w14:textId="4BCF2D30" w:rsidR="006E788D" w:rsidRPr="00083549" w:rsidRDefault="00083549" w:rsidP="00083549">
      <w:r>
        <w:lastRenderedPageBreak/>
        <w:t>Der</w:t>
      </w:r>
      <w:r w:rsidR="00607109">
        <w:t xml:space="preserve"> </w:t>
      </w:r>
      <w:r>
        <w:t>Client</w:t>
      </w:r>
      <w:r w:rsidR="00607109">
        <w:t xml:space="preserve"> </w:t>
      </w:r>
      <w:r>
        <w:t>kann</w:t>
      </w:r>
      <w:r w:rsidR="00607109">
        <w:t xml:space="preserve"> </w:t>
      </w:r>
      <w:r>
        <w:t>am</w:t>
      </w:r>
      <w:r w:rsidR="00607109">
        <w:t xml:space="preserve"> </w:t>
      </w:r>
      <w:r>
        <w:t>Schluss</w:t>
      </w:r>
      <w:r w:rsidR="00607109">
        <w:t xml:space="preserve"> </w:t>
      </w:r>
      <w:r>
        <w:t>mit</w:t>
      </w:r>
      <w:r w:rsidR="00607109">
        <w:t xml:space="preserve"> </w:t>
      </w:r>
      <w:r>
        <w:t>einer</w:t>
      </w:r>
      <w:r w:rsidR="00607109">
        <w:t xml:space="preserve"> </w:t>
      </w:r>
      <w:r>
        <w:t>ARP-Request</w:t>
      </w:r>
      <w:r w:rsidR="00607109">
        <w:t xml:space="preserve"> </w:t>
      </w:r>
      <w:r>
        <w:t>im</w:t>
      </w:r>
      <w:r w:rsidR="00607109">
        <w:t xml:space="preserve"> </w:t>
      </w:r>
      <w:r>
        <w:t>Netz</w:t>
      </w:r>
      <w:r w:rsidR="00607109">
        <w:t xml:space="preserve"> </w:t>
      </w:r>
      <w:r>
        <w:t>nachfragen,</w:t>
      </w:r>
      <w:r w:rsidR="00607109">
        <w:t xml:space="preserve"> </w:t>
      </w:r>
      <w:r>
        <w:t>ob</w:t>
      </w:r>
      <w:r w:rsidR="00607109">
        <w:t xml:space="preserve"> </w:t>
      </w:r>
      <w:r>
        <w:t>er</w:t>
      </w:r>
      <w:r w:rsidR="00607109">
        <w:t xml:space="preserve"> </w:t>
      </w:r>
      <w:r>
        <w:t>wirklich</w:t>
      </w:r>
      <w:r w:rsidR="00607109">
        <w:t xml:space="preserve"> </w:t>
      </w:r>
      <w:r>
        <w:t>der</w:t>
      </w:r>
      <w:r w:rsidR="00607109">
        <w:t xml:space="preserve"> </w:t>
      </w:r>
      <w:r>
        <w:t>einzige</w:t>
      </w:r>
      <w:r w:rsidR="00607109">
        <w:t xml:space="preserve"> </w:t>
      </w:r>
      <w:r>
        <w:t>ist</w:t>
      </w:r>
      <w:r w:rsidR="00607109">
        <w:t xml:space="preserve"> </w:t>
      </w:r>
      <w:r>
        <w:t>mit</w:t>
      </w:r>
      <w:r w:rsidR="00607109">
        <w:t xml:space="preserve"> </w:t>
      </w:r>
      <w:r>
        <w:t>dieser</w:t>
      </w:r>
      <w:r w:rsidR="00607109">
        <w:t xml:space="preserve"> </w:t>
      </w:r>
      <w:r>
        <w:t>IP.</w:t>
      </w:r>
      <w:r w:rsidR="00607109">
        <w:t xml:space="preserve"> </w:t>
      </w:r>
      <w:r>
        <w:t>Falls</w:t>
      </w:r>
      <w:r w:rsidR="00607109">
        <w:t xml:space="preserve"> </w:t>
      </w:r>
      <w:r>
        <w:t>ein</w:t>
      </w:r>
      <w:r w:rsidR="00607109">
        <w:t xml:space="preserve"> </w:t>
      </w:r>
      <w:r>
        <w:t>anderes</w:t>
      </w:r>
      <w:r w:rsidR="00607109">
        <w:t xml:space="preserve"> </w:t>
      </w:r>
      <w:r>
        <w:t>Gerät</w:t>
      </w:r>
      <w:r w:rsidR="00607109">
        <w:t xml:space="preserve"> </w:t>
      </w:r>
      <w:r>
        <w:t>antwortet,</w:t>
      </w:r>
      <w:r w:rsidR="00607109">
        <w:t xml:space="preserve"> </w:t>
      </w:r>
      <w:r>
        <w:t>kann</w:t>
      </w:r>
      <w:r w:rsidR="00607109">
        <w:t xml:space="preserve"> </w:t>
      </w:r>
      <w:r>
        <w:t>die</w:t>
      </w:r>
      <w:r w:rsidR="00607109">
        <w:t xml:space="preserve"> </w:t>
      </w:r>
      <w:r w:rsidRPr="00083549">
        <w:t>vorgeschlagene</w:t>
      </w:r>
      <w:r w:rsidR="00607109">
        <w:t xml:space="preserve"> </w:t>
      </w:r>
      <w:r w:rsidRPr="00083549">
        <w:t>Adresse</w:t>
      </w:r>
      <w:r w:rsidR="00607109">
        <w:t xml:space="preserve"> </w:t>
      </w:r>
      <w:r w:rsidRPr="00083549">
        <w:t>mit</w:t>
      </w:r>
      <w:r w:rsidR="00607109">
        <w:t xml:space="preserve"> </w:t>
      </w:r>
      <w:r w:rsidRPr="00083549">
        <w:t>einer</w:t>
      </w:r>
      <w:r w:rsidR="00607109">
        <w:t xml:space="preserve"> </w:t>
      </w:r>
      <w:r w:rsidRPr="00083549">
        <w:t>DHCPDECLINE-Nachricht</w:t>
      </w:r>
      <w:r w:rsidR="00607109">
        <w:t xml:space="preserve"> </w:t>
      </w:r>
      <w:r w:rsidRPr="00083549">
        <w:t>zurückgewiesen</w:t>
      </w:r>
      <w:r w:rsidR="00607109">
        <w:t xml:space="preserve"> </w:t>
      </w:r>
      <w:r w:rsidRPr="00083549">
        <w:t>werden</w:t>
      </w:r>
      <w:r>
        <w:rPr>
          <w:rFonts w:ascii="Arial" w:hAnsi="Arial" w:cs="Arial"/>
          <w:color w:val="252525"/>
          <w:shd w:val="clear" w:color="auto" w:fill="FFFFFF"/>
        </w:rPr>
        <w:t>.</w:t>
      </w:r>
    </w:p>
    <w:p w14:paraId="5C51CC46" w14:textId="759A63D8" w:rsidR="0030780C" w:rsidRDefault="0030780C" w:rsidP="006F174D">
      <w:pPr>
        <w:pStyle w:val="berschrift2"/>
      </w:pPr>
      <w:bookmarkStart w:id="329" w:name="_Toc439697813"/>
      <w:r>
        <w:t>Multicast</w:t>
      </w:r>
      <w:r w:rsidR="00607109">
        <w:t xml:space="preserve"> </w:t>
      </w:r>
      <w:r w:rsidR="002904F2">
        <w:t>Routing</w:t>
      </w:r>
      <w:bookmarkEnd w:id="329"/>
    </w:p>
    <w:p w14:paraId="562917CD" w14:textId="6455A2F8" w:rsidR="000D6BCF" w:rsidRDefault="002904F2">
      <w:pPr>
        <w:spacing w:line="259" w:lineRule="auto"/>
        <w:jc w:val="left"/>
      </w:pPr>
      <w:r>
        <w:t>Das</w:t>
      </w:r>
      <w:r w:rsidR="00607109">
        <w:t xml:space="preserve"> </w:t>
      </w:r>
      <w:r>
        <w:t>Ziel</w:t>
      </w:r>
      <w:r w:rsidR="00607109">
        <w:t xml:space="preserve"> </w:t>
      </w:r>
      <w:r>
        <w:t>von</w:t>
      </w:r>
      <w:r w:rsidR="00607109">
        <w:t xml:space="preserve"> </w:t>
      </w:r>
      <w:r>
        <w:t>Multicast-Routing</w:t>
      </w:r>
      <w:r w:rsidR="00607109">
        <w:t xml:space="preserve"> </w:t>
      </w:r>
      <w:r>
        <w:t>ist,</w:t>
      </w:r>
      <w:r w:rsidR="00607109">
        <w:t xml:space="preserve"> </w:t>
      </w:r>
      <w:r>
        <w:t>einen</w:t>
      </w:r>
      <w:r w:rsidR="00607109">
        <w:t xml:space="preserve"> </w:t>
      </w:r>
      <w:r w:rsidRPr="005B0058">
        <w:t>Baum</w:t>
      </w:r>
      <w:r w:rsidR="00607109" w:rsidRPr="005B0058">
        <w:t xml:space="preserve"> </w:t>
      </w:r>
      <w:r w:rsidRPr="005B0058">
        <w:t>von</w:t>
      </w:r>
      <w:r w:rsidR="00607109" w:rsidRPr="005B0058">
        <w:t xml:space="preserve"> </w:t>
      </w:r>
      <w:r w:rsidRPr="005B0058">
        <w:t>Verbindungen</w:t>
      </w:r>
      <w:r w:rsidR="00607109" w:rsidRPr="005B0058">
        <w:t xml:space="preserve"> </w:t>
      </w:r>
      <w:r w:rsidRPr="005B0058">
        <w:t>zu</w:t>
      </w:r>
      <w:r w:rsidR="00607109" w:rsidRPr="005B0058">
        <w:t xml:space="preserve"> </w:t>
      </w:r>
      <w:r w:rsidRPr="005B0058">
        <w:t>ermitteln,</w:t>
      </w:r>
      <w:r w:rsidR="00607109" w:rsidRPr="005B0058">
        <w:t xml:space="preserve"> </w:t>
      </w:r>
      <w:r w:rsidRPr="005B0058">
        <w:t>der</w:t>
      </w:r>
      <w:r w:rsidR="00607109" w:rsidRPr="005B0058">
        <w:t xml:space="preserve"> </w:t>
      </w:r>
      <w:r w:rsidRPr="005B0058">
        <w:t>alle</w:t>
      </w:r>
      <w:r w:rsidR="00607109" w:rsidRPr="005B0058">
        <w:t xml:space="preserve"> </w:t>
      </w:r>
      <w:r w:rsidRPr="005B0058">
        <w:t>Router</w:t>
      </w:r>
      <w:r w:rsidR="00607109" w:rsidRPr="005B0058">
        <w:t xml:space="preserve"> </w:t>
      </w:r>
      <w:r w:rsidR="000D6BCF" w:rsidRPr="005B0058">
        <w:t>mit</w:t>
      </w:r>
      <w:r w:rsidR="00607109" w:rsidRPr="005B0058">
        <w:t xml:space="preserve"> </w:t>
      </w:r>
      <w:r w:rsidR="000D6BCF" w:rsidRPr="005B0058">
        <w:t>angeschlossenen</w:t>
      </w:r>
      <w:r w:rsidR="00607109" w:rsidRPr="005B0058">
        <w:t xml:space="preserve"> </w:t>
      </w:r>
      <w:r w:rsidR="000D6BCF" w:rsidRPr="005B0058">
        <w:t>Hosts</w:t>
      </w:r>
      <w:r w:rsidR="00607109" w:rsidRPr="005B0058">
        <w:t xml:space="preserve"> </w:t>
      </w:r>
      <w:r w:rsidR="000D6BCF" w:rsidRPr="005B0058">
        <w:t>enthä</w:t>
      </w:r>
      <w:r w:rsidRPr="005B0058">
        <w:t>lt,</w:t>
      </w:r>
      <w:r w:rsidR="00607109" w:rsidRPr="005B0058">
        <w:t xml:space="preserve"> </w:t>
      </w:r>
      <w:r w:rsidRPr="005B0058">
        <w:t>die</w:t>
      </w:r>
      <w:r w:rsidR="00607109" w:rsidRPr="005B0058">
        <w:t xml:space="preserve"> </w:t>
      </w:r>
      <w:r w:rsidRPr="005B0058">
        <w:t>Mitglieder</w:t>
      </w:r>
      <w:r w:rsidR="00607109" w:rsidRPr="005B0058">
        <w:t xml:space="preserve"> </w:t>
      </w:r>
      <w:r w:rsidRPr="005B0058">
        <w:t>der</w:t>
      </w:r>
      <w:r w:rsidR="00607109" w:rsidRPr="005B0058">
        <w:t xml:space="preserve"> </w:t>
      </w:r>
      <w:r w:rsidRPr="005B0058">
        <w:t>Multicast-Gruppe</w:t>
      </w:r>
      <w:r w:rsidR="00607109" w:rsidRPr="005B0058">
        <w:t xml:space="preserve"> </w:t>
      </w:r>
      <w:r w:rsidRPr="005B0058">
        <w:t>sind.</w:t>
      </w:r>
      <w:r w:rsidR="00607109" w:rsidRPr="005B0058">
        <w:t xml:space="preserve"> </w:t>
      </w:r>
      <w:r w:rsidR="000D6BCF" w:rsidRPr="005B0058">
        <w:t>„Baum“,</w:t>
      </w:r>
      <w:r w:rsidR="00607109" w:rsidRPr="005B0058">
        <w:t xml:space="preserve"> </w:t>
      </w:r>
      <w:r w:rsidR="000D6BCF" w:rsidRPr="005B0058">
        <w:t>weil</w:t>
      </w:r>
      <w:r w:rsidR="00607109" w:rsidRPr="005B0058">
        <w:t xml:space="preserve"> </w:t>
      </w:r>
      <w:r w:rsidR="000D6BCF" w:rsidRPr="005B0058">
        <w:t>nicht</w:t>
      </w:r>
      <w:r w:rsidR="00607109" w:rsidRPr="005B0058">
        <w:t xml:space="preserve"> </w:t>
      </w:r>
      <w:r w:rsidR="000D6BCF" w:rsidRPr="005B0058">
        <w:t>alle</w:t>
      </w:r>
      <w:r w:rsidR="00607109" w:rsidRPr="005B0058">
        <w:t xml:space="preserve"> </w:t>
      </w:r>
      <w:r w:rsidR="000D6BCF" w:rsidRPr="005B0058">
        <w:t>Verbindungen</w:t>
      </w:r>
      <w:r w:rsidR="00607109" w:rsidRPr="005B0058">
        <w:t xml:space="preserve"> </w:t>
      </w:r>
      <w:r w:rsidR="000D6BCF" w:rsidRPr="005B0058">
        <w:t>zwischen</w:t>
      </w:r>
      <w:r w:rsidR="00607109" w:rsidRPr="005B0058">
        <w:t xml:space="preserve"> </w:t>
      </w:r>
      <w:r w:rsidR="000D6BCF" w:rsidRPr="005B0058">
        <w:t>den</w:t>
      </w:r>
      <w:r w:rsidR="00607109" w:rsidRPr="005B0058">
        <w:t xml:space="preserve"> </w:t>
      </w:r>
      <w:r w:rsidR="000D6BCF" w:rsidRPr="005B0058">
        <w:t>Routern</w:t>
      </w:r>
      <w:r w:rsidR="00607109" w:rsidRPr="005B0058">
        <w:t xml:space="preserve"> </w:t>
      </w:r>
      <w:r w:rsidR="000D6BCF" w:rsidRPr="005B0058">
        <w:t>geflutete</w:t>
      </w:r>
      <w:r w:rsidR="00607109" w:rsidRPr="005B0058">
        <w:t xml:space="preserve"> </w:t>
      </w:r>
      <w:r w:rsidR="000D6BCF" w:rsidRPr="005B0058">
        <w:t>werden</w:t>
      </w:r>
      <w:r w:rsidR="00607109" w:rsidRPr="005B0058">
        <w:t xml:space="preserve"> </w:t>
      </w:r>
      <w:r w:rsidR="000D6BCF" w:rsidRPr="005B0058">
        <w:t>sollen</w:t>
      </w:r>
      <w:r w:rsidR="000D6BCF">
        <w:t>.</w:t>
      </w:r>
      <w:r w:rsidR="00607109">
        <w:t xml:space="preserve"> </w:t>
      </w:r>
      <w:r w:rsidR="000D6BCF">
        <w:t>Zwei</w:t>
      </w:r>
      <w:r w:rsidR="00607109">
        <w:t xml:space="preserve"> </w:t>
      </w:r>
      <w:r w:rsidR="000D6BCF">
        <w:t>Varianten</w:t>
      </w:r>
      <w:r w:rsidR="00607109">
        <w:t xml:space="preserve"> </w:t>
      </w:r>
      <w:r w:rsidR="000D6BCF">
        <w:t>werden</w:t>
      </w:r>
      <w:r w:rsidR="00607109">
        <w:t xml:space="preserve"> </w:t>
      </w:r>
      <w:r w:rsidR="000D6BCF">
        <w:t>unterschieden:</w:t>
      </w:r>
    </w:p>
    <w:p w14:paraId="313164FC" w14:textId="110273F2" w:rsidR="000D6BCF" w:rsidRPr="000D6BCF" w:rsidRDefault="000D6BCF" w:rsidP="005B0058">
      <w:r w:rsidRPr="000D6BCF">
        <w:rPr>
          <w:b/>
        </w:rPr>
        <w:t>Source-based</w:t>
      </w:r>
      <w:r w:rsidR="005B0058">
        <w:rPr>
          <w:b/>
        </w:rPr>
        <w:t xml:space="preserve">: </w:t>
      </w:r>
      <w:r>
        <w:t>jeder</w:t>
      </w:r>
      <w:r w:rsidR="00607109">
        <w:t xml:space="preserve"> </w:t>
      </w:r>
      <w:r>
        <w:t>Sender</w:t>
      </w:r>
      <w:r w:rsidR="00607109">
        <w:t xml:space="preserve"> </w:t>
      </w:r>
      <w:r>
        <w:t>baut</w:t>
      </w:r>
      <w:r w:rsidR="00607109">
        <w:t xml:space="preserve"> </w:t>
      </w:r>
      <w:r>
        <w:t>seinen</w:t>
      </w:r>
      <w:r w:rsidR="00607109">
        <w:t xml:space="preserve"> </w:t>
      </w:r>
      <w:r>
        <w:t>eigenen</w:t>
      </w:r>
      <w:r w:rsidR="00607109">
        <w:t xml:space="preserve"> </w:t>
      </w:r>
      <w:r>
        <w:t>Baum.</w:t>
      </w:r>
      <w:r w:rsidR="00607109">
        <w:t xml:space="preserve"> </w:t>
      </w:r>
      <w:r>
        <w:t>Merkmale</w:t>
      </w:r>
      <w:r w:rsidR="00607109">
        <w:t xml:space="preserve"> </w:t>
      </w:r>
      <w:r>
        <w:t>sind:</w:t>
      </w:r>
      <w:r w:rsidR="00607109">
        <w:t xml:space="preserve"> </w:t>
      </w:r>
      <w:r>
        <w:t>effiziente</w:t>
      </w:r>
      <w:r w:rsidR="00607109">
        <w:t xml:space="preserve"> </w:t>
      </w:r>
      <w:r>
        <w:t>Bäume,</w:t>
      </w:r>
      <w:r w:rsidR="00607109">
        <w:t xml:space="preserve"> </w:t>
      </w:r>
      <w:r>
        <w:t>kleine</w:t>
      </w:r>
      <w:r w:rsidR="00607109">
        <w:t xml:space="preserve"> </w:t>
      </w:r>
      <w:r>
        <w:t>Verzögerungen</w:t>
      </w:r>
      <w:r w:rsidR="005B0058">
        <w:t xml:space="preserve"> </w:t>
      </w:r>
      <w:r>
        <w:t>und</w:t>
      </w:r>
      <w:r w:rsidR="00607109">
        <w:t xml:space="preserve"> </w:t>
      </w:r>
      <w:r>
        <w:t>gleichmässige</w:t>
      </w:r>
      <w:r w:rsidR="00607109">
        <w:t xml:space="preserve"> </w:t>
      </w:r>
      <w:r>
        <w:t>Last</w:t>
      </w:r>
      <w:r w:rsidR="00607109">
        <w:t xml:space="preserve"> </w:t>
      </w:r>
      <w:r>
        <w:t>Verteilung</w:t>
      </w:r>
    </w:p>
    <w:p w14:paraId="337ECC6F" w14:textId="5E02EEA1" w:rsidR="000D6BCF" w:rsidRDefault="000D6BCF" w:rsidP="005B0058">
      <w:r w:rsidRPr="000D6BCF">
        <w:rPr>
          <w:b/>
        </w:rPr>
        <w:t>Shared-tree</w:t>
      </w:r>
      <w:r w:rsidR="005B0058" w:rsidRPr="005B0058">
        <w:t xml:space="preserve">: </w:t>
      </w:r>
      <w:r w:rsidRPr="005B0058">
        <w:t>gleicher</w:t>
      </w:r>
      <w:r w:rsidR="00607109" w:rsidRPr="005B0058">
        <w:t xml:space="preserve"> </w:t>
      </w:r>
      <w:r w:rsidRPr="005B0058">
        <w:t>Baum</w:t>
      </w:r>
      <w:r w:rsidR="00607109" w:rsidRPr="005B0058">
        <w:t xml:space="preserve"> </w:t>
      </w:r>
      <w:r w:rsidRPr="005B0058">
        <w:t>für</w:t>
      </w:r>
      <w:r w:rsidR="00607109" w:rsidRPr="005B0058">
        <w:t xml:space="preserve"> </w:t>
      </w:r>
      <w:r w:rsidRPr="005B0058">
        <w:t>alle</w:t>
      </w:r>
      <w:r w:rsidR="00607109" w:rsidRPr="005B0058">
        <w:t xml:space="preserve"> </w:t>
      </w:r>
      <w:r w:rsidRPr="005B0058">
        <w:t>Gruppenmitgleder.</w:t>
      </w:r>
      <w:r w:rsidR="00607109" w:rsidRPr="005B0058">
        <w:t xml:space="preserve"> </w:t>
      </w:r>
      <w:r w:rsidRPr="005B0058">
        <w:t>Merkmale</w:t>
      </w:r>
      <w:r w:rsidR="00607109" w:rsidRPr="005B0058">
        <w:t xml:space="preserve"> </w:t>
      </w:r>
      <w:r w:rsidRPr="005B0058">
        <w:t>sind:</w:t>
      </w:r>
      <w:r w:rsidR="00607109" w:rsidRPr="005B0058">
        <w:t xml:space="preserve"> </w:t>
      </w:r>
      <w:r w:rsidRPr="005B0058">
        <w:t>grössere</w:t>
      </w:r>
      <w:r w:rsidR="00607109" w:rsidRPr="005B0058">
        <w:t xml:space="preserve"> </w:t>
      </w:r>
      <w:r w:rsidRPr="005B0058">
        <w:t>Verzögerungen,</w:t>
      </w:r>
      <w:r w:rsidR="00607109" w:rsidRPr="005B0058">
        <w:t xml:space="preserve"> </w:t>
      </w:r>
      <w:r w:rsidRPr="005B0058">
        <w:t>schlechtere</w:t>
      </w:r>
      <w:r w:rsidR="005B0058" w:rsidRPr="005B0058">
        <w:t xml:space="preserve"> </w:t>
      </w:r>
      <w:r w:rsidRPr="005B0058">
        <w:t>Lastverteilung</w:t>
      </w:r>
      <w:r w:rsidR="00607109" w:rsidRPr="005B0058">
        <w:t xml:space="preserve"> </w:t>
      </w:r>
      <w:r w:rsidRPr="005B0058">
        <w:t>(RP-Router</w:t>
      </w:r>
      <w:r w:rsidR="00607109" w:rsidRPr="005B0058">
        <w:t xml:space="preserve"> </w:t>
      </w:r>
      <w:r w:rsidRPr="005B0058">
        <w:t>trägt</w:t>
      </w:r>
      <w:r w:rsidR="00607109" w:rsidRPr="005B0058">
        <w:t xml:space="preserve"> </w:t>
      </w:r>
      <w:r w:rsidRPr="005B0058">
        <w:t>hohe</w:t>
      </w:r>
      <w:r w:rsidR="00607109" w:rsidRPr="005B0058">
        <w:t xml:space="preserve"> </w:t>
      </w:r>
      <w:r w:rsidRPr="005B0058">
        <w:t>Last)</w:t>
      </w:r>
    </w:p>
    <w:p w14:paraId="3744FF8C" w14:textId="77777777" w:rsidR="000D6BCF" w:rsidRDefault="000D6BCF" w:rsidP="000D6BCF">
      <w:pPr>
        <w:spacing w:after="0" w:line="259" w:lineRule="auto"/>
        <w:jc w:val="left"/>
      </w:pPr>
    </w:p>
    <w:p w14:paraId="715277CD" w14:textId="11E68AE9" w:rsidR="000D6BCF" w:rsidRDefault="000D6BCF" w:rsidP="0022323E">
      <w:pPr>
        <w:spacing w:line="259" w:lineRule="auto"/>
        <w:jc w:val="left"/>
      </w:pPr>
      <w:r w:rsidRPr="000D6BCF">
        <w:rPr>
          <w:noProof/>
          <w:lang w:eastAsia="de-CH"/>
        </w:rPr>
        <w:drawing>
          <wp:inline distT="0" distB="0" distL="0" distR="0" wp14:anchorId="4C23298C" wp14:editId="6A5CC3D5">
            <wp:extent cx="3978651" cy="1783458"/>
            <wp:effectExtent l="0" t="0" r="3175" b="762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015778" cy="1800101"/>
                    </a:xfrm>
                    <a:prstGeom prst="rect">
                      <a:avLst/>
                    </a:prstGeom>
                  </pic:spPr>
                </pic:pic>
              </a:graphicData>
            </a:graphic>
          </wp:inline>
        </w:drawing>
      </w:r>
    </w:p>
    <w:p w14:paraId="2B51AA1F" w14:textId="0852A095" w:rsidR="000D6BCF" w:rsidRDefault="000D6BCF" w:rsidP="000D6BCF">
      <w:pPr>
        <w:spacing w:line="259" w:lineRule="auto"/>
      </w:pPr>
      <w:r w:rsidRPr="000D6BCF">
        <w:t>RP:</w:t>
      </w:r>
      <w:r w:rsidR="00607109">
        <w:t xml:space="preserve"> </w:t>
      </w:r>
      <w:r w:rsidRPr="000D6BCF">
        <w:t>„Rendevouz</w:t>
      </w:r>
      <w:r w:rsidR="00607109">
        <w:t xml:space="preserve"> </w:t>
      </w:r>
      <w:r w:rsidRPr="000D6BCF">
        <w:t>Point“;</w:t>
      </w:r>
      <w:r w:rsidR="00607109">
        <w:t xml:space="preserve"> </w:t>
      </w:r>
      <w:r w:rsidRPr="000D6BCF">
        <w:t>Router</w:t>
      </w:r>
      <w:r w:rsidR="00607109">
        <w:t xml:space="preserve"> </w:t>
      </w:r>
      <w:r w:rsidRPr="000D6BCF">
        <w:t>am</w:t>
      </w:r>
      <w:r w:rsidR="00607109">
        <w:t xml:space="preserve"> </w:t>
      </w:r>
      <w:r w:rsidRPr="000D6BCF">
        <w:t>RP</w:t>
      </w:r>
      <w:r w:rsidR="00607109">
        <w:t xml:space="preserve"> </w:t>
      </w:r>
      <w:r w:rsidRPr="000D6BCF">
        <w:t>verteilt</w:t>
      </w:r>
      <w:r w:rsidR="00607109">
        <w:t xml:space="preserve"> </w:t>
      </w:r>
      <w:r w:rsidRPr="000D6BCF">
        <w:t>die</w:t>
      </w:r>
      <w:r w:rsidR="00607109">
        <w:t xml:space="preserve"> </w:t>
      </w:r>
      <w:r>
        <w:t>Datenpakete</w:t>
      </w:r>
      <w:r w:rsidR="00607109">
        <w:t xml:space="preserve"> </w:t>
      </w:r>
      <w:r>
        <w:t>weiter.</w:t>
      </w:r>
    </w:p>
    <w:p w14:paraId="681895FB" w14:textId="71D40AC0" w:rsidR="00083549" w:rsidRDefault="00511F9C" w:rsidP="006F174D">
      <w:pPr>
        <w:pStyle w:val="berschrift2"/>
      </w:pPr>
      <w:bookmarkStart w:id="330" w:name="_Toc439697814"/>
      <w:r w:rsidRPr="00511F9C">
        <w:t>Network Address Translation</w:t>
      </w:r>
      <w:r>
        <w:t xml:space="preserve"> (NAT)</w:t>
      </w:r>
      <w:bookmarkEnd w:id="330"/>
    </w:p>
    <w:p w14:paraId="6EAD5614" w14:textId="3853FD0D" w:rsidR="00511F9C" w:rsidRPr="00511F9C" w:rsidRDefault="00511F9C" w:rsidP="00511F9C">
      <w:pPr>
        <w:rPr>
          <w:lang w:val="en-GB"/>
        </w:rPr>
      </w:pPr>
      <w:r>
        <w:fldChar w:fldCharType="begin"/>
      </w:r>
      <w:r>
        <w:instrText xml:space="preserve"> XE "</w:instrText>
      </w:r>
      <w:r w:rsidRPr="00353A90">
        <w:rPr>
          <w:lang w:val="en-GB"/>
        </w:rPr>
        <w:instrText>Network Address Translation (NAT)</w:instrText>
      </w:r>
      <w:r>
        <w:instrText xml:space="preserve">" </w:instrText>
      </w:r>
      <w:r>
        <w:fldChar w:fldCharType="end"/>
      </w:r>
    </w:p>
    <w:p w14:paraId="1B193AE2" w14:textId="77777777" w:rsidR="00511F9C" w:rsidRDefault="00B8068A" w:rsidP="00511F9C">
      <w:r w:rsidRPr="00B8068A">
        <w:rPr>
          <w:b/>
          <w:bCs/>
          <w:shd w:val="clear" w:color="auto" w:fill="FFFFFF"/>
        </w:rPr>
        <w:t>Port</w:t>
      </w:r>
      <w:r w:rsidR="00607109">
        <w:rPr>
          <w:b/>
          <w:bCs/>
          <w:shd w:val="clear" w:color="auto" w:fill="FFFFFF"/>
        </w:rPr>
        <w:t xml:space="preserve"> </w:t>
      </w:r>
      <w:r w:rsidRPr="00B8068A">
        <w:rPr>
          <w:b/>
          <w:bCs/>
          <w:shd w:val="clear" w:color="auto" w:fill="FFFFFF"/>
        </w:rPr>
        <w:t>and</w:t>
      </w:r>
      <w:r w:rsidR="00607109">
        <w:rPr>
          <w:b/>
          <w:bCs/>
          <w:shd w:val="clear" w:color="auto" w:fill="FFFFFF"/>
        </w:rPr>
        <w:t xml:space="preserve"> </w:t>
      </w:r>
      <w:r w:rsidRPr="00B8068A">
        <w:rPr>
          <w:b/>
          <w:bCs/>
          <w:shd w:val="clear" w:color="auto" w:fill="FFFFFF"/>
        </w:rPr>
        <w:t>Address</w:t>
      </w:r>
      <w:r w:rsidR="00607109">
        <w:rPr>
          <w:b/>
          <w:bCs/>
          <w:shd w:val="clear" w:color="auto" w:fill="FFFFFF"/>
        </w:rPr>
        <w:t xml:space="preserve"> </w:t>
      </w:r>
      <w:r w:rsidRPr="00B8068A">
        <w:rPr>
          <w:b/>
          <w:bCs/>
          <w:shd w:val="clear" w:color="auto" w:fill="FFFFFF"/>
        </w:rPr>
        <w:t>Translation</w:t>
      </w:r>
      <w:r w:rsidR="00607109">
        <w:rPr>
          <w:rStyle w:val="apple-converted-space"/>
          <w:rFonts w:ascii="Arial" w:hAnsi="Arial" w:cs="Arial"/>
          <w:color w:val="252525"/>
          <w:shd w:val="clear" w:color="auto" w:fill="FFFFFF"/>
        </w:rPr>
        <w:t xml:space="preserve"> </w:t>
      </w:r>
      <w:r w:rsidRPr="00B8068A">
        <w:rPr>
          <w:shd w:val="clear" w:color="auto" w:fill="FFFFFF"/>
        </w:rPr>
        <w:t>(PAT)</w:t>
      </w:r>
      <w:r w:rsidR="00607109">
        <w:rPr>
          <w:shd w:val="clear" w:color="auto" w:fill="FFFFFF"/>
        </w:rPr>
        <w:t xml:space="preserve"> </w:t>
      </w:r>
      <w:r w:rsidRPr="00B8068A">
        <w:rPr>
          <w:shd w:val="clear" w:color="auto" w:fill="FFFFFF"/>
        </w:rPr>
        <w:t>oder</w:t>
      </w:r>
      <w:r w:rsidR="00607109">
        <w:rPr>
          <w:rStyle w:val="apple-converted-space"/>
          <w:rFonts w:ascii="Arial" w:hAnsi="Arial" w:cs="Arial"/>
          <w:color w:val="252525"/>
          <w:shd w:val="clear" w:color="auto" w:fill="FFFFFF"/>
        </w:rPr>
        <w:t xml:space="preserve"> </w:t>
      </w:r>
      <w:r w:rsidRPr="00B8068A">
        <w:rPr>
          <w:b/>
          <w:bCs/>
          <w:shd w:val="clear" w:color="auto" w:fill="FFFFFF"/>
        </w:rPr>
        <w:t>Network</w:t>
      </w:r>
      <w:r w:rsidR="00607109">
        <w:rPr>
          <w:b/>
          <w:bCs/>
          <w:shd w:val="clear" w:color="auto" w:fill="FFFFFF"/>
        </w:rPr>
        <w:t xml:space="preserve"> </w:t>
      </w:r>
      <w:r w:rsidRPr="00B8068A">
        <w:rPr>
          <w:b/>
          <w:bCs/>
          <w:shd w:val="clear" w:color="auto" w:fill="FFFFFF"/>
        </w:rPr>
        <w:t>Address</w:t>
      </w:r>
      <w:r w:rsidR="00607109">
        <w:rPr>
          <w:b/>
          <w:bCs/>
          <w:shd w:val="clear" w:color="auto" w:fill="FFFFFF"/>
        </w:rPr>
        <w:t xml:space="preserve"> </w:t>
      </w:r>
      <w:r w:rsidRPr="00B8068A">
        <w:rPr>
          <w:b/>
          <w:bCs/>
          <w:shd w:val="clear" w:color="auto" w:fill="FFFFFF"/>
        </w:rPr>
        <w:t>Translation</w:t>
      </w:r>
      <w:r w:rsidR="00607109">
        <w:rPr>
          <w:rStyle w:val="apple-converted-space"/>
          <w:rFonts w:ascii="Arial" w:hAnsi="Arial" w:cs="Arial"/>
          <w:color w:val="252525"/>
          <w:shd w:val="clear" w:color="auto" w:fill="FFFFFF"/>
        </w:rPr>
        <w:t xml:space="preserve"> </w:t>
      </w:r>
      <w:r w:rsidRPr="00B8068A">
        <w:rPr>
          <w:shd w:val="clear" w:color="auto" w:fill="FFFFFF"/>
        </w:rPr>
        <w:t>(NAPT)</w:t>
      </w:r>
      <w:r w:rsidR="00607109">
        <w:rPr>
          <w:shd w:val="clear" w:color="auto" w:fill="FFFFFF"/>
        </w:rPr>
        <w:t xml:space="preserve"> </w:t>
      </w:r>
      <w:r w:rsidRPr="00B8068A">
        <w:rPr>
          <w:shd w:val="clear" w:color="auto" w:fill="FFFFFF"/>
        </w:rPr>
        <w:t>ist</w:t>
      </w:r>
      <w:r w:rsidR="00607109">
        <w:rPr>
          <w:shd w:val="clear" w:color="auto" w:fill="FFFFFF"/>
        </w:rPr>
        <w:t xml:space="preserve"> </w:t>
      </w:r>
      <w:r w:rsidRPr="00B8068A">
        <w:rPr>
          <w:shd w:val="clear" w:color="auto" w:fill="FFFFFF"/>
        </w:rPr>
        <w:t>eine</w:t>
      </w:r>
      <w:r w:rsidR="00607109">
        <w:rPr>
          <w:shd w:val="clear" w:color="auto" w:fill="FFFFFF"/>
        </w:rPr>
        <w:t xml:space="preserve"> </w:t>
      </w:r>
      <w:r w:rsidRPr="00B8068A">
        <w:rPr>
          <w:shd w:val="clear" w:color="auto" w:fill="FFFFFF"/>
        </w:rPr>
        <w:t>Technik</w:t>
      </w:r>
      <w:r w:rsidRPr="00511F9C">
        <w:t>,</w:t>
      </w:r>
      <w:r w:rsidR="00607109" w:rsidRPr="00511F9C">
        <w:t xml:space="preserve"> </w:t>
      </w:r>
      <w:r w:rsidRPr="00511F9C">
        <w:t>die</w:t>
      </w:r>
      <w:r w:rsidR="00607109" w:rsidRPr="00511F9C">
        <w:t xml:space="preserve"> </w:t>
      </w:r>
      <w:r w:rsidRPr="00511F9C">
        <w:t>in</w:t>
      </w:r>
      <w:r w:rsidR="00607109" w:rsidRPr="00511F9C">
        <w:t xml:space="preserve"> </w:t>
      </w:r>
      <w:r w:rsidRPr="00511F9C">
        <w:t>Computernetzwerken</w:t>
      </w:r>
      <w:r w:rsidR="00607109" w:rsidRPr="00511F9C">
        <w:t xml:space="preserve"> </w:t>
      </w:r>
      <w:r w:rsidRPr="00511F9C">
        <w:t>verwendet</w:t>
      </w:r>
      <w:r w:rsidR="00607109">
        <w:rPr>
          <w:shd w:val="clear" w:color="auto" w:fill="FFFFFF"/>
        </w:rPr>
        <w:t xml:space="preserve"> </w:t>
      </w:r>
      <w:r w:rsidRPr="00B8068A">
        <w:rPr>
          <w:shd w:val="clear" w:color="auto" w:fill="FFFFFF"/>
        </w:rPr>
        <w:t>wird.</w:t>
      </w:r>
      <w:r w:rsidR="00607109">
        <w:rPr>
          <w:shd w:val="clear" w:color="auto" w:fill="FFFFFF"/>
        </w:rPr>
        <w:t xml:space="preserve"> </w:t>
      </w:r>
      <w:r w:rsidRPr="00B8068A">
        <w:rPr>
          <w:shd w:val="clear" w:color="auto" w:fill="FFFFFF"/>
        </w:rPr>
        <w:t>Sie</w:t>
      </w:r>
      <w:r w:rsidR="00607109">
        <w:rPr>
          <w:shd w:val="clear" w:color="auto" w:fill="FFFFFF"/>
        </w:rPr>
        <w:t xml:space="preserve"> </w:t>
      </w:r>
      <w:r w:rsidRPr="00B8068A">
        <w:rPr>
          <w:shd w:val="clear" w:color="auto" w:fill="FFFFFF"/>
        </w:rPr>
        <w:t>ist</w:t>
      </w:r>
      <w:r w:rsidR="00607109">
        <w:rPr>
          <w:shd w:val="clear" w:color="auto" w:fill="FFFFFF"/>
        </w:rPr>
        <w:t xml:space="preserve"> </w:t>
      </w:r>
      <w:r w:rsidRPr="00B8068A">
        <w:rPr>
          <w:shd w:val="clear" w:color="auto" w:fill="FFFFFF"/>
        </w:rPr>
        <w:t>eine</w:t>
      </w:r>
      <w:r w:rsidR="00607109">
        <w:rPr>
          <w:shd w:val="clear" w:color="auto" w:fill="FFFFFF"/>
        </w:rPr>
        <w:t xml:space="preserve"> </w:t>
      </w:r>
      <w:r w:rsidRPr="00511F9C">
        <w:t>spezielle</w:t>
      </w:r>
      <w:r w:rsidR="00607109" w:rsidRPr="00511F9C">
        <w:t xml:space="preserve"> </w:t>
      </w:r>
      <w:r w:rsidRPr="00511F9C">
        <w:t>Form</w:t>
      </w:r>
      <w:r w:rsidR="00607109" w:rsidRPr="00511F9C">
        <w:t xml:space="preserve"> </w:t>
      </w:r>
      <w:r w:rsidRPr="00511F9C">
        <w:t>von</w:t>
      </w:r>
      <w:r w:rsidR="00607109" w:rsidRPr="00511F9C">
        <w:t xml:space="preserve"> </w:t>
      </w:r>
      <w:r w:rsidRPr="00511F9C">
        <w:t>NAT</w:t>
      </w:r>
      <w:r w:rsidR="00607109" w:rsidRPr="00511F9C">
        <w:t xml:space="preserve"> </w:t>
      </w:r>
      <w:r w:rsidRPr="00511F9C">
        <w:t>(1</w:t>
      </w:r>
      <w:r w:rsidR="00607109" w:rsidRPr="00511F9C">
        <w:t xml:space="preserve"> </w:t>
      </w:r>
      <w:r w:rsidRPr="00511F9C">
        <w:t>zu</w:t>
      </w:r>
      <w:r w:rsidR="00607109" w:rsidRPr="00511F9C">
        <w:t xml:space="preserve"> </w:t>
      </w:r>
      <w:r w:rsidRPr="00511F9C">
        <w:t>n</w:t>
      </w:r>
      <w:r w:rsidR="00607109" w:rsidRPr="00511F9C">
        <w:t xml:space="preserve"> </w:t>
      </w:r>
      <w:r w:rsidRPr="00511F9C">
        <w:t>NAT).</w:t>
      </w:r>
      <w:r w:rsidR="00607109" w:rsidRPr="00511F9C">
        <w:t xml:space="preserve"> </w:t>
      </w:r>
    </w:p>
    <w:p w14:paraId="4D4EB403" w14:textId="095EF63D" w:rsidR="00B8068A" w:rsidRDefault="00B8068A" w:rsidP="00511F9C">
      <w:pPr>
        <w:rPr>
          <w:shd w:val="clear" w:color="auto" w:fill="FFFFFF"/>
        </w:rPr>
      </w:pPr>
      <w:r w:rsidRPr="00511F9C">
        <w:t>Dab</w:t>
      </w:r>
      <w:r w:rsidRPr="00B8068A">
        <w:rPr>
          <w:shd w:val="clear" w:color="auto" w:fill="FFFFFF"/>
        </w:rPr>
        <w:t>ei</w:t>
      </w:r>
      <w:r w:rsidR="00607109">
        <w:rPr>
          <w:shd w:val="clear" w:color="auto" w:fill="FFFFFF"/>
        </w:rPr>
        <w:t xml:space="preserve"> </w:t>
      </w:r>
      <w:r w:rsidRPr="00B8068A">
        <w:rPr>
          <w:shd w:val="clear" w:color="auto" w:fill="FFFFFF"/>
        </w:rPr>
        <w:t>werden</w:t>
      </w:r>
      <w:r w:rsidR="00607109">
        <w:rPr>
          <w:shd w:val="clear" w:color="auto" w:fill="FFFFFF"/>
        </w:rPr>
        <w:t xml:space="preserve"> </w:t>
      </w:r>
      <w:r w:rsidRPr="00B8068A">
        <w:rPr>
          <w:shd w:val="clear" w:color="auto" w:fill="FFFFFF"/>
        </w:rPr>
        <w:t>im</w:t>
      </w:r>
      <w:r w:rsidR="00607109">
        <w:rPr>
          <w:shd w:val="clear" w:color="auto" w:fill="FFFFFF"/>
        </w:rPr>
        <w:t xml:space="preserve"> </w:t>
      </w:r>
      <w:r w:rsidRPr="00B8068A">
        <w:rPr>
          <w:shd w:val="clear" w:color="auto" w:fill="FFFFFF"/>
        </w:rPr>
        <w:t>Gegensatz</w:t>
      </w:r>
      <w:r w:rsidR="00607109">
        <w:rPr>
          <w:shd w:val="clear" w:color="auto" w:fill="FFFFFF"/>
        </w:rPr>
        <w:t xml:space="preserve"> </w:t>
      </w:r>
      <w:r w:rsidRPr="00B8068A">
        <w:rPr>
          <w:shd w:val="clear" w:color="auto" w:fill="FFFFFF"/>
        </w:rPr>
        <w:t>zu</w:t>
      </w:r>
      <w:r w:rsidR="00607109">
        <w:rPr>
          <w:shd w:val="clear" w:color="auto" w:fill="FFFFFF"/>
        </w:rPr>
        <w:t xml:space="preserve"> </w:t>
      </w:r>
      <w:r w:rsidRPr="00B8068A">
        <w:rPr>
          <w:shd w:val="clear" w:color="auto" w:fill="FFFFFF"/>
        </w:rPr>
        <w:t>NAT</w:t>
      </w:r>
      <w:r w:rsidR="00607109">
        <w:rPr>
          <w:shd w:val="clear" w:color="auto" w:fill="FFFFFF"/>
        </w:rPr>
        <w:t xml:space="preserve"> </w:t>
      </w:r>
      <w:r w:rsidRPr="00511F9C">
        <w:t>nicht</w:t>
      </w:r>
      <w:r w:rsidR="00607109" w:rsidRPr="00511F9C">
        <w:t xml:space="preserve"> </w:t>
      </w:r>
      <w:r w:rsidRPr="00511F9C">
        <w:t>nur</w:t>
      </w:r>
      <w:r w:rsidR="00607109" w:rsidRPr="00511F9C">
        <w:t xml:space="preserve"> </w:t>
      </w:r>
      <w:r w:rsidRPr="00511F9C">
        <w:t>die</w:t>
      </w:r>
      <w:r w:rsidR="00607109" w:rsidRPr="00511F9C">
        <w:t xml:space="preserve"> </w:t>
      </w:r>
      <w:r w:rsidRPr="00511F9C">
        <w:t>IP-Adressen,</w:t>
      </w:r>
      <w:r w:rsidR="00607109" w:rsidRPr="00511F9C">
        <w:t xml:space="preserve"> </w:t>
      </w:r>
      <w:r w:rsidRPr="00511F9C">
        <w:t>sondern</w:t>
      </w:r>
      <w:r w:rsidR="00607109" w:rsidRPr="00511F9C">
        <w:t xml:space="preserve"> </w:t>
      </w:r>
      <w:r w:rsidRPr="00511F9C">
        <w:t>auch</w:t>
      </w:r>
      <w:r w:rsidR="00607109" w:rsidRPr="00511F9C">
        <w:t xml:space="preserve"> </w:t>
      </w:r>
      <w:r w:rsidRPr="00511F9C">
        <w:t>Port-Nummern</w:t>
      </w:r>
      <w:r w:rsidR="00607109" w:rsidRPr="00511F9C">
        <w:t xml:space="preserve"> </w:t>
      </w:r>
      <w:r w:rsidRPr="00511F9C">
        <w:t>umgeschrieben</w:t>
      </w:r>
      <w:r w:rsidRPr="00B8068A">
        <w:rPr>
          <w:shd w:val="clear" w:color="auto" w:fill="FFFFFF"/>
        </w:rPr>
        <w:t>.</w:t>
      </w:r>
      <w:r w:rsidR="00607109">
        <w:rPr>
          <w:rStyle w:val="apple-converted-space"/>
          <w:rFonts w:ascii="Arial" w:hAnsi="Arial" w:cs="Arial"/>
          <w:color w:val="252525"/>
          <w:shd w:val="clear" w:color="auto" w:fill="FFFFFF"/>
        </w:rPr>
        <w:t xml:space="preserve"> </w:t>
      </w:r>
      <w:r w:rsidRPr="00B8068A">
        <w:rPr>
          <w:b/>
          <w:bCs/>
          <w:shd w:val="clear" w:color="auto" w:fill="FFFFFF"/>
        </w:rPr>
        <w:t>PAT</w:t>
      </w:r>
      <w:r w:rsidR="00607109">
        <w:rPr>
          <w:rStyle w:val="apple-converted-space"/>
          <w:rFonts w:ascii="Arial" w:hAnsi="Arial" w:cs="Arial"/>
          <w:color w:val="252525"/>
          <w:shd w:val="clear" w:color="auto" w:fill="FFFFFF"/>
        </w:rPr>
        <w:t xml:space="preserve"> </w:t>
      </w:r>
      <w:r w:rsidRPr="00B8068A">
        <w:rPr>
          <w:shd w:val="clear" w:color="auto" w:fill="FFFFFF"/>
        </w:rPr>
        <w:t>wird</w:t>
      </w:r>
      <w:r w:rsidR="00607109">
        <w:rPr>
          <w:shd w:val="clear" w:color="auto" w:fill="FFFFFF"/>
        </w:rPr>
        <w:t xml:space="preserve"> </w:t>
      </w:r>
      <w:r w:rsidRPr="00B8068A">
        <w:rPr>
          <w:shd w:val="clear" w:color="auto" w:fill="FFFFFF"/>
        </w:rPr>
        <w:t>eingesetzt,</w:t>
      </w:r>
      <w:r w:rsidR="00607109">
        <w:rPr>
          <w:shd w:val="clear" w:color="auto" w:fill="FFFFFF"/>
        </w:rPr>
        <w:t xml:space="preserve"> </w:t>
      </w:r>
      <w:r w:rsidRPr="00B8068A">
        <w:rPr>
          <w:shd w:val="clear" w:color="auto" w:fill="FFFFFF"/>
        </w:rPr>
        <w:t>wenn</w:t>
      </w:r>
      <w:r w:rsidR="00607109">
        <w:rPr>
          <w:shd w:val="clear" w:color="auto" w:fill="FFFFFF"/>
        </w:rPr>
        <w:t xml:space="preserve"> </w:t>
      </w:r>
      <w:r w:rsidRPr="00B8068A">
        <w:rPr>
          <w:shd w:val="clear" w:color="auto" w:fill="FFFFFF"/>
        </w:rPr>
        <w:t>mehrere</w:t>
      </w:r>
      <w:r w:rsidR="00607109">
        <w:rPr>
          <w:shd w:val="clear" w:color="auto" w:fill="FFFFFF"/>
        </w:rPr>
        <w:t xml:space="preserve"> </w:t>
      </w:r>
      <w:r w:rsidRPr="00B8068A">
        <w:rPr>
          <w:shd w:val="clear" w:color="auto" w:fill="FFFFFF"/>
        </w:rPr>
        <w:t>private</w:t>
      </w:r>
      <w:r w:rsidR="00607109">
        <w:rPr>
          <w:shd w:val="clear" w:color="auto" w:fill="FFFFFF"/>
        </w:rPr>
        <w:t xml:space="preserve"> </w:t>
      </w:r>
      <w:r w:rsidRPr="00B8068A">
        <w:rPr>
          <w:shd w:val="clear" w:color="auto" w:fill="FFFFFF"/>
        </w:rPr>
        <w:t>IP-Adressen</w:t>
      </w:r>
      <w:r w:rsidR="00607109">
        <w:rPr>
          <w:shd w:val="clear" w:color="auto" w:fill="FFFFFF"/>
        </w:rPr>
        <w:t xml:space="preserve"> </w:t>
      </w:r>
      <w:r w:rsidRPr="00B8068A">
        <w:rPr>
          <w:shd w:val="clear" w:color="auto" w:fill="FFFFFF"/>
        </w:rPr>
        <w:t>aus</w:t>
      </w:r>
      <w:r w:rsidR="00607109">
        <w:rPr>
          <w:shd w:val="clear" w:color="auto" w:fill="FFFFFF"/>
        </w:rPr>
        <w:t xml:space="preserve"> </w:t>
      </w:r>
      <w:r w:rsidRPr="00B8068A">
        <w:rPr>
          <w:shd w:val="clear" w:color="auto" w:fill="FFFFFF"/>
        </w:rPr>
        <w:t>einem</w:t>
      </w:r>
      <w:r w:rsidR="00607109">
        <w:rPr>
          <w:shd w:val="clear" w:color="auto" w:fill="FFFFFF"/>
        </w:rPr>
        <w:t xml:space="preserve"> </w:t>
      </w:r>
      <w:r w:rsidRPr="00B8068A">
        <w:rPr>
          <w:shd w:val="clear" w:color="auto" w:fill="FFFFFF"/>
        </w:rPr>
        <w:t>LAN</w:t>
      </w:r>
      <w:r w:rsidR="00607109">
        <w:rPr>
          <w:shd w:val="clear" w:color="auto" w:fill="FFFFFF"/>
        </w:rPr>
        <w:t xml:space="preserve"> </w:t>
      </w:r>
      <w:r w:rsidRPr="00B8068A">
        <w:rPr>
          <w:shd w:val="clear" w:color="auto" w:fill="FFFFFF"/>
        </w:rPr>
        <w:t>zu</w:t>
      </w:r>
      <w:r w:rsidR="00607109">
        <w:rPr>
          <w:rStyle w:val="apple-converted-space"/>
          <w:rFonts w:ascii="Arial" w:hAnsi="Arial" w:cs="Arial"/>
          <w:color w:val="252525"/>
          <w:shd w:val="clear" w:color="auto" w:fill="FFFFFF"/>
        </w:rPr>
        <w:t xml:space="preserve"> </w:t>
      </w:r>
      <w:r w:rsidRPr="00B8068A">
        <w:rPr>
          <w:iCs/>
          <w:shd w:val="clear" w:color="auto" w:fill="FFFFFF"/>
        </w:rPr>
        <w:t>einer</w:t>
      </w:r>
      <w:r w:rsidR="00607109">
        <w:rPr>
          <w:rStyle w:val="apple-converted-space"/>
          <w:rFonts w:ascii="Arial" w:hAnsi="Arial" w:cs="Arial"/>
          <w:color w:val="252525"/>
          <w:shd w:val="clear" w:color="auto" w:fill="FFFFFF"/>
        </w:rPr>
        <w:t xml:space="preserve"> </w:t>
      </w:r>
      <w:r w:rsidRPr="00B8068A">
        <w:rPr>
          <w:shd w:val="clear" w:color="auto" w:fill="FFFFFF"/>
        </w:rPr>
        <w:t>öffentlichen</w:t>
      </w:r>
      <w:r w:rsidR="00607109">
        <w:rPr>
          <w:shd w:val="clear" w:color="auto" w:fill="FFFFFF"/>
        </w:rPr>
        <w:t xml:space="preserve"> </w:t>
      </w:r>
      <w:r w:rsidRPr="00B8068A">
        <w:rPr>
          <w:shd w:val="clear" w:color="auto" w:fill="FFFFFF"/>
        </w:rPr>
        <w:t>IP-Adresse</w:t>
      </w:r>
      <w:r w:rsidR="00607109">
        <w:rPr>
          <w:shd w:val="clear" w:color="auto" w:fill="FFFFFF"/>
        </w:rPr>
        <w:t xml:space="preserve"> </w:t>
      </w:r>
      <w:r w:rsidRPr="00B8068A">
        <w:rPr>
          <w:shd w:val="clear" w:color="auto" w:fill="FFFFFF"/>
        </w:rPr>
        <w:t>übersetzt</w:t>
      </w:r>
      <w:r w:rsidR="00607109">
        <w:rPr>
          <w:shd w:val="clear" w:color="auto" w:fill="FFFFFF"/>
        </w:rPr>
        <w:t xml:space="preserve"> </w:t>
      </w:r>
      <w:r w:rsidRPr="00B8068A">
        <w:rPr>
          <w:shd w:val="clear" w:color="auto" w:fill="FFFFFF"/>
        </w:rPr>
        <w:t>werden</w:t>
      </w:r>
      <w:r w:rsidR="00607109">
        <w:rPr>
          <w:shd w:val="clear" w:color="auto" w:fill="FFFFFF"/>
        </w:rPr>
        <w:t xml:space="preserve"> </w:t>
      </w:r>
      <w:r w:rsidRPr="00B8068A">
        <w:rPr>
          <w:shd w:val="clear" w:color="auto" w:fill="FFFFFF"/>
        </w:rPr>
        <w:t>sollen.</w:t>
      </w:r>
    </w:p>
    <w:p w14:paraId="6EFF94A0" w14:textId="520AF2D0" w:rsidR="00B8068A" w:rsidRDefault="00B8068A" w:rsidP="00511F9C">
      <w:pPr>
        <w:rPr>
          <w:shd w:val="clear" w:color="auto" w:fill="FFFFFF"/>
        </w:rPr>
      </w:pPr>
      <w:r>
        <w:rPr>
          <w:shd w:val="clear" w:color="auto" w:fill="FFFFFF"/>
        </w:rPr>
        <w:t>Gegeben</w:t>
      </w:r>
      <w:r w:rsidR="00607109">
        <w:rPr>
          <w:shd w:val="clear" w:color="auto" w:fill="FFFFFF"/>
        </w:rPr>
        <w:t xml:space="preserve"> </w:t>
      </w:r>
      <w:r>
        <w:rPr>
          <w:shd w:val="clear" w:color="auto" w:fill="FFFFFF"/>
        </w:rPr>
        <w:t>sei</w:t>
      </w:r>
      <w:r w:rsidR="00607109">
        <w:rPr>
          <w:shd w:val="clear" w:color="auto" w:fill="FFFFFF"/>
        </w:rPr>
        <w:t xml:space="preserve"> </w:t>
      </w:r>
      <w:r>
        <w:rPr>
          <w:shd w:val="clear" w:color="auto" w:fill="FFFFFF"/>
        </w:rPr>
        <w:t>folgendes</w:t>
      </w:r>
      <w:r w:rsidR="00607109">
        <w:rPr>
          <w:shd w:val="clear" w:color="auto" w:fill="FFFFFF"/>
        </w:rPr>
        <w:t xml:space="preserve"> </w:t>
      </w:r>
      <w:r>
        <w:rPr>
          <w:shd w:val="clear" w:color="auto" w:fill="FFFFFF"/>
        </w:rPr>
        <w:t>Netzwerk:</w:t>
      </w:r>
      <w:r w:rsidR="00607109">
        <w:rPr>
          <w:shd w:val="clear" w:color="auto" w:fill="FFFFFF"/>
        </w:rPr>
        <w:t xml:space="preserve"> </w:t>
      </w:r>
      <w:r>
        <w:rPr>
          <w:shd w:val="clear" w:color="auto" w:fill="FFFFFF"/>
        </w:rPr>
        <w:t>die</w:t>
      </w:r>
      <w:r w:rsidR="00607109">
        <w:rPr>
          <w:shd w:val="clear" w:color="auto" w:fill="FFFFFF"/>
        </w:rPr>
        <w:t xml:space="preserve"> </w:t>
      </w:r>
      <w:r>
        <w:rPr>
          <w:shd w:val="clear" w:color="auto" w:fill="FFFFFF"/>
        </w:rPr>
        <w:t>beiden</w:t>
      </w:r>
      <w:r w:rsidR="00607109">
        <w:rPr>
          <w:shd w:val="clear" w:color="auto" w:fill="FFFFFF"/>
        </w:rPr>
        <w:t xml:space="preserve"> </w:t>
      </w:r>
      <w:r>
        <w:rPr>
          <w:shd w:val="clear" w:color="auto" w:fill="FFFFFF"/>
        </w:rPr>
        <w:t>Clients</w:t>
      </w:r>
      <w:r w:rsidR="00607109">
        <w:rPr>
          <w:shd w:val="clear" w:color="auto" w:fill="FFFFFF"/>
        </w:rPr>
        <w:t xml:space="preserve"> </w:t>
      </w:r>
      <w:r>
        <w:rPr>
          <w:shd w:val="clear" w:color="auto" w:fill="FFFFFF"/>
        </w:rPr>
        <w:t>(linke</w:t>
      </w:r>
      <w:r w:rsidR="00607109">
        <w:rPr>
          <w:shd w:val="clear" w:color="auto" w:fill="FFFFFF"/>
        </w:rPr>
        <w:t xml:space="preserve"> </w:t>
      </w:r>
      <w:r>
        <w:rPr>
          <w:shd w:val="clear" w:color="auto" w:fill="FFFFFF"/>
        </w:rPr>
        <w:t>Seite</w:t>
      </w:r>
      <w:r w:rsidR="00607109">
        <w:rPr>
          <w:shd w:val="clear" w:color="auto" w:fill="FFFFFF"/>
        </w:rPr>
        <w:t xml:space="preserve"> </w:t>
      </w:r>
      <w:r>
        <w:rPr>
          <w:shd w:val="clear" w:color="auto" w:fill="FFFFFF"/>
        </w:rPr>
        <w:t>vom</w:t>
      </w:r>
      <w:r w:rsidR="00607109">
        <w:rPr>
          <w:shd w:val="clear" w:color="auto" w:fill="FFFFFF"/>
        </w:rPr>
        <w:t xml:space="preserve"> </w:t>
      </w:r>
      <w:r>
        <w:rPr>
          <w:shd w:val="clear" w:color="auto" w:fill="FFFFFF"/>
        </w:rPr>
        <w:t>Router)</w:t>
      </w:r>
      <w:r w:rsidR="00607109">
        <w:rPr>
          <w:shd w:val="clear" w:color="auto" w:fill="FFFFFF"/>
        </w:rPr>
        <w:t xml:space="preserve"> </w:t>
      </w:r>
      <w:r>
        <w:rPr>
          <w:shd w:val="clear" w:color="auto" w:fill="FFFFFF"/>
        </w:rPr>
        <w:t>haben</w:t>
      </w:r>
      <w:r w:rsidR="00607109">
        <w:rPr>
          <w:shd w:val="clear" w:color="auto" w:fill="FFFFFF"/>
        </w:rPr>
        <w:t xml:space="preserve"> </w:t>
      </w:r>
      <w:r>
        <w:rPr>
          <w:shd w:val="clear" w:color="auto" w:fill="FFFFFF"/>
        </w:rPr>
        <w:t>die</w:t>
      </w:r>
      <w:r w:rsidR="00607109">
        <w:rPr>
          <w:shd w:val="clear" w:color="auto" w:fill="FFFFFF"/>
        </w:rPr>
        <w:t xml:space="preserve"> </w:t>
      </w:r>
      <w:r>
        <w:rPr>
          <w:shd w:val="clear" w:color="auto" w:fill="FFFFFF"/>
        </w:rPr>
        <w:t>gleiche</w:t>
      </w:r>
      <w:r w:rsidR="00607109">
        <w:rPr>
          <w:shd w:val="clear" w:color="auto" w:fill="FFFFFF"/>
        </w:rPr>
        <w:t xml:space="preserve"> </w:t>
      </w:r>
      <w:r>
        <w:rPr>
          <w:shd w:val="clear" w:color="auto" w:fill="FFFFFF"/>
        </w:rPr>
        <w:t>IP-Adresse,</w:t>
      </w:r>
      <w:r w:rsidR="00607109">
        <w:rPr>
          <w:shd w:val="clear" w:color="auto" w:fill="FFFFFF"/>
        </w:rPr>
        <w:t xml:space="preserve"> </w:t>
      </w:r>
      <w:r>
        <w:rPr>
          <w:shd w:val="clear" w:color="auto" w:fill="FFFFFF"/>
        </w:rPr>
        <w:t>sobald</w:t>
      </w:r>
      <w:r w:rsidR="00607109">
        <w:rPr>
          <w:shd w:val="clear" w:color="auto" w:fill="FFFFFF"/>
        </w:rPr>
        <w:t xml:space="preserve"> </w:t>
      </w:r>
      <w:r>
        <w:rPr>
          <w:shd w:val="clear" w:color="auto" w:fill="FFFFFF"/>
        </w:rPr>
        <w:t>sie</w:t>
      </w:r>
      <w:r w:rsidR="00607109">
        <w:rPr>
          <w:shd w:val="clear" w:color="auto" w:fill="FFFFFF"/>
        </w:rPr>
        <w:t xml:space="preserve"> </w:t>
      </w:r>
      <w:r>
        <w:rPr>
          <w:shd w:val="clear" w:color="auto" w:fill="FFFFFF"/>
        </w:rPr>
        <w:t>nach</w:t>
      </w:r>
      <w:r w:rsidR="00607109">
        <w:rPr>
          <w:shd w:val="clear" w:color="auto" w:fill="FFFFFF"/>
        </w:rPr>
        <w:t xml:space="preserve"> </w:t>
      </w:r>
      <w:r>
        <w:rPr>
          <w:shd w:val="clear" w:color="auto" w:fill="FFFFFF"/>
        </w:rPr>
        <w:t>aussen</w:t>
      </w:r>
      <w:r w:rsidR="00607109">
        <w:rPr>
          <w:shd w:val="clear" w:color="auto" w:fill="FFFFFF"/>
        </w:rPr>
        <w:t xml:space="preserve"> </w:t>
      </w:r>
      <w:r>
        <w:rPr>
          <w:shd w:val="clear" w:color="auto" w:fill="FFFFFF"/>
        </w:rPr>
        <w:t>(rechts</w:t>
      </w:r>
      <w:r w:rsidR="00607109">
        <w:rPr>
          <w:shd w:val="clear" w:color="auto" w:fill="FFFFFF"/>
        </w:rPr>
        <w:t xml:space="preserve"> </w:t>
      </w:r>
      <w:r>
        <w:rPr>
          <w:shd w:val="clear" w:color="auto" w:fill="FFFFFF"/>
        </w:rPr>
        <w:t>vom</w:t>
      </w:r>
      <w:r w:rsidR="00607109">
        <w:rPr>
          <w:shd w:val="clear" w:color="auto" w:fill="FFFFFF"/>
        </w:rPr>
        <w:t xml:space="preserve"> </w:t>
      </w:r>
      <w:r>
        <w:rPr>
          <w:shd w:val="clear" w:color="auto" w:fill="FFFFFF"/>
        </w:rPr>
        <w:t>Router)</w:t>
      </w:r>
      <w:r w:rsidR="00607109">
        <w:rPr>
          <w:shd w:val="clear" w:color="auto" w:fill="FFFFFF"/>
        </w:rPr>
        <w:t xml:space="preserve"> </w:t>
      </w:r>
      <w:r>
        <w:rPr>
          <w:shd w:val="clear" w:color="auto" w:fill="FFFFFF"/>
        </w:rPr>
        <w:t>kommunizieren</w:t>
      </w:r>
    </w:p>
    <w:p w14:paraId="736B8557" w14:textId="77777777" w:rsidR="00B8068A" w:rsidRDefault="00B8068A" w:rsidP="00511F9C">
      <w:pPr>
        <w:jc w:val="left"/>
      </w:pPr>
      <w:r w:rsidRPr="00B8068A">
        <w:rPr>
          <w:noProof/>
          <w:lang w:eastAsia="de-CH"/>
        </w:rPr>
        <w:lastRenderedPageBreak/>
        <w:drawing>
          <wp:inline distT="0" distB="0" distL="0" distR="0" wp14:anchorId="28B1A78C" wp14:editId="0C214548">
            <wp:extent cx="3925498" cy="1580827"/>
            <wp:effectExtent l="0" t="0" r="0" b="635"/>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987858" cy="1605940"/>
                    </a:xfrm>
                    <a:prstGeom prst="rect">
                      <a:avLst/>
                    </a:prstGeom>
                  </pic:spPr>
                </pic:pic>
              </a:graphicData>
            </a:graphic>
          </wp:inline>
        </w:drawing>
      </w:r>
    </w:p>
    <w:p w14:paraId="665A7615" w14:textId="38A3283B" w:rsidR="00E1019C" w:rsidRDefault="00E1019C" w:rsidP="00B8068A">
      <w:pPr>
        <w:jc w:val="left"/>
      </w:pPr>
      <w:r>
        <w:t>Der</w:t>
      </w:r>
      <w:r w:rsidR="00607109">
        <w:t xml:space="preserve"> </w:t>
      </w:r>
      <w:r>
        <w:t>„Firewall-Router“</w:t>
      </w:r>
      <w:r w:rsidR="00607109">
        <w:t xml:space="preserve"> </w:t>
      </w:r>
      <w:r>
        <w:t>muss</w:t>
      </w:r>
      <w:r w:rsidR="00607109">
        <w:t xml:space="preserve"> </w:t>
      </w:r>
      <w:r>
        <w:t>nun</w:t>
      </w:r>
      <w:r w:rsidR="00607109">
        <w:t xml:space="preserve"> </w:t>
      </w:r>
      <w:r>
        <w:t>eine</w:t>
      </w:r>
      <w:r w:rsidR="00607109">
        <w:t xml:space="preserve"> </w:t>
      </w:r>
      <w:r>
        <w:t>Tabelle</w:t>
      </w:r>
      <w:r w:rsidR="00607109">
        <w:t xml:space="preserve"> </w:t>
      </w:r>
      <w:r>
        <w:t>pflegen,</w:t>
      </w:r>
      <w:r w:rsidR="00607109">
        <w:t xml:space="preserve"> </w:t>
      </w:r>
      <w:r>
        <w:t>um</w:t>
      </w:r>
      <w:r w:rsidR="00607109">
        <w:t xml:space="preserve"> </w:t>
      </w:r>
      <w:r>
        <w:t>die</w:t>
      </w:r>
      <w:r w:rsidR="00607109">
        <w:t xml:space="preserve"> </w:t>
      </w:r>
      <w:r>
        <w:t>Verbindungen</w:t>
      </w:r>
      <w:r w:rsidR="00607109">
        <w:t xml:space="preserve"> </w:t>
      </w:r>
      <w:r>
        <w:t>zu</w:t>
      </w:r>
      <w:r w:rsidR="00607109">
        <w:t xml:space="preserve"> </w:t>
      </w:r>
      <w:r w:rsidR="005A3E78">
        <w:t>den</w:t>
      </w:r>
      <w:r w:rsidR="00607109">
        <w:t xml:space="preserve"> </w:t>
      </w:r>
      <w:r w:rsidR="005A3E78">
        <w:t>Clients</w:t>
      </w:r>
      <w:r w:rsidR="00607109">
        <w:t xml:space="preserve"> </w:t>
      </w:r>
      <w:r w:rsidR="005A3E78">
        <w:t>unterscheiden</w:t>
      </w:r>
      <w:r w:rsidR="00607109">
        <w:t xml:space="preserve"> </w:t>
      </w:r>
      <w:r w:rsidR="005A3E78">
        <w:t>zu</w:t>
      </w:r>
      <w:r w:rsidR="00607109">
        <w:t xml:space="preserve"> </w:t>
      </w:r>
      <w:r w:rsidR="005A3E78">
        <w:t>können.</w:t>
      </w:r>
      <w:r w:rsidR="00607109">
        <w:t xml:space="preserve"> </w:t>
      </w:r>
      <w:r w:rsidR="005A3E78">
        <w:t>Zur</w:t>
      </w:r>
      <w:r w:rsidR="00607109">
        <w:t xml:space="preserve"> </w:t>
      </w:r>
      <w:r>
        <w:t>Unterscheidung</w:t>
      </w:r>
      <w:r w:rsidR="00607109">
        <w:t xml:space="preserve"> </w:t>
      </w:r>
      <w:r>
        <w:t>werden</w:t>
      </w:r>
      <w:r w:rsidR="00607109">
        <w:t xml:space="preserve"> </w:t>
      </w:r>
      <w:r w:rsidR="005A3E78">
        <w:t>zu</w:t>
      </w:r>
      <w:r w:rsidR="00607109">
        <w:t xml:space="preserve"> </w:t>
      </w:r>
      <w:r w:rsidR="005A3E78">
        <w:t>den</w:t>
      </w:r>
      <w:r w:rsidR="00607109">
        <w:t xml:space="preserve"> </w:t>
      </w:r>
      <w:r w:rsidR="005A3E78">
        <w:t>IP-Nummern</w:t>
      </w:r>
      <w:r w:rsidR="00607109">
        <w:t xml:space="preserve"> </w:t>
      </w:r>
      <w:r w:rsidR="005A3E78">
        <w:t>noch</w:t>
      </w:r>
      <w:r w:rsidR="00607109">
        <w:t xml:space="preserve"> </w:t>
      </w:r>
      <w:r>
        <w:t>Portnummern</w:t>
      </w:r>
      <w:r w:rsidR="00607109">
        <w:t xml:space="preserve"> </w:t>
      </w:r>
      <w:r>
        <w:t>hinzugefügt</w:t>
      </w:r>
      <w:r w:rsidR="00607109">
        <w:t xml:space="preserve"> </w:t>
      </w:r>
      <w:r>
        <w:t>(Portnummern</w:t>
      </w:r>
      <w:r w:rsidR="00607109">
        <w:t xml:space="preserve"> </w:t>
      </w:r>
      <w:r>
        <w:t>bis</w:t>
      </w:r>
      <w:r w:rsidR="00607109">
        <w:t xml:space="preserve"> </w:t>
      </w:r>
      <w:r>
        <w:t>1024</w:t>
      </w:r>
      <w:r w:rsidR="00607109">
        <w:t xml:space="preserve"> </w:t>
      </w:r>
      <w:r>
        <w:t>sind</w:t>
      </w:r>
      <w:r w:rsidR="00607109">
        <w:t xml:space="preserve"> </w:t>
      </w:r>
      <w:r>
        <w:t>„Well-Known</w:t>
      </w:r>
      <w:r w:rsidR="00607109">
        <w:t xml:space="preserve"> </w:t>
      </w:r>
      <w:r>
        <w:t>ports“</w:t>
      </w:r>
      <w:r w:rsidR="00607109">
        <w:t xml:space="preserve"> </w:t>
      </w:r>
      <w:r>
        <w:t>und</w:t>
      </w:r>
      <w:r w:rsidR="00607109">
        <w:t xml:space="preserve"> </w:t>
      </w:r>
      <w:r>
        <w:t>sollten</w:t>
      </w:r>
      <w:r w:rsidR="00607109">
        <w:t xml:space="preserve"> </w:t>
      </w:r>
      <w:r>
        <w:t>nicht</w:t>
      </w:r>
      <w:r w:rsidR="00607109">
        <w:t xml:space="preserve"> </w:t>
      </w:r>
      <w:r>
        <w:t>genutzt</w:t>
      </w:r>
      <w:r w:rsidR="00607109">
        <w:t xml:space="preserve"> </w:t>
      </w:r>
      <w:r>
        <w:t>werden)</w:t>
      </w:r>
      <w:r w:rsidR="005A3E78">
        <w:t>.</w:t>
      </w:r>
    </w:p>
    <w:p w14:paraId="54AD87AE" w14:textId="77777777" w:rsidR="00E1019C" w:rsidRDefault="00E1019C" w:rsidP="00511F9C">
      <w:pPr>
        <w:jc w:val="left"/>
      </w:pPr>
      <w:r w:rsidRPr="00B8068A">
        <w:rPr>
          <w:noProof/>
          <w:lang w:eastAsia="de-CH"/>
        </w:rPr>
        <w:drawing>
          <wp:inline distT="0" distB="0" distL="0" distR="0" wp14:anchorId="7D6AE1B7" wp14:editId="086226FD">
            <wp:extent cx="2391109" cy="447737"/>
            <wp:effectExtent l="0" t="0" r="9525"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391109" cy="447737"/>
                    </a:xfrm>
                    <a:prstGeom prst="rect">
                      <a:avLst/>
                    </a:prstGeom>
                  </pic:spPr>
                </pic:pic>
              </a:graphicData>
            </a:graphic>
          </wp:inline>
        </w:drawing>
      </w:r>
    </w:p>
    <w:p w14:paraId="1580CBE6" w14:textId="075115D0" w:rsidR="00E1019C" w:rsidRDefault="00E1019C" w:rsidP="00E1019C">
      <w:r>
        <w:t>Wieso</w:t>
      </w:r>
      <w:r w:rsidR="00607109">
        <w:t xml:space="preserve"> </w:t>
      </w:r>
      <w:r>
        <w:t>„Firewall-Router“?</w:t>
      </w:r>
      <w:r w:rsidR="00607109">
        <w:t xml:space="preserve"> </w:t>
      </w:r>
      <w:r>
        <w:t>Firewalls</w:t>
      </w:r>
      <w:r w:rsidR="00607109">
        <w:t xml:space="preserve"> </w:t>
      </w:r>
      <w:r>
        <w:t>leiten</w:t>
      </w:r>
      <w:r w:rsidR="00607109">
        <w:t xml:space="preserve"> </w:t>
      </w:r>
      <w:r>
        <w:t>nur</w:t>
      </w:r>
      <w:r w:rsidR="00607109">
        <w:t xml:space="preserve"> </w:t>
      </w:r>
      <w:r>
        <w:t>Antworten</w:t>
      </w:r>
      <w:r w:rsidR="00607109">
        <w:t xml:space="preserve"> </w:t>
      </w:r>
      <w:r>
        <w:t>auf</w:t>
      </w:r>
      <w:r w:rsidR="00607109">
        <w:t xml:space="preserve"> </w:t>
      </w:r>
      <w:r>
        <w:t>eine</w:t>
      </w:r>
      <w:r w:rsidR="00607109">
        <w:t xml:space="preserve"> </w:t>
      </w:r>
      <w:r>
        <w:t>Anfrage</w:t>
      </w:r>
      <w:r w:rsidR="00607109">
        <w:t xml:space="preserve"> </w:t>
      </w:r>
      <w:r>
        <w:t>wieder</w:t>
      </w:r>
      <w:r w:rsidR="00607109">
        <w:t xml:space="preserve"> </w:t>
      </w:r>
      <w:r>
        <w:t>ins</w:t>
      </w:r>
      <w:r w:rsidR="00607109">
        <w:t xml:space="preserve"> </w:t>
      </w:r>
      <w:r>
        <w:t>eigene</w:t>
      </w:r>
      <w:r w:rsidR="00607109">
        <w:t xml:space="preserve"> </w:t>
      </w:r>
      <w:r>
        <w:t>Netz</w:t>
      </w:r>
      <w:r w:rsidR="00607109">
        <w:t xml:space="preserve"> </w:t>
      </w:r>
      <w:r>
        <w:t>hinein,</w:t>
      </w:r>
      <w:r w:rsidR="00607109">
        <w:t xml:space="preserve"> </w:t>
      </w:r>
      <w:r>
        <w:t>somit</w:t>
      </w:r>
      <w:r w:rsidR="00607109">
        <w:t xml:space="preserve"> </w:t>
      </w:r>
      <w:r>
        <w:t>ist</w:t>
      </w:r>
      <w:r w:rsidR="00607109">
        <w:t xml:space="preserve"> </w:t>
      </w:r>
      <w:r>
        <w:t>eine</w:t>
      </w:r>
      <w:r w:rsidR="00607109">
        <w:t xml:space="preserve"> </w:t>
      </w:r>
      <w:r>
        <w:t>höhere</w:t>
      </w:r>
      <w:r w:rsidR="00607109">
        <w:t xml:space="preserve"> </w:t>
      </w:r>
      <w:r>
        <w:t>Sicherheit</w:t>
      </w:r>
      <w:r w:rsidR="00607109">
        <w:t xml:space="preserve"> </w:t>
      </w:r>
      <w:r>
        <w:t>gewährleistet.</w:t>
      </w:r>
    </w:p>
    <w:p w14:paraId="409EEAD1" w14:textId="312A8C76" w:rsidR="00E1019C" w:rsidRPr="009226F0" w:rsidRDefault="009226F0" w:rsidP="009226F0">
      <w:pPr>
        <w:rPr>
          <w:lang w:val="en-GB"/>
        </w:rPr>
      </w:pPr>
      <w:r w:rsidRPr="009226F0">
        <w:rPr>
          <w:b/>
          <w:lang w:val="en-GB"/>
        </w:rPr>
        <w:t>Session Trave</w:t>
      </w:r>
      <w:r>
        <w:rPr>
          <w:b/>
          <w:lang w:val="en-GB"/>
        </w:rPr>
        <w:t>r</w:t>
      </w:r>
      <w:r w:rsidRPr="009226F0">
        <w:rPr>
          <w:b/>
          <w:lang w:val="en-GB"/>
        </w:rPr>
        <w:t>sal Utitilites for NAT (</w:t>
      </w:r>
      <w:r w:rsidR="00E1019C" w:rsidRPr="009226F0">
        <w:rPr>
          <w:b/>
          <w:lang w:val="en-GB"/>
        </w:rPr>
        <w:t>STUN</w:t>
      </w:r>
      <w:r w:rsidRPr="009226F0">
        <w:rPr>
          <w:b/>
          <w:lang w:val="en-GB"/>
        </w:rPr>
        <w:t>)</w:t>
      </w:r>
      <w:r w:rsidRPr="009226F0">
        <w:rPr>
          <w:lang w:val="en-GB"/>
        </w:rPr>
        <w:fldChar w:fldCharType="begin"/>
      </w:r>
      <w:r w:rsidRPr="009226F0">
        <w:rPr>
          <w:lang w:val="en-GB"/>
        </w:rPr>
        <w:instrText xml:space="preserve"> XE "Session Traversal Utitilites for NAT (STUN)" </w:instrText>
      </w:r>
      <w:r w:rsidRPr="009226F0">
        <w:rPr>
          <w:lang w:val="en-GB"/>
        </w:rPr>
        <w:fldChar w:fldCharType="end"/>
      </w:r>
    </w:p>
    <w:p w14:paraId="28FA5AA1" w14:textId="4D10304E" w:rsidR="00432310" w:rsidRDefault="00432310" w:rsidP="00432310">
      <w:pPr>
        <w:rPr>
          <w:lang w:val="de-DE"/>
        </w:rPr>
      </w:pPr>
      <w:r>
        <w:rPr>
          <w:lang w:val="de-DE"/>
        </w:rPr>
        <w:t>Ermöglicht</w:t>
      </w:r>
      <w:r w:rsidR="00607109">
        <w:rPr>
          <w:lang w:val="de-DE"/>
        </w:rPr>
        <w:t xml:space="preserve"> </w:t>
      </w:r>
      <w:r>
        <w:rPr>
          <w:lang w:val="de-DE"/>
        </w:rPr>
        <w:t>es</w:t>
      </w:r>
      <w:r w:rsidR="00607109">
        <w:rPr>
          <w:lang w:val="de-DE"/>
        </w:rPr>
        <w:t xml:space="preserve"> </w:t>
      </w:r>
      <w:r>
        <w:rPr>
          <w:lang w:val="de-DE"/>
        </w:rPr>
        <w:t>NAT-Clients</w:t>
      </w:r>
      <w:r w:rsidR="00607109">
        <w:rPr>
          <w:lang w:val="de-DE"/>
        </w:rPr>
        <w:t xml:space="preserve"> </w:t>
      </w:r>
      <w:r>
        <w:rPr>
          <w:lang w:val="de-DE"/>
        </w:rPr>
        <w:t>(Computer</w:t>
      </w:r>
      <w:r w:rsidR="00607109">
        <w:rPr>
          <w:lang w:val="de-DE"/>
        </w:rPr>
        <w:t xml:space="preserve"> </w:t>
      </w:r>
      <w:r>
        <w:rPr>
          <w:lang w:val="de-DE"/>
        </w:rPr>
        <w:t>hinter</w:t>
      </w:r>
      <w:r w:rsidR="00607109">
        <w:rPr>
          <w:lang w:val="de-DE"/>
        </w:rPr>
        <w:t xml:space="preserve"> </w:t>
      </w:r>
      <w:r>
        <w:rPr>
          <w:lang w:val="de-DE"/>
        </w:rPr>
        <w:t>einer</w:t>
      </w:r>
      <w:r w:rsidR="00607109">
        <w:rPr>
          <w:lang w:val="de-DE"/>
        </w:rPr>
        <w:t xml:space="preserve"> </w:t>
      </w:r>
      <w:r>
        <w:rPr>
          <w:lang w:val="de-DE"/>
        </w:rPr>
        <w:t>Router-Firewall</w:t>
      </w:r>
      <w:r w:rsidR="00607109">
        <w:rPr>
          <w:lang w:val="de-DE"/>
        </w:rPr>
        <w:t xml:space="preserve"> </w:t>
      </w:r>
      <w:r>
        <w:rPr>
          <w:lang w:val="de-DE"/>
        </w:rPr>
        <w:t>wie</w:t>
      </w:r>
      <w:r w:rsidR="00607109">
        <w:rPr>
          <w:lang w:val="de-DE"/>
        </w:rPr>
        <w:t xml:space="preserve"> </w:t>
      </w:r>
      <w:r>
        <w:rPr>
          <w:lang w:val="de-DE"/>
        </w:rPr>
        <w:t>im</w:t>
      </w:r>
      <w:r w:rsidR="00607109">
        <w:rPr>
          <w:lang w:val="de-DE"/>
        </w:rPr>
        <w:t xml:space="preserve"> </w:t>
      </w:r>
      <w:r>
        <w:rPr>
          <w:lang w:val="de-DE"/>
        </w:rPr>
        <w:t>NAT-Beispiel)</w:t>
      </w:r>
      <w:r w:rsidR="00607109">
        <w:rPr>
          <w:lang w:val="de-DE"/>
        </w:rPr>
        <w:t xml:space="preserve"> </w:t>
      </w:r>
      <w:r>
        <w:rPr>
          <w:lang w:val="de-DE"/>
        </w:rPr>
        <w:t>die</w:t>
      </w:r>
      <w:r w:rsidR="009226F0">
        <w:rPr>
          <w:lang w:val="de-DE"/>
        </w:rPr>
        <w:t xml:space="preserve"> mit UDP kommunizieren, z.B.</w:t>
      </w:r>
      <w:r w:rsidR="00607109">
        <w:rPr>
          <w:lang w:val="de-DE"/>
        </w:rPr>
        <w:t xml:space="preserve"> </w:t>
      </w:r>
      <w:r>
        <w:rPr>
          <w:lang w:val="de-DE"/>
        </w:rPr>
        <w:t>Kommunikation</w:t>
      </w:r>
      <w:r w:rsidR="00607109">
        <w:rPr>
          <w:lang w:val="de-DE"/>
        </w:rPr>
        <w:t xml:space="preserve"> </w:t>
      </w:r>
      <w:r>
        <w:rPr>
          <w:lang w:val="de-DE"/>
        </w:rPr>
        <w:t>mit</w:t>
      </w:r>
      <w:r w:rsidR="00607109">
        <w:rPr>
          <w:lang w:val="de-DE"/>
        </w:rPr>
        <w:t xml:space="preserve"> </w:t>
      </w:r>
      <w:r>
        <w:rPr>
          <w:lang w:val="de-DE"/>
        </w:rPr>
        <w:t>einem</w:t>
      </w:r>
      <w:r w:rsidR="00607109">
        <w:rPr>
          <w:lang w:val="de-DE"/>
        </w:rPr>
        <w:t xml:space="preserve"> </w:t>
      </w:r>
      <w:r>
        <w:rPr>
          <w:lang w:val="de-DE"/>
        </w:rPr>
        <w:t>VoIP-Provider</w:t>
      </w:r>
      <w:r w:rsidR="00607109">
        <w:rPr>
          <w:lang w:val="de-DE"/>
        </w:rPr>
        <w:t xml:space="preserve"> </w:t>
      </w:r>
      <w:r>
        <w:rPr>
          <w:lang w:val="de-DE"/>
        </w:rPr>
        <w:t>ausserhalb</w:t>
      </w:r>
      <w:r w:rsidR="00607109">
        <w:rPr>
          <w:lang w:val="de-DE"/>
        </w:rPr>
        <w:t xml:space="preserve"> </w:t>
      </w:r>
      <w:r>
        <w:rPr>
          <w:lang w:val="de-DE"/>
        </w:rPr>
        <w:t>des</w:t>
      </w:r>
      <w:r w:rsidR="00607109">
        <w:rPr>
          <w:lang w:val="de-DE"/>
        </w:rPr>
        <w:t xml:space="preserve"> </w:t>
      </w:r>
      <w:r>
        <w:rPr>
          <w:lang w:val="de-DE"/>
        </w:rPr>
        <w:t>lokalen</w:t>
      </w:r>
      <w:r w:rsidR="00607109">
        <w:rPr>
          <w:lang w:val="de-DE"/>
        </w:rPr>
        <w:t xml:space="preserve"> </w:t>
      </w:r>
      <w:r>
        <w:rPr>
          <w:lang w:val="de-DE"/>
        </w:rPr>
        <w:t>Netzwerks</w:t>
      </w:r>
      <w:r w:rsidR="009226F0">
        <w:rPr>
          <w:lang w:val="de-DE"/>
        </w:rPr>
        <w:t>,</w:t>
      </w:r>
      <w:r w:rsidR="00607109">
        <w:rPr>
          <w:lang w:val="de-DE"/>
        </w:rPr>
        <w:t xml:space="preserve"> </w:t>
      </w:r>
      <w:r>
        <w:rPr>
          <w:lang w:val="de-DE"/>
        </w:rPr>
        <w:t>aufzubauen.</w:t>
      </w:r>
      <w:r w:rsidR="00607109">
        <w:rPr>
          <w:lang w:val="de-DE"/>
        </w:rPr>
        <w:t xml:space="preserve"> </w:t>
      </w:r>
    </w:p>
    <w:p w14:paraId="6601FD85" w14:textId="001AFD35" w:rsidR="00432310" w:rsidRDefault="00432310" w:rsidP="00432310">
      <w:pPr>
        <w:rPr>
          <w:lang w:val="de-DE"/>
        </w:rPr>
      </w:pPr>
      <w:r w:rsidRPr="00432310">
        <w:t>Mit</w:t>
      </w:r>
      <w:r w:rsidR="00607109">
        <w:t xml:space="preserve"> </w:t>
      </w:r>
      <w:r w:rsidRPr="00432310">
        <w:t>Hilfe</w:t>
      </w:r>
      <w:r w:rsidR="00607109">
        <w:t xml:space="preserve"> </w:t>
      </w:r>
      <w:r w:rsidRPr="00432310">
        <w:t>des</w:t>
      </w:r>
      <w:r w:rsidR="00607109">
        <w:t xml:space="preserve"> </w:t>
      </w:r>
      <w:r w:rsidRPr="00432310">
        <w:t>STUN-Servers</w:t>
      </w:r>
      <w:r w:rsidR="00607109">
        <w:t xml:space="preserve"> </w:t>
      </w:r>
      <w:r w:rsidRPr="00432310">
        <w:t>können</w:t>
      </w:r>
      <w:r w:rsidR="00607109">
        <w:t xml:space="preserve"> </w:t>
      </w:r>
      <w:r w:rsidRPr="00432310">
        <w:t>Clients</w:t>
      </w:r>
      <w:r w:rsidR="00607109">
        <w:t xml:space="preserve"> </w:t>
      </w:r>
      <w:r w:rsidRPr="00432310">
        <w:t>ihre</w:t>
      </w:r>
      <w:r w:rsidR="00607109">
        <w:t xml:space="preserve"> </w:t>
      </w:r>
      <w:r w:rsidRPr="00432310">
        <w:t>öffentliche</w:t>
      </w:r>
      <w:r w:rsidR="00607109">
        <w:t xml:space="preserve"> </w:t>
      </w:r>
      <w:r w:rsidRPr="00432310">
        <w:t>IP-Adresse,</w:t>
      </w:r>
      <w:r w:rsidR="00607109">
        <w:t xml:space="preserve"> </w:t>
      </w:r>
      <w:r w:rsidRPr="00432310">
        <w:t>das</w:t>
      </w:r>
      <w:r w:rsidR="00607109">
        <w:t xml:space="preserve"> </w:t>
      </w:r>
      <w:r w:rsidRPr="00432310">
        <w:t>NAT-Gerät,</w:t>
      </w:r>
      <w:r w:rsidR="00607109">
        <w:t xml:space="preserve"> </w:t>
      </w:r>
      <w:r w:rsidRPr="00432310">
        <w:t>hinter</w:t>
      </w:r>
      <w:r w:rsidR="00607109">
        <w:t xml:space="preserve"> </w:t>
      </w:r>
      <w:r w:rsidRPr="00432310">
        <w:t>dem</w:t>
      </w:r>
      <w:r w:rsidR="00607109">
        <w:t xml:space="preserve"> </w:t>
      </w:r>
      <w:r w:rsidRPr="00432310">
        <w:t>sie</w:t>
      </w:r>
      <w:r w:rsidR="00607109">
        <w:t xml:space="preserve"> </w:t>
      </w:r>
      <w:r w:rsidRPr="00432310">
        <w:t>sich</w:t>
      </w:r>
      <w:r w:rsidR="00607109">
        <w:t xml:space="preserve"> </w:t>
      </w:r>
      <w:r w:rsidRPr="00432310">
        <w:t>befinden,</w:t>
      </w:r>
      <w:r w:rsidR="00607109">
        <w:t xml:space="preserve"> </w:t>
      </w:r>
      <w:r w:rsidRPr="00432310">
        <w:t>und</w:t>
      </w:r>
      <w:r w:rsidR="00607109">
        <w:t xml:space="preserve"> </w:t>
      </w:r>
      <w:r w:rsidRPr="00432310">
        <w:t>den</w:t>
      </w:r>
      <w:r w:rsidR="00607109">
        <w:t xml:space="preserve"> </w:t>
      </w:r>
      <w:r w:rsidRPr="00432310">
        <w:t>nach</w:t>
      </w:r>
      <w:r w:rsidR="00607109">
        <w:t xml:space="preserve"> </w:t>
      </w:r>
      <w:r w:rsidRPr="00432310">
        <w:t>außen</w:t>
      </w:r>
      <w:r w:rsidR="00607109">
        <w:t xml:space="preserve"> </w:t>
      </w:r>
      <w:r w:rsidRPr="00432310">
        <w:t>veröffentlichten,</w:t>
      </w:r>
      <w:r w:rsidR="00607109">
        <w:t xml:space="preserve"> </w:t>
      </w:r>
      <w:r w:rsidRPr="00432310">
        <w:t>Internet-seitigen</w:t>
      </w:r>
      <w:r w:rsidR="00607109">
        <w:t xml:space="preserve"> </w:t>
      </w:r>
      <w:r w:rsidRPr="00432310">
        <w:t>Port</w:t>
      </w:r>
      <w:r w:rsidR="00607109">
        <w:t xml:space="preserve"> </w:t>
      </w:r>
      <w:r w:rsidRPr="00432310">
        <w:t>ermitteln,</w:t>
      </w:r>
      <w:r w:rsidR="00607109">
        <w:t xml:space="preserve"> </w:t>
      </w:r>
      <w:r w:rsidRPr="00432310">
        <w:t>dem</w:t>
      </w:r>
      <w:r w:rsidR="00607109">
        <w:t xml:space="preserve"> </w:t>
      </w:r>
      <w:r w:rsidRPr="00432310">
        <w:t>per</w:t>
      </w:r>
      <w:r w:rsidR="00607109">
        <w:t xml:space="preserve"> </w:t>
      </w:r>
      <w:r w:rsidRPr="00432310">
        <w:t>NAT</w:t>
      </w:r>
      <w:r w:rsidR="00607109">
        <w:t xml:space="preserve"> </w:t>
      </w:r>
      <w:r w:rsidRPr="00432310">
        <w:t>ein</w:t>
      </w:r>
      <w:r w:rsidR="00607109">
        <w:t xml:space="preserve"> </w:t>
      </w:r>
      <w:r w:rsidRPr="00432310">
        <w:t>bestimmter</w:t>
      </w:r>
      <w:r w:rsidR="00607109">
        <w:t xml:space="preserve"> </w:t>
      </w:r>
      <w:r w:rsidRPr="00432310">
        <w:t>lokaler</w:t>
      </w:r>
      <w:r w:rsidR="00607109">
        <w:t xml:space="preserve"> </w:t>
      </w:r>
      <w:r w:rsidRPr="00432310">
        <w:t>Port</w:t>
      </w:r>
      <w:r w:rsidR="00607109">
        <w:t xml:space="preserve"> </w:t>
      </w:r>
      <w:r w:rsidRPr="00432310">
        <w:t>zugewiesen</w:t>
      </w:r>
      <w:r w:rsidR="00607109">
        <w:t xml:space="preserve"> </w:t>
      </w:r>
      <w:r w:rsidRPr="00432310">
        <w:t>wurde.</w:t>
      </w:r>
      <w:r w:rsidR="00607109">
        <w:t xml:space="preserve"> </w:t>
      </w:r>
      <w:r w:rsidRPr="00432310">
        <w:t>Diese</w:t>
      </w:r>
      <w:r w:rsidR="00607109">
        <w:t xml:space="preserve"> </w:t>
      </w:r>
      <w:r w:rsidRPr="00432310">
        <w:t>Informationen</w:t>
      </w:r>
      <w:r w:rsidR="00607109">
        <w:t xml:space="preserve"> </w:t>
      </w:r>
      <w:r w:rsidRPr="00432310">
        <w:t>werden</w:t>
      </w:r>
      <w:r w:rsidR="00607109">
        <w:t xml:space="preserve"> </w:t>
      </w:r>
      <w:r w:rsidRPr="00432310">
        <w:t>zur</w:t>
      </w:r>
      <w:r w:rsidR="00607109">
        <w:t xml:space="preserve"> </w:t>
      </w:r>
      <w:r w:rsidRPr="00432310">
        <w:t>UDP-basierten</w:t>
      </w:r>
      <w:r w:rsidR="00607109">
        <w:t xml:space="preserve"> </w:t>
      </w:r>
      <w:r w:rsidRPr="00432310">
        <w:t>Kommunikation</w:t>
      </w:r>
      <w:r w:rsidR="00607109">
        <w:t xml:space="preserve"> </w:t>
      </w:r>
      <w:r w:rsidRPr="00432310">
        <w:t>zwischen</w:t>
      </w:r>
      <w:r w:rsidR="00607109">
        <w:t xml:space="preserve"> </w:t>
      </w:r>
      <w:r w:rsidRPr="00432310">
        <w:t>dem</w:t>
      </w:r>
      <w:r w:rsidR="00607109">
        <w:t xml:space="preserve"> </w:t>
      </w:r>
      <w:r w:rsidRPr="00432310">
        <w:t>Client</w:t>
      </w:r>
      <w:r w:rsidR="00607109">
        <w:t xml:space="preserve"> </w:t>
      </w:r>
      <w:r w:rsidRPr="00432310">
        <w:t>und</w:t>
      </w:r>
      <w:r w:rsidR="00607109">
        <w:t xml:space="preserve"> </w:t>
      </w:r>
      <w:r w:rsidRPr="00432310">
        <w:t>dem</w:t>
      </w:r>
      <w:r w:rsidR="00607109">
        <w:t xml:space="preserve"> </w:t>
      </w:r>
      <w:r w:rsidRPr="00432310">
        <w:t>VoIP-Provider</w:t>
      </w:r>
      <w:r w:rsidR="00607109">
        <w:t xml:space="preserve"> </w:t>
      </w:r>
      <w:r w:rsidRPr="00432310">
        <w:t>verwendet,</w:t>
      </w:r>
      <w:r w:rsidR="00607109">
        <w:t xml:space="preserve"> </w:t>
      </w:r>
      <w:r w:rsidRPr="00432310">
        <w:t>um</w:t>
      </w:r>
      <w:r w:rsidR="00607109">
        <w:t xml:space="preserve"> </w:t>
      </w:r>
      <w:r w:rsidRPr="00432310">
        <w:t>einen</w:t>
      </w:r>
      <w:r w:rsidR="00607109">
        <w:t xml:space="preserve"> </w:t>
      </w:r>
      <w:r w:rsidRPr="00432310">
        <w:t>Anruf</w:t>
      </w:r>
      <w:r w:rsidR="00607109">
        <w:t xml:space="preserve"> </w:t>
      </w:r>
      <w:r w:rsidRPr="00432310">
        <w:t>aufzubauen.</w:t>
      </w:r>
    </w:p>
    <w:p w14:paraId="06730221" w14:textId="743A30C1" w:rsidR="00B8068A" w:rsidRDefault="00432310" w:rsidP="00432310">
      <w:pPr>
        <w:jc w:val="center"/>
      </w:pPr>
      <w:r w:rsidRPr="00432310">
        <w:rPr>
          <w:noProof/>
          <w:lang w:eastAsia="de-CH"/>
        </w:rPr>
        <w:drawing>
          <wp:inline distT="0" distB="0" distL="0" distR="0" wp14:anchorId="344B5317" wp14:editId="48BF76B7">
            <wp:extent cx="4344006" cy="1428949"/>
            <wp:effectExtent l="0" t="0" r="0" b="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344006" cy="1428949"/>
                    </a:xfrm>
                    <a:prstGeom prst="rect">
                      <a:avLst/>
                    </a:prstGeom>
                  </pic:spPr>
                </pic:pic>
              </a:graphicData>
            </a:graphic>
          </wp:inline>
        </w:drawing>
      </w:r>
    </w:p>
    <w:p w14:paraId="530A7EC1" w14:textId="7DAB39CB" w:rsidR="00E1019C" w:rsidRPr="00B8068A" w:rsidRDefault="00432310" w:rsidP="00432310">
      <w:r>
        <w:t>UDP:</w:t>
      </w:r>
      <w:r w:rsidR="00607109">
        <w:t xml:space="preserve"> </w:t>
      </w:r>
      <w:r>
        <w:t>User</w:t>
      </w:r>
      <w:r w:rsidR="00607109">
        <w:t xml:space="preserve"> </w:t>
      </w:r>
      <w:r>
        <w:t>Datagram</w:t>
      </w:r>
      <w:r w:rsidR="00607109">
        <w:t xml:space="preserve"> </w:t>
      </w:r>
      <w:r>
        <w:t>Protocol.</w:t>
      </w:r>
      <w:r w:rsidR="00607109">
        <w:t xml:space="preserve"> </w:t>
      </w:r>
      <w:r>
        <w:t>„Verbindungslose</w:t>
      </w:r>
      <w:r w:rsidR="00607109">
        <w:t xml:space="preserve"> </w:t>
      </w:r>
      <w:r>
        <w:t>Übertragung</w:t>
      </w:r>
      <w:r w:rsidR="00607109">
        <w:t xml:space="preserve"> </w:t>
      </w:r>
      <w:r>
        <w:t>von</w:t>
      </w:r>
      <w:r w:rsidR="00607109">
        <w:t xml:space="preserve"> </w:t>
      </w:r>
      <w:r>
        <w:t>Daten</w:t>
      </w:r>
      <w:r w:rsidR="00607109">
        <w:t xml:space="preserve"> </w:t>
      </w:r>
      <w:r>
        <w:t>über</w:t>
      </w:r>
      <w:r w:rsidR="00607109">
        <w:t xml:space="preserve"> </w:t>
      </w:r>
      <w:r>
        <w:t>das</w:t>
      </w:r>
      <w:r w:rsidR="00607109">
        <w:t xml:space="preserve"> </w:t>
      </w:r>
      <w:r>
        <w:t>Internet“</w:t>
      </w:r>
      <w:r w:rsidR="00607109">
        <w:t xml:space="preserve"> </w:t>
      </w:r>
      <w:r w:rsidR="005B5F73">
        <w:t>-&gt;</w:t>
      </w:r>
      <w:r w:rsidR="00607109">
        <w:t xml:space="preserve"> </w:t>
      </w:r>
      <w:r w:rsidR="005B5F73">
        <w:t>Stun</w:t>
      </w:r>
      <w:r w:rsidR="00607109">
        <w:t xml:space="preserve"> </w:t>
      </w:r>
      <w:r w:rsidR="005B5F73">
        <w:t>macht</w:t>
      </w:r>
      <w:r w:rsidR="00607109">
        <w:t xml:space="preserve"> </w:t>
      </w:r>
      <w:r w:rsidR="005B5F73">
        <w:t>eine</w:t>
      </w:r>
      <w:r w:rsidR="00607109">
        <w:t xml:space="preserve"> </w:t>
      </w:r>
      <w:r w:rsidR="005B5F73">
        <w:t>virtuelle</w:t>
      </w:r>
      <w:r w:rsidR="00607109">
        <w:t xml:space="preserve"> </w:t>
      </w:r>
      <w:r w:rsidR="005B5F73">
        <w:t>Verbindung</w:t>
      </w:r>
      <w:r w:rsidR="00607109">
        <w:t xml:space="preserve"> </w:t>
      </w:r>
      <w:r w:rsidR="005B5F73">
        <w:t>für</w:t>
      </w:r>
      <w:r w:rsidR="00607109">
        <w:t xml:space="preserve"> </w:t>
      </w:r>
      <w:r w:rsidR="005B5F73">
        <w:t>UDP</w:t>
      </w:r>
      <w:r w:rsidR="00607109">
        <w:t xml:space="preserve"> </w:t>
      </w:r>
      <w:r w:rsidR="005B5F73">
        <w:t>(siehe</w:t>
      </w:r>
      <w:r w:rsidR="00607109">
        <w:t xml:space="preserve"> </w:t>
      </w:r>
      <w:r w:rsidR="005B5F73">
        <w:t>blauer</w:t>
      </w:r>
      <w:r w:rsidR="00607109">
        <w:t xml:space="preserve"> </w:t>
      </w:r>
      <w:r w:rsidR="005B5F73">
        <w:t>Pfeil).</w:t>
      </w:r>
    </w:p>
    <w:p w14:paraId="23D7B1C0" w14:textId="77777777" w:rsidR="003628EB" w:rsidRPr="00327884" w:rsidRDefault="003628EB" w:rsidP="009226F0">
      <w:pPr>
        <w:rPr>
          <w:rFonts w:eastAsiaTheme="majorEastAsia"/>
        </w:rPr>
      </w:pPr>
      <w:r w:rsidRPr="00327884">
        <w:br w:type="page"/>
      </w:r>
    </w:p>
    <w:p w14:paraId="066D3CE4" w14:textId="14132CAD" w:rsidR="00327884" w:rsidRDefault="0030780C" w:rsidP="0030780C">
      <w:pPr>
        <w:pStyle w:val="berschrift1"/>
        <w:rPr>
          <w:lang w:val="en-GB"/>
        </w:rPr>
      </w:pPr>
      <w:bookmarkStart w:id="331" w:name="_Toc439697815"/>
      <w:r w:rsidRPr="00083549">
        <w:rPr>
          <w:lang w:val="en-GB"/>
        </w:rPr>
        <w:lastRenderedPageBreak/>
        <w:t>La</w:t>
      </w:r>
      <w:r w:rsidRPr="0030780C">
        <w:rPr>
          <w:lang w:val="en-GB"/>
        </w:rPr>
        <w:t>yer</w:t>
      </w:r>
      <w:r w:rsidR="00607109">
        <w:rPr>
          <w:lang w:val="en-GB"/>
        </w:rPr>
        <w:t xml:space="preserve"> </w:t>
      </w:r>
      <w:r w:rsidRPr="0030780C">
        <w:rPr>
          <w:lang w:val="en-GB"/>
        </w:rPr>
        <w:t>4</w:t>
      </w:r>
      <w:r w:rsidR="00607109">
        <w:rPr>
          <w:lang w:val="en-GB"/>
        </w:rPr>
        <w:t xml:space="preserve"> </w:t>
      </w:r>
      <w:r w:rsidRPr="0030780C">
        <w:rPr>
          <w:lang w:val="en-GB"/>
        </w:rPr>
        <w:t>–</w:t>
      </w:r>
      <w:r w:rsidR="00607109">
        <w:rPr>
          <w:lang w:val="en-GB"/>
        </w:rPr>
        <w:t xml:space="preserve"> </w:t>
      </w:r>
      <w:r w:rsidR="00327884">
        <w:rPr>
          <w:lang w:val="en-GB"/>
        </w:rPr>
        <w:t>Transportschicht</w:t>
      </w:r>
      <w:bookmarkEnd w:id="331"/>
    </w:p>
    <w:p w14:paraId="3EA5B74C" w14:textId="2D71A853" w:rsidR="008425F8" w:rsidRPr="00261993" w:rsidRDefault="008425F8" w:rsidP="008425F8">
      <w:r w:rsidRPr="00261993">
        <w:t>Bezieht sich auf den 6 Kursteil.</w:t>
      </w:r>
    </w:p>
    <w:p w14:paraId="7B2EFDB0" w14:textId="465E48AF" w:rsidR="00327884" w:rsidRPr="00327884" w:rsidRDefault="00327884" w:rsidP="00327884">
      <w:r>
        <w:t>Die</w:t>
      </w:r>
      <w:r w:rsidR="00607109">
        <w:t xml:space="preserve"> </w:t>
      </w:r>
      <w:r>
        <w:t>Transportschicht</w:t>
      </w:r>
      <w:r w:rsidR="00607109">
        <w:t xml:space="preserve"> </w:t>
      </w:r>
      <w:r>
        <w:t>ist</w:t>
      </w:r>
      <w:r w:rsidR="00607109">
        <w:t xml:space="preserve"> </w:t>
      </w:r>
      <w:r>
        <w:t>die</w:t>
      </w:r>
      <w:r w:rsidR="00607109">
        <w:t xml:space="preserve"> </w:t>
      </w:r>
      <w:r>
        <w:t>erste</w:t>
      </w:r>
      <w:r w:rsidR="00607109">
        <w:t xml:space="preserve"> </w:t>
      </w:r>
      <w:r>
        <w:t>Schicht,</w:t>
      </w:r>
      <w:r w:rsidR="00607109">
        <w:t xml:space="preserve"> </w:t>
      </w:r>
      <w:r>
        <w:t>die</w:t>
      </w:r>
      <w:r w:rsidR="00607109">
        <w:t xml:space="preserve"> </w:t>
      </w:r>
      <w:r>
        <w:t>direkt</w:t>
      </w:r>
      <w:r w:rsidR="00607109">
        <w:t xml:space="preserve"> </w:t>
      </w:r>
      <w:r>
        <w:t>mit</w:t>
      </w:r>
      <w:r w:rsidR="00607109">
        <w:t xml:space="preserve"> </w:t>
      </w:r>
      <w:r>
        <w:t>bestimmten</w:t>
      </w:r>
      <w:r w:rsidR="00607109">
        <w:t xml:space="preserve"> </w:t>
      </w:r>
      <w:r>
        <w:t>Services</w:t>
      </w:r>
      <w:r w:rsidR="00607109">
        <w:t xml:space="preserve"> </w:t>
      </w:r>
      <w:r>
        <w:t>kommuniziert.</w:t>
      </w:r>
      <w:r w:rsidR="00607109">
        <w:t xml:space="preserve"> </w:t>
      </w:r>
      <w:r>
        <w:t>Das</w:t>
      </w:r>
      <w:r w:rsidR="00607109">
        <w:t xml:space="preserve"> </w:t>
      </w:r>
      <w:r>
        <w:t>IP-Protokoll</w:t>
      </w:r>
      <w:r w:rsidR="00607109">
        <w:t xml:space="preserve"> </w:t>
      </w:r>
      <w:r>
        <w:t>bietet</w:t>
      </w:r>
      <w:r w:rsidR="00607109">
        <w:t xml:space="preserve"> </w:t>
      </w:r>
      <w:r>
        <w:t>einen</w:t>
      </w:r>
      <w:r w:rsidR="00607109">
        <w:t xml:space="preserve"> </w:t>
      </w:r>
      <w:r>
        <w:t>verbindungslosen</w:t>
      </w:r>
      <w:r w:rsidR="00607109">
        <w:t xml:space="preserve"> </w:t>
      </w:r>
      <w:r>
        <w:t>Transport</w:t>
      </w:r>
      <w:r w:rsidR="00607109">
        <w:t xml:space="preserve"> </w:t>
      </w:r>
      <w:r>
        <w:t>der</w:t>
      </w:r>
      <w:r w:rsidR="00607109">
        <w:t xml:space="preserve"> </w:t>
      </w:r>
      <w:r>
        <w:t>Daten</w:t>
      </w:r>
      <w:r w:rsidR="00607109">
        <w:t xml:space="preserve"> </w:t>
      </w:r>
      <w:r>
        <w:t>an,</w:t>
      </w:r>
      <w:r w:rsidR="00607109">
        <w:t xml:space="preserve"> </w:t>
      </w:r>
      <w:r>
        <w:t>das</w:t>
      </w:r>
      <w:r w:rsidR="00607109">
        <w:t xml:space="preserve"> </w:t>
      </w:r>
      <w:r>
        <w:t>heißt</w:t>
      </w:r>
      <w:r w:rsidR="00607109">
        <w:t xml:space="preserve"> </w:t>
      </w:r>
      <w:r>
        <w:t>ohne</w:t>
      </w:r>
      <w:r w:rsidR="00607109">
        <w:t xml:space="preserve"> </w:t>
      </w:r>
      <w:r>
        <w:t>jegliche</w:t>
      </w:r>
      <w:r w:rsidR="00607109">
        <w:t xml:space="preserve"> </w:t>
      </w:r>
      <w:r>
        <w:t>Sicherung.</w:t>
      </w:r>
      <w:r w:rsidR="00607109">
        <w:t xml:space="preserve"> </w:t>
      </w:r>
    </w:p>
    <w:p w14:paraId="27A473F3" w14:textId="192AED4D" w:rsidR="004F55B5" w:rsidRDefault="0030780C" w:rsidP="006F174D">
      <w:pPr>
        <w:pStyle w:val="berschrift2"/>
      </w:pPr>
      <w:bookmarkStart w:id="332" w:name="_Toc439697816"/>
      <w:r w:rsidRPr="0030780C">
        <w:t>Ports</w:t>
      </w:r>
      <w:r w:rsidR="00607109">
        <w:t xml:space="preserve"> </w:t>
      </w:r>
      <w:r w:rsidR="004F55B5">
        <w:t>und</w:t>
      </w:r>
      <w:r w:rsidR="00607109">
        <w:t xml:space="preserve"> </w:t>
      </w:r>
      <w:r w:rsidR="004F55B5" w:rsidRPr="0030780C">
        <w:t>Sockets</w:t>
      </w:r>
      <w:bookmarkEnd w:id="332"/>
    </w:p>
    <w:p w14:paraId="1EDE5028" w14:textId="66020022" w:rsidR="00261993" w:rsidRPr="00261993" w:rsidRDefault="00261993" w:rsidP="00261993">
      <w:pPr>
        <w:rPr>
          <w:b/>
        </w:rPr>
      </w:pPr>
      <w:r w:rsidRPr="00261993">
        <w:rPr>
          <w:b/>
        </w:rPr>
        <w:t>Port</w:t>
      </w:r>
    </w:p>
    <w:p w14:paraId="75CC00CC" w14:textId="18A03EB2" w:rsidR="00261993" w:rsidRDefault="00261993" w:rsidP="00261993">
      <w:pPr>
        <w:rPr>
          <w:shd w:val="clear" w:color="auto" w:fill="FFFFFF"/>
        </w:rPr>
      </w:pPr>
      <w:r>
        <w:rPr>
          <w:shd w:val="clear" w:color="auto" w:fill="FFFFFF"/>
        </w:rPr>
        <w:t>Wollen zwei Prozesse miteinander kommunizieren, dann identifizieren sich die Prozesse gegenüber TCP/IP mit einer</w:t>
      </w:r>
      <w:r>
        <w:rPr>
          <w:rStyle w:val="apple-converted-space"/>
          <w:color w:val="000000"/>
          <w:sz w:val="27"/>
          <w:szCs w:val="27"/>
          <w:shd w:val="clear" w:color="auto" w:fill="FFFFFF"/>
        </w:rPr>
        <w:t xml:space="preserve"> </w:t>
      </w:r>
      <w:r>
        <w:rPr>
          <w:i/>
          <w:iCs/>
          <w:shd w:val="clear" w:color="auto" w:fill="FFFFFF"/>
        </w:rPr>
        <w:t>Port-Nummer</w:t>
      </w:r>
      <w:r>
        <w:rPr>
          <w:shd w:val="clear" w:color="auto" w:fill="FFFFFF"/>
        </w:rPr>
        <w:t>. Das ist eine 16-Bit Zahl, somit gibt 65535 Ports für jedes Transport-Protokoll (UDP und TCP). Die Port-Nummer sagt also aus, an welchen Prozess ein bestimmtes Paket weitergereicht werden möchte.</w:t>
      </w:r>
    </w:p>
    <w:p w14:paraId="5691F49A" w14:textId="4593B4EB" w:rsidR="00261993" w:rsidRPr="00261993" w:rsidRDefault="00261993" w:rsidP="00261993">
      <w:pPr>
        <w:rPr>
          <w:b/>
          <w:shd w:val="clear" w:color="auto" w:fill="FFFFFF"/>
        </w:rPr>
      </w:pPr>
      <w:r w:rsidRPr="00261993">
        <w:rPr>
          <w:b/>
          <w:shd w:val="clear" w:color="auto" w:fill="FFFFFF"/>
        </w:rPr>
        <w:t>Socket</w:t>
      </w:r>
    </w:p>
    <w:p w14:paraId="44518418" w14:textId="77777777" w:rsidR="00261993" w:rsidRDefault="00261993" w:rsidP="00261993">
      <w:pPr>
        <w:tabs>
          <w:tab w:val="left" w:pos="2156"/>
        </w:tabs>
        <w:rPr>
          <w:shd w:val="clear" w:color="auto" w:fill="FFFFFF"/>
        </w:rPr>
      </w:pPr>
      <w:r>
        <w:rPr>
          <w:shd w:val="clear" w:color="auto" w:fill="FFFFFF"/>
        </w:rPr>
        <w:t>IP-Adresse + Port Nummer = Socket</w:t>
      </w:r>
    </w:p>
    <w:p w14:paraId="06456284" w14:textId="77777777" w:rsidR="00261993" w:rsidRPr="00CC1CFF" w:rsidRDefault="00261993" w:rsidP="00261993">
      <w:pPr>
        <w:tabs>
          <w:tab w:val="left" w:pos="2156"/>
        </w:tabs>
        <w:rPr>
          <w:rFonts w:ascii="Times New Roman" w:hAnsi="Times New Roman" w:cs="Times New Roman"/>
          <w:sz w:val="24"/>
          <w:szCs w:val="24"/>
          <w:lang w:eastAsia="de-CH"/>
        </w:rPr>
      </w:pPr>
      <w:r w:rsidRPr="005A770C">
        <w:rPr>
          <w:shd w:val="clear" w:color="auto" w:fill="FFFFFF" w:themeFill="background1"/>
          <w:lang w:eastAsia="de-CH"/>
        </w:rPr>
        <w:t>Ein</w:t>
      </w:r>
      <w:r>
        <w:rPr>
          <w:shd w:val="clear" w:color="auto" w:fill="FFFFFF" w:themeFill="background1"/>
          <w:lang w:eastAsia="de-CH"/>
        </w:rPr>
        <w:t xml:space="preserve"> </w:t>
      </w:r>
      <w:r w:rsidRPr="005A770C">
        <w:rPr>
          <w:bCs/>
          <w:shd w:val="clear" w:color="auto" w:fill="FFFFFF" w:themeFill="background1"/>
          <w:lang w:eastAsia="de-CH"/>
        </w:rPr>
        <w:t>Socket</w:t>
      </w:r>
      <w:r>
        <w:rPr>
          <w:shd w:val="clear" w:color="auto" w:fill="FFFFFF" w:themeFill="background1"/>
          <w:lang w:eastAsia="de-CH"/>
        </w:rPr>
        <w:t xml:space="preserve"> </w:t>
      </w:r>
      <w:r w:rsidRPr="005A770C">
        <w:rPr>
          <w:shd w:val="clear" w:color="auto" w:fill="FFFFFF" w:themeFill="background1"/>
          <w:lang w:eastAsia="de-CH"/>
        </w:rPr>
        <w:t>ist</w:t>
      </w:r>
      <w:r>
        <w:rPr>
          <w:shd w:val="clear" w:color="auto" w:fill="FFFFFF" w:themeFill="background1"/>
          <w:lang w:eastAsia="de-CH"/>
        </w:rPr>
        <w:t xml:space="preserve"> </w:t>
      </w:r>
      <w:r w:rsidRPr="005A770C">
        <w:rPr>
          <w:shd w:val="clear" w:color="auto" w:fill="FFFFFF" w:themeFill="background1"/>
          <w:lang w:eastAsia="de-CH"/>
        </w:rPr>
        <w:t>ein</w:t>
      </w:r>
      <w:r>
        <w:rPr>
          <w:shd w:val="clear" w:color="auto" w:fill="FFFFFF" w:themeFill="background1"/>
          <w:lang w:eastAsia="de-CH"/>
        </w:rPr>
        <w:t xml:space="preserve"> </w:t>
      </w:r>
      <w:r w:rsidRPr="005A770C">
        <w:rPr>
          <w:shd w:val="clear" w:color="auto" w:fill="FFFFFF" w:themeFill="background1"/>
          <w:lang w:eastAsia="de-CH"/>
        </w:rPr>
        <w:t>Kommunikationsendpunkt</w:t>
      </w:r>
      <w:r>
        <w:rPr>
          <w:shd w:val="clear" w:color="auto" w:fill="FFFFFF" w:themeFill="background1"/>
          <w:lang w:eastAsia="de-CH"/>
        </w:rPr>
        <w:t xml:space="preserve"> </w:t>
      </w:r>
      <w:r w:rsidRPr="005A770C">
        <w:rPr>
          <w:shd w:val="clear" w:color="auto" w:fill="FFFFFF" w:themeFill="background1"/>
          <w:lang w:eastAsia="de-CH"/>
        </w:rPr>
        <w:t>(ein</w:t>
      </w:r>
      <w:r>
        <w:rPr>
          <w:shd w:val="clear" w:color="auto" w:fill="FFFFFF" w:themeFill="background1"/>
          <w:lang w:eastAsia="de-CH"/>
        </w:rPr>
        <w:t xml:space="preserve"> </w:t>
      </w:r>
      <w:r w:rsidRPr="005A770C">
        <w:rPr>
          <w:shd w:val="clear" w:color="auto" w:fill="FFFFFF" w:themeFill="background1"/>
          <w:lang w:eastAsia="de-CH"/>
        </w:rPr>
        <w:t>Objekt),</w:t>
      </w:r>
      <w:r>
        <w:rPr>
          <w:shd w:val="clear" w:color="auto" w:fill="FFFFFF" w:themeFill="background1"/>
          <w:lang w:eastAsia="de-CH"/>
        </w:rPr>
        <w:t xml:space="preserve"> </w:t>
      </w:r>
      <w:r w:rsidRPr="005A770C">
        <w:rPr>
          <w:shd w:val="clear" w:color="auto" w:fill="FFFFFF" w:themeFill="background1"/>
          <w:lang w:eastAsia="de-CH"/>
        </w:rPr>
        <w:t>durch</w:t>
      </w:r>
      <w:r>
        <w:rPr>
          <w:shd w:val="clear" w:color="auto" w:fill="FFFFFF" w:themeFill="background1"/>
          <w:lang w:eastAsia="de-CH"/>
        </w:rPr>
        <w:t xml:space="preserve"> </w:t>
      </w:r>
      <w:r w:rsidRPr="005A770C">
        <w:rPr>
          <w:shd w:val="clear" w:color="auto" w:fill="FFFFFF" w:themeFill="background1"/>
          <w:lang w:eastAsia="de-CH"/>
        </w:rPr>
        <w:t>das</w:t>
      </w:r>
      <w:r>
        <w:rPr>
          <w:shd w:val="clear" w:color="auto" w:fill="FFFFFF" w:themeFill="background1"/>
          <w:lang w:eastAsia="de-CH"/>
        </w:rPr>
        <w:t xml:space="preserve"> </w:t>
      </w:r>
      <w:r w:rsidRPr="005A770C">
        <w:rPr>
          <w:shd w:val="clear" w:color="auto" w:fill="FFFFFF" w:themeFill="background1"/>
          <w:lang w:eastAsia="de-CH"/>
        </w:rPr>
        <w:t>Datenpakete</w:t>
      </w:r>
      <w:r>
        <w:rPr>
          <w:shd w:val="clear" w:color="auto" w:fill="FFFFFF" w:themeFill="background1"/>
          <w:lang w:eastAsia="de-CH"/>
        </w:rPr>
        <w:t xml:space="preserve"> </w:t>
      </w:r>
      <w:r w:rsidRPr="005A770C">
        <w:rPr>
          <w:shd w:val="clear" w:color="auto" w:fill="FFFFFF" w:themeFill="background1"/>
          <w:lang w:eastAsia="de-CH"/>
        </w:rPr>
        <w:t>sowohl</w:t>
      </w:r>
      <w:r>
        <w:rPr>
          <w:shd w:val="clear" w:color="auto" w:fill="FFFFFF" w:themeFill="background1"/>
          <w:lang w:eastAsia="de-CH"/>
        </w:rPr>
        <w:t xml:space="preserve"> </w:t>
      </w:r>
      <w:r w:rsidRPr="005A770C">
        <w:rPr>
          <w:shd w:val="clear" w:color="auto" w:fill="FFFFFF" w:themeFill="background1"/>
          <w:lang w:eastAsia="de-CH"/>
        </w:rPr>
        <w:t>gesendet</w:t>
      </w:r>
      <w:r>
        <w:rPr>
          <w:shd w:val="clear" w:color="auto" w:fill="FFFFFF" w:themeFill="background1"/>
          <w:lang w:eastAsia="de-CH"/>
        </w:rPr>
        <w:t xml:space="preserve"> </w:t>
      </w:r>
      <w:r w:rsidRPr="005A770C">
        <w:rPr>
          <w:shd w:val="clear" w:color="auto" w:fill="FFFFFF" w:themeFill="background1"/>
          <w:lang w:eastAsia="de-CH"/>
        </w:rPr>
        <w:t>als</w:t>
      </w:r>
      <w:r>
        <w:rPr>
          <w:shd w:val="clear" w:color="auto" w:fill="FFFFFF" w:themeFill="background1"/>
          <w:lang w:eastAsia="de-CH"/>
        </w:rPr>
        <w:t xml:space="preserve"> </w:t>
      </w:r>
      <w:r w:rsidRPr="005A770C">
        <w:rPr>
          <w:shd w:val="clear" w:color="auto" w:fill="FFFFFF" w:themeFill="background1"/>
          <w:lang w:eastAsia="de-CH"/>
        </w:rPr>
        <w:t>auch</w:t>
      </w:r>
      <w:r>
        <w:rPr>
          <w:shd w:val="clear" w:color="auto" w:fill="FFFFFF" w:themeFill="background1"/>
          <w:lang w:eastAsia="de-CH"/>
        </w:rPr>
        <w:t xml:space="preserve"> </w:t>
      </w:r>
      <w:r w:rsidRPr="005A770C">
        <w:t>empfangen</w:t>
      </w:r>
      <w:r>
        <w:t xml:space="preserve"> </w:t>
      </w:r>
      <w:r w:rsidRPr="005A770C">
        <w:t>werden</w:t>
      </w:r>
      <w:r>
        <w:t xml:space="preserve"> </w:t>
      </w:r>
      <w:r w:rsidRPr="005A770C">
        <w:t>(bidirektionaler</w:t>
      </w:r>
      <w:r>
        <w:t xml:space="preserve"> </w:t>
      </w:r>
      <w:r w:rsidRPr="005A770C">
        <w:t>Datenfluss).</w:t>
      </w:r>
      <w:r>
        <w:t xml:space="preserve"> </w:t>
      </w:r>
      <w:r w:rsidRPr="005A770C">
        <w:t>Man</w:t>
      </w:r>
      <w:r>
        <w:t xml:space="preserve"> </w:t>
      </w:r>
      <w:r w:rsidRPr="005A770C">
        <w:t>unterscheidet</w:t>
      </w:r>
      <w:r>
        <w:t xml:space="preserve"> </w:t>
      </w:r>
      <w:r w:rsidRPr="005A770C">
        <w:t>dabei</w:t>
      </w:r>
      <w:r>
        <w:t xml:space="preserve"> </w:t>
      </w:r>
      <w:r w:rsidRPr="005A770C">
        <w:t>zwei</w:t>
      </w:r>
      <w:r>
        <w:t xml:space="preserve"> </w:t>
      </w:r>
      <w:r w:rsidRPr="005A770C">
        <w:t>verschiedene</w:t>
      </w:r>
      <w:r>
        <w:t xml:space="preserve"> </w:t>
      </w:r>
      <w:r w:rsidRPr="005A770C">
        <w:t>Typen</w:t>
      </w:r>
      <w:r>
        <w:t xml:space="preserve"> </w:t>
      </w:r>
      <w:r w:rsidRPr="005A770C">
        <w:t>von</w:t>
      </w:r>
      <w:r>
        <w:t xml:space="preserve"> </w:t>
      </w:r>
      <w:r w:rsidRPr="005A770C">
        <w:t>Sockets:</w:t>
      </w:r>
      <w:r>
        <w:rPr>
          <w:shd w:val="clear" w:color="auto" w:fill="CCCCCC"/>
          <w:lang w:eastAsia="de-CH"/>
        </w:rPr>
        <w:t xml:space="preserve"> </w:t>
      </w:r>
    </w:p>
    <w:p w14:paraId="2EE1149B" w14:textId="77777777" w:rsidR="00261993" w:rsidRPr="00261993" w:rsidRDefault="00261993" w:rsidP="00261993">
      <w:pPr>
        <w:pStyle w:val="Listenabsatz"/>
        <w:numPr>
          <w:ilvl w:val="0"/>
          <w:numId w:val="21"/>
        </w:numPr>
        <w:rPr>
          <w:lang w:val="en-GB" w:eastAsia="de-CH"/>
        </w:rPr>
      </w:pPr>
      <w:r w:rsidRPr="00261993">
        <w:rPr>
          <w:b/>
          <w:bCs/>
          <w:lang w:val="en-GB" w:eastAsia="de-CH"/>
        </w:rPr>
        <w:t>Streamsockets</w:t>
      </w:r>
      <w:r w:rsidRPr="00261993">
        <w:rPr>
          <w:lang w:val="en-GB" w:eastAsia="de-CH"/>
        </w:rPr>
        <w:t xml:space="preserve"> (TCP Sockets = Transmission Control Portocol)</w:t>
      </w:r>
    </w:p>
    <w:p w14:paraId="4E907F40" w14:textId="69402715" w:rsidR="00261993" w:rsidRPr="00261993" w:rsidRDefault="00261993" w:rsidP="00261993">
      <w:pPr>
        <w:pStyle w:val="Listenabsatz"/>
        <w:numPr>
          <w:ilvl w:val="0"/>
          <w:numId w:val="21"/>
        </w:numPr>
        <w:rPr>
          <w:lang w:eastAsia="de-CH"/>
        </w:rPr>
      </w:pPr>
      <w:r w:rsidRPr="00261993">
        <w:rPr>
          <w:b/>
          <w:bCs/>
          <w:lang w:eastAsia="de-CH"/>
        </w:rPr>
        <w:t>Datagrammsockets</w:t>
      </w:r>
      <w:r>
        <w:rPr>
          <w:lang w:eastAsia="de-CH"/>
        </w:rPr>
        <w:t xml:space="preserve"> </w:t>
      </w:r>
      <w:r w:rsidRPr="00CC1CFF">
        <w:rPr>
          <w:lang w:eastAsia="de-CH"/>
        </w:rPr>
        <w:t>(UDP</w:t>
      </w:r>
      <w:r>
        <w:rPr>
          <w:lang w:eastAsia="de-CH"/>
        </w:rPr>
        <w:t xml:space="preserve"> </w:t>
      </w:r>
      <w:r w:rsidRPr="00CC1CFF">
        <w:rPr>
          <w:lang w:eastAsia="de-CH"/>
        </w:rPr>
        <w:t>Sockest</w:t>
      </w:r>
      <w:r>
        <w:rPr>
          <w:lang w:eastAsia="de-CH"/>
        </w:rPr>
        <w:t xml:space="preserve"> </w:t>
      </w:r>
      <w:r w:rsidRPr="00CC1CFF">
        <w:rPr>
          <w:lang w:eastAsia="de-CH"/>
        </w:rPr>
        <w:t>=</w:t>
      </w:r>
      <w:r>
        <w:rPr>
          <w:lang w:eastAsia="de-CH"/>
        </w:rPr>
        <w:t xml:space="preserve"> </w:t>
      </w:r>
      <w:r w:rsidRPr="00CC1CFF">
        <w:rPr>
          <w:lang w:eastAsia="de-CH"/>
        </w:rPr>
        <w:t>User</w:t>
      </w:r>
      <w:r>
        <w:rPr>
          <w:lang w:eastAsia="de-CH"/>
        </w:rPr>
        <w:t xml:space="preserve"> </w:t>
      </w:r>
      <w:r w:rsidRPr="00CC1CFF">
        <w:rPr>
          <w:lang w:eastAsia="de-CH"/>
        </w:rPr>
        <w:t>Datagramm</w:t>
      </w:r>
      <w:r>
        <w:rPr>
          <w:lang w:eastAsia="de-CH"/>
        </w:rPr>
        <w:t xml:space="preserve"> </w:t>
      </w:r>
      <w:r w:rsidRPr="00CC1CFF">
        <w:rPr>
          <w:lang w:eastAsia="de-CH"/>
        </w:rPr>
        <w:t>Protocol)</w:t>
      </w:r>
    </w:p>
    <w:p w14:paraId="194F38DD" w14:textId="77777777" w:rsidR="00261993" w:rsidRDefault="00261993" w:rsidP="006F174D">
      <w:pPr>
        <w:pStyle w:val="berschrift2"/>
      </w:pPr>
      <w:bookmarkStart w:id="333" w:name="_Toc439697817"/>
      <w:r>
        <w:t>Transmission Control Protocol (</w:t>
      </w:r>
      <w:r w:rsidR="00327884">
        <w:t>TCP</w:t>
      </w:r>
      <w:r>
        <w:t>)</w:t>
      </w:r>
      <w:bookmarkEnd w:id="333"/>
    </w:p>
    <w:p w14:paraId="2C45B13D" w14:textId="47B78502" w:rsidR="00154855" w:rsidRDefault="00261993" w:rsidP="00261993">
      <w:r>
        <w:fldChar w:fldCharType="begin"/>
      </w:r>
      <w:r>
        <w:instrText xml:space="preserve"> XE "</w:instrText>
      </w:r>
      <w:r w:rsidRPr="00B7261F">
        <w:instrText>Transmission Control Protocol (TCP)</w:instrText>
      </w:r>
      <w:r>
        <w:instrText xml:space="preserve">" </w:instrText>
      </w:r>
      <w:r>
        <w:fldChar w:fldCharType="end"/>
      </w:r>
    </w:p>
    <w:p w14:paraId="1993FAE9" w14:textId="4DEC506B" w:rsidR="00E83E1C" w:rsidRDefault="005A770C" w:rsidP="005A770C">
      <w:r w:rsidRPr="005A770C">
        <w:t>Das</w:t>
      </w:r>
      <w:r w:rsidR="00607109">
        <w:t xml:space="preserve"> </w:t>
      </w:r>
      <w:r w:rsidRPr="005A770C">
        <w:t>Transmission</w:t>
      </w:r>
      <w:r w:rsidR="00607109">
        <w:t xml:space="preserve"> </w:t>
      </w:r>
      <w:r w:rsidRPr="005A770C">
        <w:t>Control</w:t>
      </w:r>
      <w:r w:rsidR="00607109">
        <w:t xml:space="preserve"> </w:t>
      </w:r>
      <w:r w:rsidRPr="005A770C">
        <w:t>Protocol</w:t>
      </w:r>
      <w:r w:rsidR="00607109">
        <w:t xml:space="preserve"> </w:t>
      </w:r>
      <w:r w:rsidRPr="005A770C">
        <w:t>(</w:t>
      </w:r>
      <w:r>
        <w:t>„</w:t>
      </w:r>
      <w:r w:rsidRPr="005A770C">
        <w:t>Übertragungssteuerungsprotokoll</w:t>
      </w:r>
      <w:r>
        <w:t>“</w:t>
      </w:r>
      <w:r w:rsidRPr="005A770C">
        <w:t>)</w:t>
      </w:r>
      <w:r w:rsidR="00607109">
        <w:t xml:space="preserve"> </w:t>
      </w:r>
      <w:r w:rsidRPr="005A770C">
        <w:t>ist</w:t>
      </w:r>
      <w:r w:rsidR="00607109">
        <w:t xml:space="preserve"> </w:t>
      </w:r>
      <w:r w:rsidRPr="005A770C">
        <w:t>ein</w:t>
      </w:r>
      <w:r w:rsidR="00607109">
        <w:rPr>
          <w:rStyle w:val="apple-converted-space"/>
          <w:rFonts w:ascii="Arial" w:hAnsi="Arial" w:cs="Arial"/>
          <w:color w:val="252525"/>
          <w:shd w:val="clear" w:color="auto" w:fill="FFFFFF"/>
        </w:rPr>
        <w:t xml:space="preserve"> </w:t>
      </w:r>
      <w:hyperlink r:id="rId64" w:tooltip="Netzwerkprotokoll" w:history="1">
        <w:r w:rsidRPr="005A770C">
          <w:t>Netzwerkprotokoll</w:t>
        </w:r>
      </w:hyperlink>
      <w:r w:rsidRPr="005A770C">
        <w:t>,</w:t>
      </w:r>
      <w:r w:rsidR="00607109">
        <w:t xml:space="preserve"> </w:t>
      </w:r>
      <w:r w:rsidRPr="005A770C">
        <w:t>das</w:t>
      </w:r>
      <w:r w:rsidR="00607109">
        <w:t xml:space="preserve"> </w:t>
      </w:r>
      <w:r w:rsidRPr="005A770C">
        <w:t>definiert,</w:t>
      </w:r>
      <w:r w:rsidR="00607109">
        <w:t xml:space="preserve"> </w:t>
      </w:r>
      <w:r w:rsidRPr="005A770C">
        <w:t>auf</w:t>
      </w:r>
      <w:r w:rsidR="00607109">
        <w:t xml:space="preserve"> </w:t>
      </w:r>
      <w:r w:rsidRPr="005A770C">
        <w:t>welche</w:t>
      </w:r>
      <w:r w:rsidR="00607109">
        <w:t xml:space="preserve"> </w:t>
      </w:r>
      <w:r w:rsidRPr="005A770C">
        <w:t>Art</w:t>
      </w:r>
      <w:r w:rsidR="00607109">
        <w:t xml:space="preserve"> </w:t>
      </w:r>
      <w:r w:rsidRPr="005A770C">
        <w:t>und</w:t>
      </w:r>
      <w:r w:rsidR="00607109">
        <w:t xml:space="preserve"> </w:t>
      </w:r>
      <w:r w:rsidRPr="005A770C">
        <w:t>Weise</w:t>
      </w:r>
      <w:r w:rsidR="00607109">
        <w:t xml:space="preserve"> </w:t>
      </w:r>
      <w:r w:rsidRPr="005A770C">
        <w:t>Daten</w:t>
      </w:r>
      <w:r w:rsidR="00607109">
        <w:t xml:space="preserve"> </w:t>
      </w:r>
      <w:r w:rsidRPr="005A770C">
        <w:t>zwischen</w:t>
      </w:r>
      <w:r w:rsidR="00607109">
        <w:t xml:space="preserve"> </w:t>
      </w:r>
      <w:r w:rsidRPr="005A770C">
        <w:t>Computern</w:t>
      </w:r>
      <w:r w:rsidR="00607109">
        <w:t xml:space="preserve"> </w:t>
      </w:r>
      <w:r w:rsidRPr="005A770C">
        <w:t>ausgetauscht</w:t>
      </w:r>
      <w:r w:rsidR="00607109">
        <w:t xml:space="preserve"> </w:t>
      </w:r>
      <w:r w:rsidRPr="005A770C">
        <w:t>werden</w:t>
      </w:r>
      <w:r w:rsidR="00607109">
        <w:t xml:space="preserve"> </w:t>
      </w:r>
      <w:r w:rsidRPr="005A770C">
        <w:t>sollen</w:t>
      </w:r>
      <w:r>
        <w:t>.</w:t>
      </w:r>
      <w:r w:rsidR="00607109">
        <w:t xml:space="preserve"> </w:t>
      </w:r>
      <w:r>
        <w:t>Die</w:t>
      </w:r>
      <w:r w:rsidR="00607109">
        <w:t xml:space="preserve"> </w:t>
      </w:r>
      <w:r>
        <w:t>zentrale</w:t>
      </w:r>
      <w:r w:rsidR="00607109">
        <w:t xml:space="preserve"> </w:t>
      </w:r>
      <w:r>
        <w:t>Aufgabe</w:t>
      </w:r>
      <w:r w:rsidR="00607109">
        <w:t xml:space="preserve"> </w:t>
      </w:r>
      <w:r>
        <w:t>von</w:t>
      </w:r>
      <w:r w:rsidR="00607109">
        <w:t xml:space="preserve"> </w:t>
      </w:r>
      <w:r>
        <w:t>TCP/IP</w:t>
      </w:r>
      <w:r w:rsidR="00607109">
        <w:t xml:space="preserve"> </w:t>
      </w:r>
      <w:r w:rsidRPr="005A770C">
        <w:t>ist</w:t>
      </w:r>
      <w:r w:rsidR="00607109">
        <w:t xml:space="preserve"> </w:t>
      </w:r>
      <w:r w:rsidRPr="005A770C">
        <w:t>dafür</w:t>
      </w:r>
      <w:r w:rsidR="00607109">
        <w:t xml:space="preserve"> </w:t>
      </w:r>
      <w:r w:rsidRPr="005A770C">
        <w:t>Sorgen</w:t>
      </w:r>
      <w:r w:rsidR="00607109">
        <w:t xml:space="preserve"> </w:t>
      </w:r>
      <w:r w:rsidRPr="005A770C">
        <w:t>zu</w:t>
      </w:r>
      <w:r w:rsidR="00607109">
        <w:t xml:space="preserve"> </w:t>
      </w:r>
      <w:r w:rsidRPr="005A770C">
        <w:t>tragen,</w:t>
      </w:r>
      <w:r w:rsidR="00607109">
        <w:t xml:space="preserve"> </w:t>
      </w:r>
      <w:r w:rsidRPr="005A770C">
        <w:t>dass</w:t>
      </w:r>
      <w:r w:rsidR="00607109">
        <w:t xml:space="preserve"> </w:t>
      </w:r>
      <w:r w:rsidRPr="005A770C">
        <w:t>Datenpakete</w:t>
      </w:r>
      <w:r w:rsidR="00607109">
        <w:t xml:space="preserve"> </w:t>
      </w:r>
      <w:r w:rsidRPr="005A770C">
        <w:t>innerhalb</w:t>
      </w:r>
      <w:r w:rsidR="00607109">
        <w:t xml:space="preserve"> </w:t>
      </w:r>
      <w:r w:rsidRPr="005A770C">
        <w:t>eines</w:t>
      </w:r>
      <w:r w:rsidR="00607109">
        <w:t xml:space="preserve"> </w:t>
      </w:r>
      <w:r w:rsidRPr="005A770C">
        <w:t>dezentralen</w:t>
      </w:r>
      <w:r w:rsidR="00607109">
        <w:t xml:space="preserve"> </w:t>
      </w:r>
      <w:r w:rsidRPr="005A770C">
        <w:t>Netzwerks</w:t>
      </w:r>
      <w:r w:rsidR="00607109">
        <w:t xml:space="preserve"> </w:t>
      </w:r>
      <w:r w:rsidRPr="005A770C">
        <w:t>beim</w:t>
      </w:r>
      <w:r w:rsidR="00607109">
        <w:t xml:space="preserve"> </w:t>
      </w:r>
      <w:r w:rsidRPr="005A770C">
        <w:t>Empfänger</w:t>
      </w:r>
      <w:r w:rsidR="00607109">
        <w:t xml:space="preserve"> </w:t>
      </w:r>
      <w:r w:rsidRPr="005A770C">
        <w:t>ankommen.</w:t>
      </w:r>
      <w:r w:rsidR="00607109">
        <w:t xml:space="preserve"> </w:t>
      </w:r>
      <w:r w:rsidRPr="005A770C">
        <w:t>Dafür</w:t>
      </w:r>
      <w:r w:rsidR="00607109">
        <w:t xml:space="preserve"> </w:t>
      </w:r>
      <w:r w:rsidRPr="005A770C">
        <w:t>stellt</w:t>
      </w:r>
      <w:r w:rsidR="00607109">
        <w:t xml:space="preserve"> </w:t>
      </w:r>
      <w:r w:rsidRPr="005A770C">
        <w:t>TCP/IP</w:t>
      </w:r>
      <w:r w:rsidR="00607109">
        <w:t xml:space="preserve"> </w:t>
      </w:r>
      <w:r w:rsidRPr="005A770C">
        <w:t>die</w:t>
      </w:r>
      <w:r w:rsidR="00607109">
        <w:t xml:space="preserve"> </w:t>
      </w:r>
      <w:r w:rsidRPr="005A770C">
        <w:t>folgenden</w:t>
      </w:r>
      <w:r w:rsidR="00607109">
        <w:t xml:space="preserve"> </w:t>
      </w:r>
      <w:r w:rsidRPr="005A770C">
        <w:t>zentralen</w:t>
      </w:r>
      <w:r w:rsidR="00607109">
        <w:t xml:space="preserve"> </w:t>
      </w:r>
      <w:r w:rsidRPr="005A770C">
        <w:t>Funktionen</w:t>
      </w:r>
      <w:r w:rsidR="00607109">
        <w:t xml:space="preserve"> </w:t>
      </w:r>
      <w:r w:rsidRPr="005A770C">
        <w:t>bereit.</w:t>
      </w:r>
    </w:p>
    <w:p w14:paraId="36E05BE0" w14:textId="7751D637" w:rsidR="005A770C" w:rsidRPr="005A770C" w:rsidRDefault="00E83E1C" w:rsidP="005A770C">
      <w:r w:rsidRPr="00154855">
        <w:rPr>
          <w:noProof/>
          <w:lang w:eastAsia="de-CH"/>
        </w:rPr>
        <w:drawing>
          <wp:inline distT="0" distB="0" distL="0" distR="0" wp14:anchorId="5BCA7FAF" wp14:editId="02914554">
            <wp:extent cx="4051883" cy="1712596"/>
            <wp:effectExtent l="0" t="0" r="6350" b="1905"/>
            <wp:docPr id="67" name="Grafi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056222" cy="1714430"/>
                    </a:xfrm>
                    <a:prstGeom prst="rect">
                      <a:avLst/>
                    </a:prstGeom>
                  </pic:spPr>
                </pic:pic>
              </a:graphicData>
            </a:graphic>
          </wp:inline>
        </w:drawing>
      </w:r>
    </w:p>
    <w:p w14:paraId="5831714C" w14:textId="73480A68" w:rsidR="005A770C" w:rsidRPr="005A770C" w:rsidRDefault="005A770C" w:rsidP="00261993">
      <w:pPr>
        <w:pStyle w:val="Listenabsatz"/>
        <w:numPr>
          <w:ilvl w:val="0"/>
          <w:numId w:val="22"/>
        </w:numPr>
        <w:rPr>
          <w:lang w:eastAsia="de-CH"/>
        </w:rPr>
      </w:pPr>
      <w:r w:rsidRPr="005A770C">
        <w:rPr>
          <w:lang w:eastAsia="de-CH"/>
        </w:rPr>
        <w:t>Logische</w:t>
      </w:r>
      <w:r w:rsidR="00607109">
        <w:rPr>
          <w:lang w:eastAsia="de-CH"/>
        </w:rPr>
        <w:t xml:space="preserve"> </w:t>
      </w:r>
      <w:r w:rsidRPr="005A770C">
        <w:rPr>
          <w:lang w:eastAsia="de-CH"/>
        </w:rPr>
        <w:t>Adressierung</w:t>
      </w:r>
      <w:r w:rsidR="00607109">
        <w:rPr>
          <w:lang w:eastAsia="de-CH"/>
        </w:rPr>
        <w:t xml:space="preserve"> </w:t>
      </w:r>
      <w:r w:rsidRPr="005A770C">
        <w:rPr>
          <w:lang w:eastAsia="de-CH"/>
        </w:rPr>
        <w:t>/</w:t>
      </w:r>
      <w:r w:rsidR="00607109">
        <w:rPr>
          <w:lang w:eastAsia="de-CH"/>
        </w:rPr>
        <w:t xml:space="preserve"> </w:t>
      </w:r>
      <w:r w:rsidRPr="005A770C">
        <w:rPr>
          <w:lang w:eastAsia="de-CH"/>
        </w:rPr>
        <w:t>Logical</w:t>
      </w:r>
      <w:r w:rsidR="00607109">
        <w:rPr>
          <w:lang w:eastAsia="de-CH"/>
        </w:rPr>
        <w:t xml:space="preserve"> </w:t>
      </w:r>
      <w:r w:rsidRPr="005A770C">
        <w:rPr>
          <w:lang w:eastAsia="de-CH"/>
        </w:rPr>
        <w:t>Addressing</w:t>
      </w:r>
      <w:r w:rsidR="00607109">
        <w:rPr>
          <w:lang w:eastAsia="de-CH"/>
        </w:rPr>
        <w:t xml:space="preserve"> </w:t>
      </w:r>
      <w:r w:rsidRPr="005A770C">
        <w:rPr>
          <w:lang w:eastAsia="de-CH"/>
        </w:rPr>
        <w:t>(IP)</w:t>
      </w:r>
    </w:p>
    <w:p w14:paraId="7BD4510A" w14:textId="31E83CA6" w:rsidR="005A770C" w:rsidRPr="005A770C" w:rsidRDefault="005A770C" w:rsidP="00261993">
      <w:pPr>
        <w:pStyle w:val="Listenabsatz"/>
        <w:numPr>
          <w:ilvl w:val="0"/>
          <w:numId w:val="22"/>
        </w:numPr>
        <w:rPr>
          <w:lang w:eastAsia="de-CH"/>
        </w:rPr>
      </w:pPr>
      <w:r w:rsidRPr="005A770C">
        <w:rPr>
          <w:lang w:eastAsia="de-CH"/>
        </w:rPr>
        <w:t>Wegfindung</w:t>
      </w:r>
      <w:r w:rsidR="00607109">
        <w:rPr>
          <w:lang w:eastAsia="de-CH"/>
        </w:rPr>
        <w:t xml:space="preserve"> </w:t>
      </w:r>
      <w:r w:rsidRPr="005A770C">
        <w:rPr>
          <w:lang w:eastAsia="de-CH"/>
        </w:rPr>
        <w:t>/</w:t>
      </w:r>
      <w:r w:rsidR="00607109">
        <w:rPr>
          <w:lang w:eastAsia="de-CH"/>
        </w:rPr>
        <w:t xml:space="preserve"> </w:t>
      </w:r>
      <w:r w:rsidRPr="005A770C">
        <w:rPr>
          <w:lang w:eastAsia="de-CH"/>
        </w:rPr>
        <w:t>Routing</w:t>
      </w:r>
      <w:r w:rsidR="00607109">
        <w:rPr>
          <w:lang w:eastAsia="de-CH"/>
        </w:rPr>
        <w:t xml:space="preserve"> </w:t>
      </w:r>
      <w:r w:rsidRPr="005A770C">
        <w:rPr>
          <w:lang w:eastAsia="de-CH"/>
        </w:rPr>
        <w:t>(IP)</w:t>
      </w:r>
    </w:p>
    <w:p w14:paraId="1B35E412" w14:textId="589E2DAE" w:rsidR="005A770C" w:rsidRPr="005A770C" w:rsidRDefault="005A770C" w:rsidP="00261993">
      <w:pPr>
        <w:pStyle w:val="Listenabsatz"/>
        <w:numPr>
          <w:ilvl w:val="0"/>
          <w:numId w:val="22"/>
        </w:numPr>
        <w:rPr>
          <w:lang w:eastAsia="de-CH"/>
        </w:rPr>
      </w:pPr>
      <w:r w:rsidRPr="005A770C">
        <w:rPr>
          <w:lang w:eastAsia="de-CH"/>
        </w:rPr>
        <w:t>Fehlerbehandlung</w:t>
      </w:r>
      <w:r w:rsidR="00607109">
        <w:rPr>
          <w:lang w:eastAsia="de-CH"/>
        </w:rPr>
        <w:t xml:space="preserve"> </w:t>
      </w:r>
      <w:r w:rsidRPr="005A770C">
        <w:rPr>
          <w:lang w:eastAsia="de-CH"/>
        </w:rPr>
        <w:t>und</w:t>
      </w:r>
      <w:r w:rsidR="00607109">
        <w:rPr>
          <w:lang w:eastAsia="de-CH"/>
        </w:rPr>
        <w:t xml:space="preserve"> </w:t>
      </w:r>
      <w:r w:rsidRPr="005A770C">
        <w:rPr>
          <w:lang w:eastAsia="de-CH"/>
        </w:rPr>
        <w:t>Flussteuerung</w:t>
      </w:r>
      <w:r w:rsidR="00607109">
        <w:rPr>
          <w:lang w:eastAsia="de-CH"/>
        </w:rPr>
        <w:t xml:space="preserve"> </w:t>
      </w:r>
      <w:r w:rsidRPr="005A770C">
        <w:rPr>
          <w:lang w:eastAsia="de-CH"/>
        </w:rPr>
        <w:t>/</w:t>
      </w:r>
      <w:r w:rsidR="00607109">
        <w:rPr>
          <w:lang w:eastAsia="de-CH"/>
        </w:rPr>
        <w:t xml:space="preserve"> </w:t>
      </w:r>
      <w:r w:rsidRPr="005A770C">
        <w:rPr>
          <w:lang w:eastAsia="de-CH"/>
        </w:rPr>
        <w:t>Error</w:t>
      </w:r>
      <w:r w:rsidR="00607109">
        <w:rPr>
          <w:lang w:eastAsia="de-CH"/>
        </w:rPr>
        <w:t xml:space="preserve"> </w:t>
      </w:r>
      <w:r w:rsidRPr="005A770C">
        <w:rPr>
          <w:lang w:eastAsia="de-CH"/>
        </w:rPr>
        <w:t>Control</w:t>
      </w:r>
      <w:r w:rsidR="00607109">
        <w:rPr>
          <w:lang w:eastAsia="de-CH"/>
        </w:rPr>
        <w:t xml:space="preserve"> </w:t>
      </w:r>
      <w:r w:rsidRPr="005A770C">
        <w:rPr>
          <w:lang w:eastAsia="de-CH"/>
        </w:rPr>
        <w:t>and</w:t>
      </w:r>
      <w:r w:rsidR="00607109">
        <w:rPr>
          <w:lang w:eastAsia="de-CH"/>
        </w:rPr>
        <w:t xml:space="preserve"> </w:t>
      </w:r>
      <w:r w:rsidRPr="005A770C">
        <w:rPr>
          <w:lang w:eastAsia="de-CH"/>
        </w:rPr>
        <w:t>Flow</w:t>
      </w:r>
      <w:r w:rsidR="00607109">
        <w:rPr>
          <w:lang w:eastAsia="de-CH"/>
        </w:rPr>
        <w:t xml:space="preserve"> </w:t>
      </w:r>
      <w:r w:rsidRPr="005A770C">
        <w:rPr>
          <w:lang w:eastAsia="de-CH"/>
        </w:rPr>
        <w:t>Control</w:t>
      </w:r>
      <w:r w:rsidR="00607109">
        <w:rPr>
          <w:lang w:eastAsia="de-CH"/>
        </w:rPr>
        <w:t xml:space="preserve"> </w:t>
      </w:r>
      <w:r w:rsidRPr="005A770C">
        <w:rPr>
          <w:lang w:eastAsia="de-CH"/>
        </w:rPr>
        <w:t>(TCP)</w:t>
      </w:r>
    </w:p>
    <w:p w14:paraId="7D7B4EB1" w14:textId="665FDF7A" w:rsidR="005A770C" w:rsidRPr="005A770C" w:rsidRDefault="005A770C" w:rsidP="00261993">
      <w:pPr>
        <w:pStyle w:val="Listenabsatz"/>
        <w:numPr>
          <w:ilvl w:val="0"/>
          <w:numId w:val="22"/>
        </w:numPr>
        <w:rPr>
          <w:lang w:eastAsia="de-CH"/>
        </w:rPr>
      </w:pPr>
      <w:r w:rsidRPr="005A770C">
        <w:rPr>
          <w:lang w:eastAsia="de-CH"/>
        </w:rPr>
        <w:t>Anwendungsunterstützung</w:t>
      </w:r>
      <w:r w:rsidR="00607109">
        <w:rPr>
          <w:lang w:eastAsia="de-CH"/>
        </w:rPr>
        <w:t xml:space="preserve"> </w:t>
      </w:r>
      <w:r w:rsidRPr="005A770C">
        <w:rPr>
          <w:lang w:eastAsia="de-CH"/>
        </w:rPr>
        <w:t>/</w:t>
      </w:r>
      <w:r w:rsidR="00607109">
        <w:rPr>
          <w:lang w:eastAsia="de-CH"/>
        </w:rPr>
        <w:t xml:space="preserve"> </w:t>
      </w:r>
      <w:r w:rsidRPr="005A770C">
        <w:rPr>
          <w:lang w:eastAsia="de-CH"/>
        </w:rPr>
        <w:t>Application</w:t>
      </w:r>
      <w:r w:rsidR="00607109">
        <w:rPr>
          <w:lang w:eastAsia="de-CH"/>
        </w:rPr>
        <w:t xml:space="preserve"> </w:t>
      </w:r>
      <w:r w:rsidRPr="005A770C">
        <w:rPr>
          <w:lang w:eastAsia="de-CH"/>
        </w:rPr>
        <w:t>Support</w:t>
      </w:r>
      <w:r w:rsidR="00607109">
        <w:rPr>
          <w:lang w:eastAsia="de-CH"/>
        </w:rPr>
        <w:t xml:space="preserve"> </w:t>
      </w:r>
      <w:r w:rsidRPr="005A770C">
        <w:rPr>
          <w:lang w:eastAsia="de-CH"/>
        </w:rPr>
        <w:t>(TCP)</w:t>
      </w:r>
    </w:p>
    <w:p w14:paraId="7CEFBFCD" w14:textId="60B3D5F0" w:rsidR="00F70A3D" w:rsidRDefault="005A770C" w:rsidP="00F70A3D">
      <w:pPr>
        <w:pStyle w:val="Listenabsatz"/>
        <w:numPr>
          <w:ilvl w:val="0"/>
          <w:numId w:val="22"/>
        </w:numPr>
        <w:rPr>
          <w:lang w:eastAsia="de-CH"/>
        </w:rPr>
      </w:pPr>
      <w:r w:rsidRPr="005A770C">
        <w:rPr>
          <w:lang w:eastAsia="de-CH"/>
        </w:rPr>
        <w:t>Namensauflösung</w:t>
      </w:r>
      <w:r w:rsidR="00607109">
        <w:rPr>
          <w:lang w:eastAsia="de-CH"/>
        </w:rPr>
        <w:t xml:space="preserve"> </w:t>
      </w:r>
      <w:r w:rsidRPr="005A770C">
        <w:rPr>
          <w:lang w:eastAsia="de-CH"/>
        </w:rPr>
        <w:t>/</w:t>
      </w:r>
      <w:r w:rsidR="00607109">
        <w:rPr>
          <w:lang w:eastAsia="de-CH"/>
        </w:rPr>
        <w:t xml:space="preserve"> </w:t>
      </w:r>
      <w:r w:rsidRPr="005A770C">
        <w:rPr>
          <w:lang w:eastAsia="de-CH"/>
        </w:rPr>
        <w:t>Name</w:t>
      </w:r>
      <w:r w:rsidR="00607109">
        <w:rPr>
          <w:lang w:eastAsia="de-CH"/>
        </w:rPr>
        <w:t xml:space="preserve"> </w:t>
      </w:r>
      <w:r w:rsidRPr="005A770C">
        <w:rPr>
          <w:lang w:eastAsia="de-CH"/>
        </w:rPr>
        <w:t>Resolution</w:t>
      </w:r>
      <w:r w:rsidR="00607109">
        <w:rPr>
          <w:lang w:eastAsia="de-CH"/>
        </w:rPr>
        <w:t xml:space="preserve"> </w:t>
      </w:r>
      <w:r w:rsidRPr="005A770C">
        <w:rPr>
          <w:lang w:eastAsia="de-CH"/>
        </w:rPr>
        <w:t>(DNS)</w:t>
      </w:r>
    </w:p>
    <w:p w14:paraId="6E234162" w14:textId="534BCAC9" w:rsidR="00E83E1C" w:rsidRPr="00E83E1C" w:rsidRDefault="00E83E1C" w:rsidP="00E83E1C">
      <w:pPr>
        <w:rPr>
          <w:b/>
          <w:lang w:eastAsia="de-CH"/>
        </w:rPr>
      </w:pPr>
      <w:r w:rsidRPr="00E83E1C">
        <w:rPr>
          <w:b/>
          <w:lang w:eastAsia="de-CH"/>
        </w:rPr>
        <w:lastRenderedPageBreak/>
        <w:t>3-Way-Handshake</w:t>
      </w:r>
    </w:p>
    <w:p w14:paraId="1DAF6D38" w14:textId="4172A5FC" w:rsidR="00E83E1C" w:rsidRDefault="00E83E1C" w:rsidP="00E83E1C">
      <w:pPr>
        <w:rPr>
          <w:lang w:eastAsia="de-CH"/>
        </w:rPr>
      </w:pPr>
      <w:r>
        <w:rPr>
          <w:lang w:eastAsia="de-CH"/>
        </w:rPr>
        <w:t>Bei jedem Verbinungsaufbau erfolgt ein 3-Weg-Austausch unter den Kommunikationspartner.</w:t>
      </w:r>
    </w:p>
    <w:p w14:paraId="355975B7" w14:textId="103EBAC1" w:rsidR="00E83E1C" w:rsidRPr="005A770C" w:rsidRDefault="00E83E1C" w:rsidP="00E83E1C">
      <w:pPr>
        <w:rPr>
          <w:lang w:eastAsia="de-CH"/>
        </w:rPr>
      </w:pPr>
      <w:r w:rsidRPr="00E83E1C">
        <w:rPr>
          <w:noProof/>
          <w:lang w:eastAsia="de-CH"/>
        </w:rPr>
        <w:drawing>
          <wp:inline distT="0" distB="0" distL="0" distR="0" wp14:anchorId="518F2DEB" wp14:editId="7CE165DC">
            <wp:extent cx="4488569" cy="3284505"/>
            <wp:effectExtent l="0" t="0" r="7620" b="0"/>
            <wp:docPr id="69" name="Grafi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488569" cy="3284505"/>
                    </a:xfrm>
                    <a:prstGeom prst="rect">
                      <a:avLst/>
                    </a:prstGeom>
                  </pic:spPr>
                </pic:pic>
              </a:graphicData>
            </a:graphic>
          </wp:inline>
        </w:drawing>
      </w:r>
    </w:p>
    <w:p w14:paraId="73F05999" w14:textId="3750E9F0" w:rsidR="00327884" w:rsidRDefault="00F70A3D" w:rsidP="006F174D">
      <w:pPr>
        <w:pStyle w:val="berschrift2"/>
      </w:pPr>
      <w:bookmarkStart w:id="334" w:name="_Toc439697818"/>
      <w:r>
        <w:t>User Datagram Protocol (</w:t>
      </w:r>
      <w:r w:rsidR="00327884">
        <w:t>UDP</w:t>
      </w:r>
      <w:r>
        <w:t>)</w:t>
      </w:r>
      <w:bookmarkEnd w:id="334"/>
    </w:p>
    <w:p w14:paraId="130D36D1" w14:textId="5C338131" w:rsidR="00E83E1C" w:rsidRDefault="00F70A3D" w:rsidP="005A770C">
      <w:r>
        <w:fldChar w:fldCharType="begin"/>
      </w:r>
      <w:r>
        <w:instrText xml:space="preserve"> XE "</w:instrText>
      </w:r>
      <w:r w:rsidRPr="00956937">
        <w:instrText>User Datagram Protocol (UDP)</w:instrText>
      </w:r>
      <w:r>
        <w:instrText xml:space="preserve">" </w:instrText>
      </w:r>
      <w:r>
        <w:fldChar w:fldCharType="end"/>
      </w:r>
    </w:p>
    <w:p w14:paraId="3E44106C" w14:textId="15D0649C" w:rsidR="005A770C" w:rsidRDefault="00F70A3D" w:rsidP="005A770C">
      <w:r>
        <w:rPr>
          <w:shd w:val="clear" w:color="auto" w:fill="FFFFFF"/>
        </w:rPr>
        <w:t>I</w:t>
      </w:r>
      <w:r w:rsidR="005A770C">
        <w:rPr>
          <w:shd w:val="clear" w:color="auto" w:fill="FFFFFF"/>
        </w:rPr>
        <w:t>st</w:t>
      </w:r>
      <w:r w:rsidR="00607109">
        <w:rPr>
          <w:shd w:val="clear" w:color="auto" w:fill="FFFFFF"/>
        </w:rPr>
        <w:t xml:space="preserve"> </w:t>
      </w:r>
      <w:r w:rsidR="005A770C">
        <w:rPr>
          <w:shd w:val="clear" w:color="auto" w:fill="FFFFFF"/>
        </w:rPr>
        <w:t>ein</w:t>
      </w:r>
      <w:r w:rsidR="00607109">
        <w:rPr>
          <w:shd w:val="clear" w:color="auto" w:fill="FFFFFF"/>
        </w:rPr>
        <w:t xml:space="preserve"> </w:t>
      </w:r>
      <w:r w:rsidR="005A770C">
        <w:rPr>
          <w:shd w:val="clear" w:color="auto" w:fill="FFFFFF"/>
        </w:rPr>
        <w:t>verbindungsloses</w:t>
      </w:r>
      <w:r w:rsidR="00607109">
        <w:rPr>
          <w:shd w:val="clear" w:color="auto" w:fill="FFFFFF"/>
        </w:rPr>
        <w:t xml:space="preserve"> </w:t>
      </w:r>
      <w:r w:rsidR="005A770C">
        <w:rPr>
          <w:shd w:val="clear" w:color="auto" w:fill="FFFFFF"/>
        </w:rPr>
        <w:t>Transport-Protokoll.</w:t>
      </w:r>
      <w:r w:rsidR="00607109">
        <w:rPr>
          <w:shd w:val="clear" w:color="auto" w:fill="FFFFFF"/>
        </w:rPr>
        <w:t xml:space="preserve"> </w:t>
      </w:r>
      <w:r w:rsidR="005A770C" w:rsidRPr="005A770C">
        <w:t>Es</w:t>
      </w:r>
      <w:r w:rsidR="00607109">
        <w:t xml:space="preserve"> </w:t>
      </w:r>
      <w:r w:rsidR="005A770C" w:rsidRPr="005A770C">
        <w:t>hat</w:t>
      </w:r>
      <w:r w:rsidR="00607109">
        <w:t xml:space="preserve"> </w:t>
      </w:r>
      <w:r w:rsidR="005A770C" w:rsidRPr="005A770C">
        <w:t>damit</w:t>
      </w:r>
      <w:r w:rsidR="00607109">
        <w:t xml:space="preserve"> </w:t>
      </w:r>
      <w:r w:rsidR="005A770C" w:rsidRPr="005A770C">
        <w:t>eine</w:t>
      </w:r>
      <w:r w:rsidR="00607109">
        <w:t xml:space="preserve"> </w:t>
      </w:r>
      <w:r w:rsidR="005A770C" w:rsidRPr="005A770C">
        <w:t>vergleichbare</w:t>
      </w:r>
      <w:r w:rsidR="00607109">
        <w:t xml:space="preserve"> </w:t>
      </w:r>
      <w:r w:rsidR="005A770C" w:rsidRPr="005A770C">
        <w:t>Aufgabe,</w:t>
      </w:r>
      <w:r w:rsidR="00607109">
        <w:t xml:space="preserve"> </w:t>
      </w:r>
      <w:r w:rsidR="005A770C" w:rsidRPr="005A770C">
        <w:t>wie</w:t>
      </w:r>
      <w:r w:rsidR="00607109">
        <w:t xml:space="preserve"> </w:t>
      </w:r>
      <w:r w:rsidR="005A770C" w:rsidRPr="005A770C">
        <w:t>das</w:t>
      </w:r>
      <w:r w:rsidR="00607109">
        <w:t xml:space="preserve"> </w:t>
      </w:r>
      <w:r w:rsidR="005A770C" w:rsidRPr="005A770C">
        <w:t>verbindungsorientierte</w:t>
      </w:r>
      <w:r w:rsidR="00607109">
        <w:t xml:space="preserve"> </w:t>
      </w:r>
      <w:r w:rsidR="005A770C" w:rsidRPr="005A770C">
        <w:t>TCP.</w:t>
      </w:r>
      <w:r w:rsidR="00607109">
        <w:t xml:space="preserve"> </w:t>
      </w:r>
      <w:r w:rsidR="005A770C" w:rsidRPr="005A770C">
        <w:t>Allerdings</w:t>
      </w:r>
      <w:r w:rsidR="00607109">
        <w:t xml:space="preserve"> </w:t>
      </w:r>
      <w:r w:rsidR="005A770C" w:rsidRPr="005A770C">
        <w:t>arbeitet</w:t>
      </w:r>
      <w:r w:rsidR="00607109">
        <w:t xml:space="preserve"> </w:t>
      </w:r>
      <w:r w:rsidR="005A770C" w:rsidRPr="005A770C">
        <w:t>es</w:t>
      </w:r>
      <w:r w:rsidR="00607109">
        <w:t xml:space="preserve"> </w:t>
      </w:r>
      <w:r w:rsidR="005A770C" w:rsidRPr="005A770C">
        <w:t>verbindungslos</w:t>
      </w:r>
      <w:r w:rsidR="00607109">
        <w:t xml:space="preserve"> </w:t>
      </w:r>
      <w:r w:rsidR="005A770C" w:rsidRPr="005A770C">
        <w:t>und</w:t>
      </w:r>
      <w:r w:rsidR="00607109">
        <w:t xml:space="preserve"> </w:t>
      </w:r>
      <w:r w:rsidR="005A770C" w:rsidRPr="005A770C">
        <w:t>damit</w:t>
      </w:r>
      <w:r w:rsidR="00607109">
        <w:t xml:space="preserve"> </w:t>
      </w:r>
      <w:r w:rsidR="005A770C" w:rsidRPr="005A770C">
        <w:t>unsicher.</w:t>
      </w:r>
      <w:r w:rsidR="00607109">
        <w:t xml:space="preserve"> </w:t>
      </w:r>
      <w:r w:rsidR="00A840F5">
        <w:t>Das</w:t>
      </w:r>
      <w:r w:rsidR="00607109">
        <w:t xml:space="preserve"> </w:t>
      </w:r>
      <w:r w:rsidR="00A840F5">
        <w:t>bedeutet,</w:t>
      </w:r>
      <w:r w:rsidR="00607109">
        <w:t xml:space="preserve"> </w:t>
      </w:r>
      <w:r w:rsidR="00A840F5">
        <w:t>der</w:t>
      </w:r>
      <w:r w:rsidR="00607109">
        <w:t xml:space="preserve"> </w:t>
      </w:r>
      <w:r w:rsidR="00A840F5">
        <w:t>Absender</w:t>
      </w:r>
      <w:r w:rsidR="00607109">
        <w:t xml:space="preserve"> </w:t>
      </w:r>
      <w:r w:rsidR="00A840F5">
        <w:t>weiss</w:t>
      </w:r>
      <w:r w:rsidR="00607109">
        <w:t xml:space="preserve"> </w:t>
      </w:r>
      <w:r w:rsidR="005A770C" w:rsidRPr="005A770C">
        <w:t>nicht,</w:t>
      </w:r>
      <w:r w:rsidR="00607109">
        <w:t xml:space="preserve"> </w:t>
      </w:r>
      <w:r w:rsidR="005A770C" w:rsidRPr="005A770C">
        <w:t>ob</w:t>
      </w:r>
      <w:r w:rsidR="00607109">
        <w:t xml:space="preserve"> </w:t>
      </w:r>
      <w:r w:rsidR="005A770C" w:rsidRPr="005A770C">
        <w:t>seine</w:t>
      </w:r>
      <w:r w:rsidR="00607109">
        <w:t xml:space="preserve"> </w:t>
      </w:r>
      <w:r w:rsidR="005A770C" w:rsidRPr="005A770C">
        <w:t>verschickten</w:t>
      </w:r>
      <w:r w:rsidR="00607109">
        <w:t xml:space="preserve"> </w:t>
      </w:r>
      <w:r w:rsidR="005A770C" w:rsidRPr="005A770C">
        <w:t>Datenpakete</w:t>
      </w:r>
      <w:r w:rsidR="00607109">
        <w:t xml:space="preserve"> </w:t>
      </w:r>
      <w:r w:rsidR="005A770C" w:rsidRPr="005A770C">
        <w:t>angekommen</w:t>
      </w:r>
      <w:r w:rsidR="00607109">
        <w:t xml:space="preserve"> </w:t>
      </w:r>
      <w:r w:rsidR="005A770C" w:rsidRPr="005A770C">
        <w:t>sind.</w:t>
      </w:r>
      <w:r w:rsidR="00607109">
        <w:t xml:space="preserve"> </w:t>
      </w:r>
      <w:r w:rsidR="005A770C" w:rsidRPr="005A770C">
        <w:t>Während</w:t>
      </w:r>
      <w:r w:rsidR="00607109">
        <w:t xml:space="preserve"> </w:t>
      </w:r>
      <w:r w:rsidR="005A770C" w:rsidRPr="005A770C">
        <w:t>TCP</w:t>
      </w:r>
      <w:r w:rsidR="00607109">
        <w:t xml:space="preserve"> </w:t>
      </w:r>
      <w:r w:rsidR="005A770C" w:rsidRPr="005A770C">
        <w:t>Bestätigungen</w:t>
      </w:r>
      <w:r w:rsidR="00607109">
        <w:t xml:space="preserve"> </w:t>
      </w:r>
      <w:r w:rsidR="005A770C" w:rsidRPr="005A770C">
        <w:t>beim</w:t>
      </w:r>
      <w:r w:rsidR="00607109">
        <w:t xml:space="preserve"> </w:t>
      </w:r>
      <w:r w:rsidR="005A770C" w:rsidRPr="005A770C">
        <w:t>Datenempfang</w:t>
      </w:r>
      <w:r w:rsidR="00607109">
        <w:t xml:space="preserve"> </w:t>
      </w:r>
      <w:r w:rsidR="005A770C" w:rsidRPr="005A770C">
        <w:t>sendet,</w:t>
      </w:r>
      <w:r w:rsidR="00607109">
        <w:t xml:space="preserve"> </w:t>
      </w:r>
      <w:r w:rsidR="005A770C" w:rsidRPr="005A770C">
        <w:t>verzichtet</w:t>
      </w:r>
      <w:r w:rsidR="00607109">
        <w:t xml:space="preserve"> </w:t>
      </w:r>
      <w:r w:rsidR="005A770C" w:rsidRPr="005A770C">
        <w:t>UDP</w:t>
      </w:r>
      <w:r w:rsidR="00607109">
        <w:t xml:space="preserve"> </w:t>
      </w:r>
      <w:r w:rsidR="005A770C" w:rsidRPr="005A770C">
        <w:t>darauf.</w:t>
      </w:r>
      <w:r w:rsidR="00607109">
        <w:t xml:space="preserve"> </w:t>
      </w:r>
      <w:r w:rsidR="005A770C" w:rsidRPr="005A770C">
        <w:t>Das</w:t>
      </w:r>
      <w:r w:rsidR="00607109">
        <w:t xml:space="preserve"> </w:t>
      </w:r>
      <w:r w:rsidR="005A770C" w:rsidRPr="005A770C">
        <w:t>hat</w:t>
      </w:r>
      <w:r w:rsidR="00607109">
        <w:t xml:space="preserve"> </w:t>
      </w:r>
      <w:r w:rsidR="005A770C" w:rsidRPr="005A770C">
        <w:t>den</w:t>
      </w:r>
      <w:r w:rsidR="00607109">
        <w:t xml:space="preserve"> </w:t>
      </w:r>
      <w:r w:rsidR="005A770C" w:rsidRPr="005A770C">
        <w:t>Vorteil,</w:t>
      </w:r>
      <w:r w:rsidR="00607109">
        <w:t xml:space="preserve"> </w:t>
      </w:r>
      <w:r w:rsidR="005A770C" w:rsidRPr="005A770C">
        <w:t>dass</w:t>
      </w:r>
      <w:r w:rsidR="00607109">
        <w:t xml:space="preserve"> </w:t>
      </w:r>
      <w:r w:rsidR="005A770C" w:rsidRPr="005A770C">
        <w:t>der</w:t>
      </w:r>
      <w:r w:rsidR="00607109">
        <w:t xml:space="preserve"> </w:t>
      </w:r>
      <w:r w:rsidR="005A770C" w:rsidRPr="005A770C">
        <w:t>Paket-Header</w:t>
      </w:r>
      <w:r w:rsidR="00607109">
        <w:t xml:space="preserve"> </w:t>
      </w:r>
      <w:r w:rsidR="005A770C" w:rsidRPr="005A770C">
        <w:t>viel</w:t>
      </w:r>
      <w:r w:rsidR="00607109">
        <w:t xml:space="preserve"> </w:t>
      </w:r>
      <w:r w:rsidR="005A770C" w:rsidRPr="005A770C">
        <w:t>kleiner</w:t>
      </w:r>
      <w:r w:rsidR="00607109">
        <w:t xml:space="preserve"> </w:t>
      </w:r>
      <w:r w:rsidR="005A770C" w:rsidRPr="005A770C">
        <w:t>ist</w:t>
      </w:r>
      <w:r w:rsidR="00607109">
        <w:t xml:space="preserve"> </w:t>
      </w:r>
      <w:r w:rsidR="005A770C" w:rsidRPr="005A770C">
        <w:t>und</w:t>
      </w:r>
      <w:r w:rsidR="00607109">
        <w:t xml:space="preserve"> </w:t>
      </w:r>
      <w:r w:rsidR="005A770C" w:rsidRPr="005A770C">
        <w:t>die</w:t>
      </w:r>
      <w:r w:rsidR="00607109">
        <w:t xml:space="preserve"> </w:t>
      </w:r>
      <w:r w:rsidR="005A770C" w:rsidRPr="005A770C">
        <w:t>Übertragungsstrecke</w:t>
      </w:r>
      <w:r w:rsidR="00607109">
        <w:t xml:space="preserve"> </w:t>
      </w:r>
      <w:r w:rsidR="005A770C" w:rsidRPr="005A770C">
        <w:t>keine</w:t>
      </w:r>
      <w:r w:rsidR="00607109">
        <w:t xml:space="preserve"> </w:t>
      </w:r>
      <w:r w:rsidR="005A770C" w:rsidRPr="005A770C">
        <w:t>Bestätigungen</w:t>
      </w:r>
      <w:r w:rsidR="00607109">
        <w:t xml:space="preserve"> </w:t>
      </w:r>
      <w:r w:rsidR="005A770C" w:rsidRPr="005A770C">
        <w:t>übertragen</w:t>
      </w:r>
      <w:r w:rsidR="00607109">
        <w:t xml:space="preserve"> </w:t>
      </w:r>
      <w:r w:rsidR="005A770C" w:rsidRPr="005A770C">
        <w:t>muss.</w:t>
      </w:r>
      <w:r w:rsidR="00607109">
        <w:t xml:space="preserve"> </w:t>
      </w:r>
      <w:r w:rsidR="00916539">
        <w:t>Einfacher</w:t>
      </w:r>
      <w:r w:rsidR="00607109">
        <w:t xml:space="preserve"> </w:t>
      </w:r>
      <w:r w:rsidR="00916539">
        <w:t>Aufbau</w:t>
      </w:r>
      <w:r w:rsidR="00607109">
        <w:t xml:space="preserve"> </w:t>
      </w:r>
      <w:r w:rsidR="00916539">
        <w:t>eines</w:t>
      </w:r>
      <w:r w:rsidR="00607109">
        <w:t xml:space="preserve"> </w:t>
      </w:r>
      <w:r w:rsidR="00916539">
        <w:t>UDP-Headers:</w:t>
      </w:r>
    </w:p>
    <w:p w14:paraId="7A588F78" w14:textId="338219F3" w:rsidR="00916539" w:rsidRDefault="00E83E1C" w:rsidP="00F70A3D">
      <w:pPr>
        <w:jc w:val="left"/>
      </w:pPr>
      <w:r w:rsidRPr="00E83E1C">
        <w:rPr>
          <w:noProof/>
          <w:lang w:eastAsia="de-CH"/>
        </w:rPr>
        <w:drawing>
          <wp:inline distT="0" distB="0" distL="0" distR="0" wp14:anchorId="212A4BC8" wp14:editId="07104147">
            <wp:extent cx="4060272" cy="1003045"/>
            <wp:effectExtent l="0" t="0" r="0" b="6985"/>
            <wp:docPr id="68" name="Grafi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068339" cy="1005038"/>
                    </a:xfrm>
                    <a:prstGeom prst="rect">
                      <a:avLst/>
                    </a:prstGeom>
                  </pic:spPr>
                </pic:pic>
              </a:graphicData>
            </a:graphic>
          </wp:inline>
        </w:drawing>
      </w:r>
    </w:p>
    <w:p w14:paraId="6BEBC7D9" w14:textId="221C3EF1" w:rsidR="00916539" w:rsidRPr="00E83E1C" w:rsidRDefault="00916539" w:rsidP="00916539">
      <w:pPr>
        <w:rPr>
          <w:shd w:val="clear" w:color="auto" w:fill="FFFFFF"/>
        </w:rPr>
      </w:pPr>
      <w:r>
        <w:rPr>
          <w:shd w:val="clear" w:color="auto" w:fill="FFFFFF"/>
        </w:rPr>
        <w:t>In</w:t>
      </w:r>
      <w:r w:rsidR="00607109">
        <w:rPr>
          <w:shd w:val="clear" w:color="auto" w:fill="FFFFFF"/>
        </w:rPr>
        <w:t xml:space="preserve"> </w:t>
      </w:r>
      <w:r>
        <w:rPr>
          <w:shd w:val="clear" w:color="auto" w:fill="FFFFFF"/>
        </w:rPr>
        <w:t>der</w:t>
      </w:r>
      <w:r w:rsidR="00607109">
        <w:rPr>
          <w:shd w:val="clear" w:color="auto" w:fill="FFFFFF"/>
        </w:rPr>
        <w:t xml:space="preserve"> </w:t>
      </w:r>
      <w:r>
        <w:rPr>
          <w:shd w:val="clear" w:color="auto" w:fill="FFFFFF"/>
        </w:rPr>
        <w:t>Regel</w:t>
      </w:r>
      <w:r w:rsidR="00607109">
        <w:rPr>
          <w:shd w:val="clear" w:color="auto" w:fill="FFFFFF"/>
        </w:rPr>
        <w:t xml:space="preserve"> </w:t>
      </w:r>
      <w:r>
        <w:rPr>
          <w:shd w:val="clear" w:color="auto" w:fill="FFFFFF"/>
        </w:rPr>
        <w:t>wird</w:t>
      </w:r>
      <w:r w:rsidR="00607109">
        <w:rPr>
          <w:shd w:val="clear" w:color="auto" w:fill="FFFFFF"/>
        </w:rPr>
        <w:t xml:space="preserve"> </w:t>
      </w:r>
      <w:r>
        <w:rPr>
          <w:shd w:val="clear" w:color="auto" w:fill="FFFFFF"/>
        </w:rPr>
        <w:t>UDP</w:t>
      </w:r>
      <w:r w:rsidR="00607109">
        <w:rPr>
          <w:shd w:val="clear" w:color="auto" w:fill="FFFFFF"/>
        </w:rPr>
        <w:t xml:space="preserve"> </w:t>
      </w:r>
      <w:r>
        <w:rPr>
          <w:shd w:val="clear" w:color="auto" w:fill="FFFFFF"/>
        </w:rPr>
        <w:t>für</w:t>
      </w:r>
      <w:r w:rsidR="00607109">
        <w:rPr>
          <w:shd w:val="clear" w:color="auto" w:fill="FFFFFF"/>
        </w:rPr>
        <w:t xml:space="preserve"> </w:t>
      </w:r>
      <w:r>
        <w:rPr>
          <w:shd w:val="clear" w:color="auto" w:fill="FFFFFF"/>
        </w:rPr>
        <w:t>Anwendungen</w:t>
      </w:r>
      <w:r w:rsidR="00607109">
        <w:rPr>
          <w:shd w:val="clear" w:color="auto" w:fill="FFFFFF"/>
        </w:rPr>
        <w:t xml:space="preserve"> </w:t>
      </w:r>
      <w:r>
        <w:rPr>
          <w:shd w:val="clear" w:color="auto" w:fill="FFFFFF"/>
        </w:rPr>
        <w:t>und</w:t>
      </w:r>
      <w:r w:rsidR="00607109">
        <w:rPr>
          <w:shd w:val="clear" w:color="auto" w:fill="FFFFFF"/>
        </w:rPr>
        <w:t xml:space="preserve"> </w:t>
      </w:r>
      <w:r>
        <w:rPr>
          <w:shd w:val="clear" w:color="auto" w:fill="FFFFFF"/>
        </w:rPr>
        <w:t>Dienste</w:t>
      </w:r>
      <w:r w:rsidR="00607109">
        <w:rPr>
          <w:shd w:val="clear" w:color="auto" w:fill="FFFFFF"/>
        </w:rPr>
        <w:t xml:space="preserve"> </w:t>
      </w:r>
      <w:r>
        <w:rPr>
          <w:shd w:val="clear" w:color="auto" w:fill="FFFFFF"/>
        </w:rPr>
        <w:t>verwendet,</w:t>
      </w:r>
      <w:r w:rsidR="00607109">
        <w:rPr>
          <w:shd w:val="clear" w:color="auto" w:fill="FFFFFF"/>
        </w:rPr>
        <w:t xml:space="preserve"> </w:t>
      </w:r>
      <w:r>
        <w:rPr>
          <w:shd w:val="clear" w:color="auto" w:fill="FFFFFF"/>
        </w:rPr>
        <w:t>die</w:t>
      </w:r>
      <w:r w:rsidR="00607109">
        <w:rPr>
          <w:shd w:val="clear" w:color="auto" w:fill="FFFFFF"/>
        </w:rPr>
        <w:t xml:space="preserve"> </w:t>
      </w:r>
      <w:r>
        <w:rPr>
          <w:shd w:val="clear" w:color="auto" w:fill="FFFFFF"/>
        </w:rPr>
        <w:t>mit</w:t>
      </w:r>
      <w:r w:rsidR="00607109">
        <w:rPr>
          <w:shd w:val="clear" w:color="auto" w:fill="FFFFFF"/>
        </w:rPr>
        <w:t xml:space="preserve"> </w:t>
      </w:r>
      <w:r>
        <w:rPr>
          <w:shd w:val="clear" w:color="auto" w:fill="FFFFFF"/>
        </w:rPr>
        <w:t>Paketverlusten</w:t>
      </w:r>
      <w:r w:rsidR="00607109">
        <w:rPr>
          <w:shd w:val="clear" w:color="auto" w:fill="FFFFFF"/>
        </w:rPr>
        <w:t xml:space="preserve"> </w:t>
      </w:r>
      <w:r>
        <w:rPr>
          <w:shd w:val="clear" w:color="auto" w:fill="FFFFFF"/>
        </w:rPr>
        <w:t>umgehen</w:t>
      </w:r>
      <w:r w:rsidR="00607109">
        <w:rPr>
          <w:shd w:val="clear" w:color="auto" w:fill="FFFFFF"/>
        </w:rPr>
        <w:t xml:space="preserve"> </w:t>
      </w:r>
      <w:r>
        <w:rPr>
          <w:shd w:val="clear" w:color="auto" w:fill="FFFFFF"/>
        </w:rPr>
        <w:t>können</w:t>
      </w:r>
      <w:r w:rsidR="00607109">
        <w:rPr>
          <w:shd w:val="clear" w:color="auto" w:fill="FFFFFF"/>
        </w:rPr>
        <w:t xml:space="preserve"> </w:t>
      </w:r>
      <w:r>
        <w:rPr>
          <w:shd w:val="clear" w:color="auto" w:fill="FFFFFF"/>
        </w:rPr>
        <w:t>oder</w:t>
      </w:r>
      <w:r w:rsidR="00607109">
        <w:rPr>
          <w:shd w:val="clear" w:color="auto" w:fill="FFFFFF"/>
        </w:rPr>
        <w:t xml:space="preserve"> </w:t>
      </w:r>
      <w:r>
        <w:rPr>
          <w:shd w:val="clear" w:color="auto" w:fill="FFFFFF"/>
        </w:rPr>
        <w:t>sich</w:t>
      </w:r>
      <w:r w:rsidR="00607109">
        <w:rPr>
          <w:shd w:val="clear" w:color="auto" w:fill="FFFFFF"/>
        </w:rPr>
        <w:t xml:space="preserve"> </w:t>
      </w:r>
      <w:r>
        <w:rPr>
          <w:shd w:val="clear" w:color="auto" w:fill="FFFFFF"/>
        </w:rPr>
        <w:t>selber</w:t>
      </w:r>
      <w:r w:rsidR="00607109">
        <w:rPr>
          <w:shd w:val="clear" w:color="auto" w:fill="FFFFFF"/>
        </w:rPr>
        <w:t xml:space="preserve"> </w:t>
      </w:r>
      <w:r>
        <w:rPr>
          <w:shd w:val="clear" w:color="auto" w:fill="FFFFFF"/>
        </w:rPr>
        <w:t>um</w:t>
      </w:r>
      <w:r w:rsidR="00607109">
        <w:rPr>
          <w:shd w:val="clear" w:color="auto" w:fill="FFFFFF"/>
        </w:rPr>
        <w:t xml:space="preserve"> </w:t>
      </w:r>
      <w:r>
        <w:rPr>
          <w:shd w:val="clear" w:color="auto" w:fill="FFFFFF"/>
        </w:rPr>
        <w:t>das</w:t>
      </w:r>
      <w:r w:rsidR="00607109">
        <w:rPr>
          <w:shd w:val="clear" w:color="auto" w:fill="FFFFFF"/>
        </w:rPr>
        <w:t xml:space="preserve"> </w:t>
      </w:r>
      <w:r>
        <w:rPr>
          <w:shd w:val="clear" w:color="auto" w:fill="FFFFFF"/>
        </w:rPr>
        <w:t>Verbindungsmanagement</w:t>
      </w:r>
      <w:r w:rsidR="00607109">
        <w:rPr>
          <w:shd w:val="clear" w:color="auto" w:fill="FFFFFF"/>
        </w:rPr>
        <w:t xml:space="preserve"> </w:t>
      </w:r>
      <w:r>
        <w:rPr>
          <w:shd w:val="clear" w:color="auto" w:fill="FFFFFF"/>
        </w:rPr>
        <w:t>kümmern.</w:t>
      </w:r>
      <w:r w:rsidR="00607109">
        <w:rPr>
          <w:shd w:val="clear" w:color="auto" w:fill="FFFFFF"/>
        </w:rPr>
        <w:t xml:space="preserve"> </w:t>
      </w:r>
      <w:r>
        <w:rPr>
          <w:shd w:val="clear" w:color="auto" w:fill="FFFFFF"/>
        </w:rPr>
        <w:t>Typisch</w:t>
      </w:r>
      <w:r w:rsidR="00607109">
        <w:rPr>
          <w:shd w:val="clear" w:color="auto" w:fill="FFFFFF"/>
        </w:rPr>
        <w:t xml:space="preserve"> </w:t>
      </w:r>
      <w:r>
        <w:rPr>
          <w:shd w:val="clear" w:color="auto" w:fill="FFFFFF"/>
        </w:rPr>
        <w:t>sind</w:t>
      </w:r>
      <w:r w:rsidR="00607109">
        <w:rPr>
          <w:shd w:val="clear" w:color="auto" w:fill="FFFFFF"/>
        </w:rPr>
        <w:t xml:space="preserve"> </w:t>
      </w:r>
      <w:r>
        <w:rPr>
          <w:shd w:val="clear" w:color="auto" w:fill="FFFFFF"/>
        </w:rPr>
        <w:t>DNS-Anfragen,</w:t>
      </w:r>
      <w:r w:rsidR="00607109">
        <w:rPr>
          <w:shd w:val="clear" w:color="auto" w:fill="FFFFFF"/>
        </w:rPr>
        <w:t xml:space="preserve"> </w:t>
      </w:r>
      <w:r>
        <w:rPr>
          <w:shd w:val="clear" w:color="auto" w:fill="FFFFFF"/>
        </w:rPr>
        <w:t>VPN-Verbindungen,</w:t>
      </w:r>
      <w:r w:rsidR="00607109">
        <w:rPr>
          <w:shd w:val="clear" w:color="auto" w:fill="FFFFFF"/>
        </w:rPr>
        <w:t xml:space="preserve"> </w:t>
      </w:r>
      <w:r>
        <w:rPr>
          <w:shd w:val="clear" w:color="auto" w:fill="FFFFFF"/>
        </w:rPr>
        <w:t>Audio-</w:t>
      </w:r>
      <w:r w:rsidR="00607109">
        <w:rPr>
          <w:shd w:val="clear" w:color="auto" w:fill="FFFFFF"/>
        </w:rPr>
        <w:t xml:space="preserve"> </w:t>
      </w:r>
      <w:r>
        <w:rPr>
          <w:shd w:val="clear" w:color="auto" w:fill="FFFFFF"/>
        </w:rPr>
        <w:t>und</w:t>
      </w:r>
      <w:r w:rsidR="00607109">
        <w:rPr>
          <w:shd w:val="clear" w:color="auto" w:fill="FFFFFF"/>
        </w:rPr>
        <w:t xml:space="preserve"> </w:t>
      </w:r>
      <w:r w:rsidR="00E83E1C">
        <w:rPr>
          <w:shd w:val="clear" w:color="auto" w:fill="FFFFFF"/>
        </w:rPr>
        <w:t>Video-Streaming.</w:t>
      </w:r>
    </w:p>
    <w:p w14:paraId="147A33FE" w14:textId="77777777" w:rsidR="00916539" w:rsidRPr="00C51415" w:rsidRDefault="00916539">
      <w:pPr>
        <w:spacing w:line="259" w:lineRule="auto"/>
        <w:jc w:val="left"/>
        <w:rPr>
          <w:rFonts w:asciiTheme="majorHAnsi" w:eastAsiaTheme="majorEastAsia" w:hAnsiTheme="majorHAnsi" w:cstheme="majorBidi"/>
          <w:color w:val="2E74B5" w:themeColor="accent1" w:themeShade="BF"/>
          <w:sz w:val="26"/>
          <w:szCs w:val="26"/>
        </w:rPr>
      </w:pPr>
      <w:r w:rsidRPr="00C51415">
        <w:br w:type="page"/>
      </w:r>
    </w:p>
    <w:p w14:paraId="1E03D53B" w14:textId="6A46CF9C" w:rsidR="0030780C" w:rsidRDefault="0030780C" w:rsidP="000220FE">
      <w:pPr>
        <w:pStyle w:val="berschrift2"/>
      </w:pPr>
      <w:bookmarkStart w:id="335" w:name="_Toc439697819"/>
      <w:r w:rsidRPr="0030780C">
        <w:lastRenderedPageBreak/>
        <w:t>Firewall</w:t>
      </w:r>
      <w:bookmarkEnd w:id="335"/>
    </w:p>
    <w:p w14:paraId="39977082" w14:textId="2568DC3E" w:rsidR="007A658E" w:rsidRDefault="007A658E" w:rsidP="007A658E">
      <w:r w:rsidRPr="001767DC">
        <w:t>Ein Konzept (nicht ein Gerät) zur Verbindung von Netzwerken unterschiedlicher Sicherheitsstufen.</w:t>
      </w:r>
    </w:p>
    <w:p w14:paraId="42D5F012" w14:textId="2DFC4139" w:rsidR="001767DC" w:rsidRPr="001767DC" w:rsidRDefault="001767DC" w:rsidP="007A658E">
      <w:r w:rsidRPr="001767DC">
        <w:rPr>
          <w:noProof/>
          <w:lang w:eastAsia="de-CH"/>
        </w:rPr>
        <w:drawing>
          <wp:inline distT="0" distB="0" distL="0" distR="0" wp14:anchorId="415EE36D" wp14:editId="019DBB91">
            <wp:extent cx="3724712" cy="1090280"/>
            <wp:effectExtent l="0" t="0" r="0" b="0"/>
            <wp:docPr id="70" name="Grafi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744206" cy="1095986"/>
                    </a:xfrm>
                    <a:prstGeom prst="rect">
                      <a:avLst/>
                    </a:prstGeom>
                  </pic:spPr>
                </pic:pic>
              </a:graphicData>
            </a:graphic>
          </wp:inline>
        </w:drawing>
      </w:r>
    </w:p>
    <w:p w14:paraId="1B6C5DC4" w14:textId="335B67A9" w:rsidR="00916539" w:rsidRPr="00916539" w:rsidRDefault="00916539" w:rsidP="00916539">
      <w:r>
        <w:rPr>
          <w:shd w:val="clear" w:color="auto" w:fill="FFFFFF"/>
        </w:rPr>
        <w:t>Die</w:t>
      </w:r>
      <w:r w:rsidR="00607109">
        <w:rPr>
          <w:shd w:val="clear" w:color="auto" w:fill="FFFFFF"/>
        </w:rPr>
        <w:t xml:space="preserve"> </w:t>
      </w:r>
      <w:r>
        <w:rPr>
          <w:shd w:val="clear" w:color="auto" w:fill="FFFFFF"/>
        </w:rPr>
        <w:t>Firewall</w:t>
      </w:r>
      <w:r w:rsidR="00607109">
        <w:rPr>
          <w:shd w:val="clear" w:color="auto" w:fill="FFFFFF"/>
        </w:rPr>
        <w:t xml:space="preserve"> </w:t>
      </w:r>
      <w:r>
        <w:rPr>
          <w:shd w:val="clear" w:color="auto" w:fill="FFFFFF"/>
        </w:rPr>
        <w:t>ist</w:t>
      </w:r>
      <w:r w:rsidR="00607109">
        <w:rPr>
          <w:shd w:val="clear" w:color="auto" w:fill="FFFFFF"/>
        </w:rPr>
        <w:t xml:space="preserve"> </w:t>
      </w:r>
      <w:r>
        <w:rPr>
          <w:shd w:val="clear" w:color="auto" w:fill="FFFFFF"/>
        </w:rPr>
        <w:t>eine</w:t>
      </w:r>
      <w:r w:rsidR="00607109">
        <w:rPr>
          <w:shd w:val="clear" w:color="auto" w:fill="FFFFFF"/>
        </w:rPr>
        <w:t xml:space="preserve"> </w:t>
      </w:r>
      <w:r>
        <w:rPr>
          <w:shd w:val="clear" w:color="auto" w:fill="FFFFFF"/>
        </w:rPr>
        <w:t>Art</w:t>
      </w:r>
      <w:r w:rsidR="00607109">
        <w:rPr>
          <w:shd w:val="clear" w:color="auto" w:fill="FFFFFF"/>
        </w:rPr>
        <w:t xml:space="preserve"> </w:t>
      </w:r>
      <w:r>
        <w:rPr>
          <w:shd w:val="clear" w:color="auto" w:fill="FFFFFF"/>
        </w:rPr>
        <w:t>Filter,</w:t>
      </w:r>
      <w:r w:rsidR="00607109">
        <w:rPr>
          <w:shd w:val="clear" w:color="auto" w:fill="FFFFFF"/>
        </w:rPr>
        <w:t xml:space="preserve"> </w:t>
      </w:r>
      <w:r>
        <w:rPr>
          <w:shd w:val="clear" w:color="auto" w:fill="FFFFFF"/>
        </w:rPr>
        <w:t>zwischen</w:t>
      </w:r>
      <w:r w:rsidR="00607109">
        <w:rPr>
          <w:shd w:val="clear" w:color="auto" w:fill="FFFFFF"/>
        </w:rPr>
        <w:t xml:space="preserve"> </w:t>
      </w:r>
      <w:r>
        <w:rPr>
          <w:shd w:val="clear" w:color="auto" w:fill="FFFFFF"/>
        </w:rPr>
        <w:t>dem</w:t>
      </w:r>
      <w:r w:rsidR="00607109">
        <w:rPr>
          <w:shd w:val="clear" w:color="auto" w:fill="FFFFFF"/>
        </w:rPr>
        <w:t xml:space="preserve"> </w:t>
      </w:r>
      <w:r>
        <w:rPr>
          <w:shd w:val="clear" w:color="auto" w:fill="FFFFFF"/>
        </w:rPr>
        <w:t>Computer</w:t>
      </w:r>
      <w:r w:rsidR="00607109">
        <w:rPr>
          <w:shd w:val="clear" w:color="auto" w:fill="FFFFFF"/>
        </w:rPr>
        <w:t xml:space="preserve"> </w:t>
      </w:r>
      <w:r>
        <w:rPr>
          <w:shd w:val="clear" w:color="auto" w:fill="FFFFFF"/>
        </w:rPr>
        <w:t>und</w:t>
      </w:r>
      <w:r w:rsidR="00607109">
        <w:rPr>
          <w:shd w:val="clear" w:color="auto" w:fill="FFFFFF"/>
        </w:rPr>
        <w:t xml:space="preserve"> </w:t>
      </w:r>
      <w:r>
        <w:rPr>
          <w:shd w:val="clear" w:color="auto" w:fill="FFFFFF"/>
        </w:rPr>
        <w:t>dem</w:t>
      </w:r>
      <w:r w:rsidR="00607109">
        <w:rPr>
          <w:shd w:val="clear" w:color="auto" w:fill="FFFFFF"/>
        </w:rPr>
        <w:t xml:space="preserve"> </w:t>
      </w:r>
      <w:r>
        <w:rPr>
          <w:shd w:val="clear" w:color="auto" w:fill="FFFFFF"/>
        </w:rPr>
        <w:t>Internet</w:t>
      </w:r>
      <w:r w:rsidR="00607109">
        <w:rPr>
          <w:shd w:val="clear" w:color="auto" w:fill="FFFFFF"/>
        </w:rPr>
        <w:t xml:space="preserve"> </w:t>
      </w:r>
      <w:r>
        <w:rPr>
          <w:shd w:val="clear" w:color="auto" w:fill="FFFFFF"/>
        </w:rPr>
        <w:t>oder</w:t>
      </w:r>
      <w:r w:rsidR="00607109">
        <w:rPr>
          <w:shd w:val="clear" w:color="auto" w:fill="FFFFFF"/>
        </w:rPr>
        <w:t xml:space="preserve"> </w:t>
      </w:r>
      <w:r>
        <w:rPr>
          <w:shd w:val="clear" w:color="auto" w:fill="FFFFFF"/>
        </w:rPr>
        <w:t>jeder</w:t>
      </w:r>
      <w:r w:rsidR="00607109">
        <w:rPr>
          <w:shd w:val="clear" w:color="auto" w:fill="FFFFFF"/>
        </w:rPr>
        <w:t xml:space="preserve"> </w:t>
      </w:r>
      <w:r>
        <w:rPr>
          <w:shd w:val="clear" w:color="auto" w:fill="FFFFFF"/>
        </w:rPr>
        <w:t>anderen</w:t>
      </w:r>
      <w:r w:rsidR="00607109">
        <w:rPr>
          <w:shd w:val="clear" w:color="auto" w:fill="FFFFFF"/>
        </w:rPr>
        <w:t xml:space="preserve"> </w:t>
      </w:r>
      <w:r>
        <w:rPr>
          <w:shd w:val="clear" w:color="auto" w:fill="FFFFFF"/>
        </w:rPr>
        <w:t>Form</w:t>
      </w:r>
      <w:r w:rsidR="00607109">
        <w:rPr>
          <w:shd w:val="clear" w:color="auto" w:fill="FFFFFF"/>
        </w:rPr>
        <w:t xml:space="preserve"> </w:t>
      </w:r>
      <w:r>
        <w:rPr>
          <w:shd w:val="clear" w:color="auto" w:fill="FFFFFF"/>
        </w:rPr>
        <w:t>von</w:t>
      </w:r>
      <w:r w:rsidR="00607109">
        <w:rPr>
          <w:shd w:val="clear" w:color="auto" w:fill="FFFFFF"/>
        </w:rPr>
        <w:t xml:space="preserve"> </w:t>
      </w:r>
      <w:r>
        <w:rPr>
          <w:shd w:val="clear" w:color="auto" w:fill="FFFFFF"/>
        </w:rPr>
        <w:t>Netzwerk.</w:t>
      </w:r>
      <w:r w:rsidR="00607109">
        <w:rPr>
          <w:shd w:val="clear" w:color="auto" w:fill="FFFFFF"/>
        </w:rPr>
        <w:t xml:space="preserve"> </w:t>
      </w:r>
      <w:r>
        <w:rPr>
          <w:shd w:val="clear" w:color="auto" w:fill="FFFFFF"/>
        </w:rPr>
        <w:t>Sie</w:t>
      </w:r>
      <w:r w:rsidR="00607109">
        <w:rPr>
          <w:shd w:val="clear" w:color="auto" w:fill="FFFFFF"/>
        </w:rPr>
        <w:t xml:space="preserve"> </w:t>
      </w:r>
      <w:r>
        <w:rPr>
          <w:shd w:val="clear" w:color="auto" w:fill="FFFFFF"/>
        </w:rPr>
        <w:t>prüft</w:t>
      </w:r>
      <w:r w:rsidR="00607109">
        <w:rPr>
          <w:shd w:val="clear" w:color="auto" w:fill="FFFFFF"/>
        </w:rPr>
        <w:t xml:space="preserve"> </w:t>
      </w:r>
      <w:r>
        <w:rPr>
          <w:shd w:val="clear" w:color="auto" w:fill="FFFFFF"/>
        </w:rPr>
        <w:t>unter</w:t>
      </w:r>
      <w:r w:rsidR="00607109">
        <w:rPr>
          <w:shd w:val="clear" w:color="auto" w:fill="FFFFFF"/>
        </w:rPr>
        <w:t xml:space="preserve"> </w:t>
      </w:r>
      <w:r>
        <w:rPr>
          <w:shd w:val="clear" w:color="auto" w:fill="FFFFFF"/>
        </w:rPr>
        <w:t>anderem,</w:t>
      </w:r>
      <w:r w:rsidR="00607109">
        <w:rPr>
          <w:shd w:val="clear" w:color="auto" w:fill="FFFFFF"/>
        </w:rPr>
        <w:t xml:space="preserve"> </w:t>
      </w:r>
      <w:r>
        <w:rPr>
          <w:shd w:val="clear" w:color="auto" w:fill="FFFFFF"/>
        </w:rPr>
        <w:t>ob</w:t>
      </w:r>
      <w:r w:rsidR="00607109">
        <w:rPr>
          <w:shd w:val="clear" w:color="auto" w:fill="FFFFFF"/>
        </w:rPr>
        <w:t xml:space="preserve"> </w:t>
      </w:r>
      <w:r>
        <w:rPr>
          <w:shd w:val="clear" w:color="auto" w:fill="FFFFFF"/>
        </w:rPr>
        <w:t>Programme</w:t>
      </w:r>
      <w:r w:rsidR="00607109">
        <w:rPr>
          <w:shd w:val="clear" w:color="auto" w:fill="FFFFFF"/>
        </w:rPr>
        <w:t xml:space="preserve"> </w:t>
      </w:r>
      <w:r>
        <w:rPr>
          <w:shd w:val="clear" w:color="auto" w:fill="FFFFFF"/>
        </w:rPr>
        <w:t>auf</w:t>
      </w:r>
      <w:r w:rsidR="00607109">
        <w:rPr>
          <w:shd w:val="clear" w:color="auto" w:fill="FFFFFF"/>
        </w:rPr>
        <w:t xml:space="preserve"> </w:t>
      </w:r>
      <w:r>
        <w:rPr>
          <w:shd w:val="clear" w:color="auto" w:fill="FFFFFF"/>
        </w:rPr>
        <w:t>das</w:t>
      </w:r>
      <w:r w:rsidR="00607109">
        <w:rPr>
          <w:shd w:val="clear" w:color="auto" w:fill="FFFFFF"/>
        </w:rPr>
        <w:t xml:space="preserve"> </w:t>
      </w:r>
      <w:r>
        <w:rPr>
          <w:shd w:val="clear" w:color="auto" w:fill="FFFFFF"/>
        </w:rPr>
        <w:t>Internet</w:t>
      </w:r>
      <w:r w:rsidR="00607109">
        <w:rPr>
          <w:shd w:val="clear" w:color="auto" w:fill="FFFFFF"/>
        </w:rPr>
        <w:t xml:space="preserve"> </w:t>
      </w:r>
      <w:r>
        <w:rPr>
          <w:shd w:val="clear" w:color="auto" w:fill="FFFFFF"/>
        </w:rPr>
        <w:t>oder</w:t>
      </w:r>
      <w:r w:rsidR="00607109">
        <w:rPr>
          <w:shd w:val="clear" w:color="auto" w:fill="FFFFFF"/>
        </w:rPr>
        <w:t xml:space="preserve"> </w:t>
      </w:r>
      <w:r>
        <w:rPr>
          <w:shd w:val="clear" w:color="auto" w:fill="FFFFFF"/>
        </w:rPr>
        <w:t>aus</w:t>
      </w:r>
      <w:r w:rsidR="00607109">
        <w:rPr>
          <w:shd w:val="clear" w:color="auto" w:fill="FFFFFF"/>
        </w:rPr>
        <w:t xml:space="preserve"> </w:t>
      </w:r>
      <w:r>
        <w:rPr>
          <w:shd w:val="clear" w:color="auto" w:fill="FFFFFF"/>
        </w:rPr>
        <w:t>dem</w:t>
      </w:r>
      <w:r w:rsidR="00607109">
        <w:rPr>
          <w:shd w:val="clear" w:color="auto" w:fill="FFFFFF"/>
        </w:rPr>
        <w:t xml:space="preserve"> </w:t>
      </w:r>
      <w:r>
        <w:rPr>
          <w:shd w:val="clear" w:color="auto" w:fill="FFFFFF"/>
        </w:rPr>
        <w:t>Internet</w:t>
      </w:r>
      <w:r w:rsidR="00607109">
        <w:rPr>
          <w:shd w:val="clear" w:color="auto" w:fill="FFFFFF"/>
        </w:rPr>
        <w:t xml:space="preserve"> </w:t>
      </w:r>
      <w:r>
        <w:rPr>
          <w:shd w:val="clear" w:color="auto" w:fill="FFFFFF"/>
        </w:rPr>
        <w:t>auf</w:t>
      </w:r>
      <w:r w:rsidR="00607109">
        <w:rPr>
          <w:shd w:val="clear" w:color="auto" w:fill="FFFFFF"/>
        </w:rPr>
        <w:t xml:space="preserve"> </w:t>
      </w:r>
      <w:r w:rsidR="00083758">
        <w:rPr>
          <w:shd w:val="clear" w:color="auto" w:fill="FFFFFF"/>
        </w:rPr>
        <w:t>den</w:t>
      </w:r>
      <w:r w:rsidR="00607109">
        <w:rPr>
          <w:shd w:val="clear" w:color="auto" w:fill="FFFFFF"/>
        </w:rPr>
        <w:t xml:space="preserve"> </w:t>
      </w:r>
      <w:r>
        <w:rPr>
          <w:shd w:val="clear" w:color="auto" w:fill="FFFFFF"/>
        </w:rPr>
        <w:t>Computer</w:t>
      </w:r>
      <w:r w:rsidR="00607109">
        <w:rPr>
          <w:shd w:val="clear" w:color="auto" w:fill="FFFFFF"/>
        </w:rPr>
        <w:t xml:space="preserve"> </w:t>
      </w:r>
      <w:r>
        <w:rPr>
          <w:shd w:val="clear" w:color="auto" w:fill="FFFFFF"/>
        </w:rPr>
        <w:t>zugreifen</w:t>
      </w:r>
      <w:r w:rsidR="00607109">
        <w:rPr>
          <w:shd w:val="clear" w:color="auto" w:fill="FFFFFF"/>
        </w:rPr>
        <w:t xml:space="preserve"> </w:t>
      </w:r>
      <w:r>
        <w:rPr>
          <w:shd w:val="clear" w:color="auto" w:fill="FFFFFF"/>
        </w:rPr>
        <w:t>wollen</w:t>
      </w:r>
      <w:r w:rsidR="00607109">
        <w:rPr>
          <w:shd w:val="clear" w:color="auto" w:fill="FFFFFF"/>
        </w:rPr>
        <w:t xml:space="preserve"> </w:t>
      </w:r>
      <w:r>
        <w:rPr>
          <w:shd w:val="clear" w:color="auto" w:fill="FFFFFF"/>
        </w:rPr>
        <w:t>und</w:t>
      </w:r>
      <w:r w:rsidR="00607109">
        <w:rPr>
          <w:shd w:val="clear" w:color="auto" w:fill="FFFFFF"/>
        </w:rPr>
        <w:t xml:space="preserve"> </w:t>
      </w:r>
      <w:r>
        <w:rPr>
          <w:shd w:val="clear" w:color="auto" w:fill="FFFFFF"/>
        </w:rPr>
        <w:t>dürfen.</w:t>
      </w:r>
      <w:r w:rsidR="00607109">
        <w:rPr>
          <w:shd w:val="clear" w:color="auto" w:fill="FFFFFF"/>
        </w:rPr>
        <w:t xml:space="preserve"> </w:t>
      </w:r>
      <w:r w:rsidR="00083758">
        <w:rPr>
          <w:shd w:val="clear" w:color="auto" w:fill="FFFFFF"/>
        </w:rPr>
        <w:t>D</w:t>
      </w:r>
      <w:r w:rsidRPr="00083758">
        <w:t>ie</w:t>
      </w:r>
      <w:r w:rsidR="00607109">
        <w:t xml:space="preserve"> </w:t>
      </w:r>
      <w:r w:rsidRPr="00083758">
        <w:t>Firewall</w:t>
      </w:r>
      <w:r w:rsidR="00607109">
        <w:t xml:space="preserve"> </w:t>
      </w:r>
      <w:r w:rsidR="00083758" w:rsidRPr="00083758">
        <w:t>schützt</w:t>
      </w:r>
      <w:r w:rsidR="00607109">
        <w:t xml:space="preserve"> </w:t>
      </w:r>
      <w:r w:rsidRPr="00083758">
        <w:t>vor</w:t>
      </w:r>
      <w:r w:rsidR="00607109">
        <w:t xml:space="preserve"> </w:t>
      </w:r>
      <w:r w:rsidRPr="00083758">
        <w:t>unberechtigten</w:t>
      </w:r>
      <w:r w:rsidR="00607109">
        <w:t xml:space="preserve"> </w:t>
      </w:r>
      <w:r w:rsidRPr="00083758">
        <w:t>Zugriffen</w:t>
      </w:r>
      <w:r w:rsidR="00607109">
        <w:t xml:space="preserve"> </w:t>
      </w:r>
      <w:r w:rsidRPr="00083758">
        <w:t>von</w:t>
      </w:r>
      <w:r w:rsidR="00607109">
        <w:t xml:space="preserve"> </w:t>
      </w:r>
      <w:r w:rsidRPr="00083758">
        <w:t>innen</w:t>
      </w:r>
      <w:r w:rsidR="00607109">
        <w:t xml:space="preserve"> </w:t>
      </w:r>
      <w:r w:rsidRPr="00083758">
        <w:t>und</w:t>
      </w:r>
      <w:r w:rsidR="00607109">
        <w:t xml:space="preserve"> </w:t>
      </w:r>
      <w:r w:rsidRPr="00083758">
        <w:t>von</w:t>
      </w:r>
      <w:r w:rsidR="00607109">
        <w:t xml:space="preserve"> </w:t>
      </w:r>
      <w:r w:rsidRPr="00083758">
        <w:t>außen.</w:t>
      </w:r>
    </w:p>
    <w:p w14:paraId="0FC93734" w14:textId="3CDD502A" w:rsidR="00327884" w:rsidRPr="001767DC" w:rsidRDefault="007E2F99" w:rsidP="001767DC">
      <w:pPr>
        <w:rPr>
          <w:b/>
        </w:rPr>
      </w:pPr>
      <w:r w:rsidRPr="001767DC">
        <w:rPr>
          <w:b/>
        </w:rPr>
        <w:t>Unterschied</w:t>
      </w:r>
      <w:r w:rsidR="00607109" w:rsidRPr="001767DC">
        <w:rPr>
          <w:b/>
        </w:rPr>
        <w:t xml:space="preserve"> </w:t>
      </w:r>
      <w:r w:rsidRPr="001767DC">
        <w:rPr>
          <w:b/>
        </w:rPr>
        <w:t>zwischen</w:t>
      </w:r>
      <w:r w:rsidR="00607109" w:rsidRPr="001767DC">
        <w:rPr>
          <w:b/>
        </w:rPr>
        <w:t xml:space="preserve"> </w:t>
      </w:r>
      <w:r w:rsidRPr="001767DC">
        <w:rPr>
          <w:b/>
        </w:rPr>
        <w:t>Router</w:t>
      </w:r>
      <w:r w:rsidR="00607109" w:rsidRPr="001767DC">
        <w:rPr>
          <w:b/>
        </w:rPr>
        <w:t xml:space="preserve"> </w:t>
      </w:r>
      <w:r w:rsidRPr="001767DC">
        <w:rPr>
          <w:b/>
        </w:rPr>
        <w:t>und</w:t>
      </w:r>
      <w:r w:rsidR="00607109" w:rsidRPr="001767DC">
        <w:rPr>
          <w:b/>
        </w:rPr>
        <w:t xml:space="preserve"> </w:t>
      </w:r>
      <w:r w:rsidRPr="001767DC">
        <w:rPr>
          <w:b/>
        </w:rPr>
        <w:t>Firewall</w:t>
      </w:r>
    </w:p>
    <w:p w14:paraId="20E3BFDA" w14:textId="01E8D78D" w:rsidR="000220FE" w:rsidRDefault="007E2F99" w:rsidP="001767DC">
      <w:r>
        <w:t>Eine</w:t>
      </w:r>
      <w:r w:rsidR="00607109">
        <w:t xml:space="preserve"> </w:t>
      </w:r>
      <w:r>
        <w:t>Firewall</w:t>
      </w:r>
      <w:r w:rsidR="00607109">
        <w:t xml:space="preserve"> </w:t>
      </w:r>
      <w:r>
        <w:t>ist</w:t>
      </w:r>
      <w:r w:rsidR="00607109">
        <w:t xml:space="preserve"> </w:t>
      </w:r>
      <w:r>
        <w:t>im</w:t>
      </w:r>
      <w:r w:rsidR="00607109">
        <w:t xml:space="preserve"> </w:t>
      </w:r>
      <w:r>
        <w:t>Prinzip</w:t>
      </w:r>
      <w:r w:rsidR="00607109">
        <w:t xml:space="preserve"> </w:t>
      </w:r>
      <w:r>
        <w:t>nichts</w:t>
      </w:r>
      <w:r w:rsidR="00607109">
        <w:t xml:space="preserve"> </w:t>
      </w:r>
      <w:r>
        <w:t>anderes</w:t>
      </w:r>
      <w:r w:rsidR="00607109">
        <w:t xml:space="preserve"> </w:t>
      </w:r>
      <w:r>
        <w:t>als</w:t>
      </w:r>
      <w:r w:rsidR="00607109">
        <w:t xml:space="preserve"> </w:t>
      </w:r>
      <w:r>
        <w:t>ein</w:t>
      </w:r>
      <w:r w:rsidR="00607109">
        <w:t xml:space="preserve"> </w:t>
      </w:r>
      <w:r>
        <w:t>Router,</w:t>
      </w:r>
      <w:r w:rsidR="00607109">
        <w:t xml:space="preserve"> </w:t>
      </w:r>
      <w:r>
        <w:t>jedoch</w:t>
      </w:r>
      <w:r w:rsidR="00607109">
        <w:t xml:space="preserve"> </w:t>
      </w:r>
      <w:r>
        <w:t>mit</w:t>
      </w:r>
      <w:r w:rsidR="00607109">
        <w:t xml:space="preserve"> </w:t>
      </w:r>
      <w:r>
        <w:t>einer</w:t>
      </w:r>
      <w:r w:rsidR="00607109">
        <w:t xml:space="preserve"> </w:t>
      </w:r>
      <w:r>
        <w:t>invertierten</w:t>
      </w:r>
      <w:r w:rsidR="00607109">
        <w:t xml:space="preserve"> </w:t>
      </w:r>
      <w:r>
        <w:t>Weiterleitungsphilosophie.</w:t>
      </w:r>
      <w:r w:rsidR="00607109">
        <w:t xml:space="preserve"> </w:t>
      </w:r>
      <w:r>
        <w:t>Ein</w:t>
      </w:r>
      <w:r w:rsidR="00607109">
        <w:t xml:space="preserve"> </w:t>
      </w:r>
      <w:r>
        <w:t>Router</w:t>
      </w:r>
      <w:r w:rsidR="00607109">
        <w:t xml:space="preserve"> </w:t>
      </w:r>
      <w:r>
        <w:t>ist</w:t>
      </w:r>
      <w:r w:rsidR="00607109">
        <w:t xml:space="preserve"> </w:t>
      </w:r>
      <w:r>
        <w:t>maximal</w:t>
      </w:r>
      <w:r w:rsidR="00607109">
        <w:t xml:space="preserve"> </w:t>
      </w:r>
      <w:r>
        <w:t>offen,</w:t>
      </w:r>
      <w:r w:rsidR="00607109">
        <w:t xml:space="preserve"> </w:t>
      </w:r>
      <w:r>
        <w:t>bestrebt,</w:t>
      </w:r>
      <w:r w:rsidR="00607109">
        <w:t xml:space="preserve"> </w:t>
      </w:r>
      <w:r>
        <w:t>hat</w:t>
      </w:r>
      <w:r w:rsidR="00607109">
        <w:t xml:space="preserve"> </w:t>
      </w:r>
      <w:r>
        <w:t>also</w:t>
      </w:r>
      <w:r w:rsidR="00607109">
        <w:t xml:space="preserve"> </w:t>
      </w:r>
      <w:r>
        <w:t>das</w:t>
      </w:r>
      <w:r w:rsidR="00607109">
        <w:t xml:space="preserve"> </w:t>
      </w:r>
      <w:r>
        <w:t>Ziel,</w:t>
      </w:r>
      <w:r w:rsidR="00607109">
        <w:t xml:space="preserve"> </w:t>
      </w:r>
      <w:r>
        <w:t>so</w:t>
      </w:r>
      <w:r w:rsidR="00607109">
        <w:t xml:space="preserve"> </w:t>
      </w:r>
      <w:r>
        <w:t>viel</w:t>
      </w:r>
      <w:r w:rsidR="00607109">
        <w:t xml:space="preserve"> </w:t>
      </w:r>
      <w:r>
        <w:t>als</w:t>
      </w:r>
      <w:r w:rsidR="00607109">
        <w:t xml:space="preserve"> </w:t>
      </w:r>
      <w:r>
        <w:t>möglich</w:t>
      </w:r>
      <w:r w:rsidR="00607109">
        <w:t xml:space="preserve"> </w:t>
      </w:r>
      <w:r>
        <w:t>Daten</w:t>
      </w:r>
      <w:r w:rsidR="00607109">
        <w:t xml:space="preserve"> </w:t>
      </w:r>
      <w:r>
        <w:t>weiter</w:t>
      </w:r>
      <w:r w:rsidR="00607109">
        <w:t xml:space="preserve"> </w:t>
      </w:r>
      <w:r>
        <w:t>zu</w:t>
      </w:r>
      <w:r w:rsidR="00607109">
        <w:t xml:space="preserve"> </w:t>
      </w:r>
      <w:r>
        <w:t>transportieren.</w:t>
      </w:r>
      <w:r w:rsidR="00607109">
        <w:t xml:space="preserve"> </w:t>
      </w:r>
      <w:r>
        <w:t>Hier</w:t>
      </w:r>
      <w:r w:rsidR="00607109">
        <w:t xml:space="preserve"> </w:t>
      </w:r>
      <w:r>
        <w:t>müssen</w:t>
      </w:r>
      <w:r w:rsidR="00607109">
        <w:t xml:space="preserve"> </w:t>
      </w:r>
      <w:r>
        <w:t>gewünschte</w:t>
      </w:r>
      <w:r w:rsidR="00607109">
        <w:t xml:space="preserve"> </w:t>
      </w:r>
      <w:r>
        <w:t>Beschränkungen</w:t>
      </w:r>
      <w:r w:rsidR="00607109">
        <w:t xml:space="preserve"> </w:t>
      </w:r>
      <w:r>
        <w:t>bewusst</w:t>
      </w:r>
      <w:r w:rsidR="00607109">
        <w:t xml:space="preserve"> </w:t>
      </w:r>
      <w:r>
        <w:t>konfiguriert</w:t>
      </w:r>
      <w:r w:rsidR="00607109">
        <w:t xml:space="preserve"> </w:t>
      </w:r>
      <w:r>
        <w:t>werden</w:t>
      </w:r>
      <w:r w:rsidR="00607109">
        <w:t xml:space="preserve"> </w:t>
      </w:r>
      <w:r>
        <w:t>(sogenannte</w:t>
      </w:r>
      <w:r w:rsidR="00607109">
        <w:t xml:space="preserve"> </w:t>
      </w:r>
      <w:r>
        <w:t>Access-Control-Lists,</w:t>
      </w:r>
      <w:r w:rsidR="00607109">
        <w:t xml:space="preserve"> </w:t>
      </w:r>
      <w:r>
        <w:t>ACL).</w:t>
      </w:r>
      <w:r w:rsidR="00607109">
        <w:t xml:space="preserve"> </w:t>
      </w:r>
      <w:r>
        <w:t>Unerwünschter</w:t>
      </w:r>
      <w:r w:rsidR="00607109">
        <w:t xml:space="preserve"> </w:t>
      </w:r>
      <w:r>
        <w:t>Verkehr</w:t>
      </w:r>
      <w:r w:rsidR="00607109">
        <w:t xml:space="preserve"> </w:t>
      </w:r>
      <w:r>
        <w:t>muss</w:t>
      </w:r>
      <w:r w:rsidR="00607109">
        <w:t xml:space="preserve"> </w:t>
      </w:r>
      <w:r>
        <w:t>also</w:t>
      </w:r>
      <w:r w:rsidR="00607109">
        <w:t xml:space="preserve"> </w:t>
      </w:r>
      <w:r>
        <w:t>bewusst</w:t>
      </w:r>
      <w:r w:rsidR="00607109">
        <w:t xml:space="preserve"> </w:t>
      </w:r>
      <w:r>
        <w:t>durch</w:t>
      </w:r>
      <w:r w:rsidR="00607109">
        <w:t xml:space="preserve"> </w:t>
      </w:r>
      <w:r>
        <w:t>Konfiguration</w:t>
      </w:r>
      <w:r w:rsidR="00607109">
        <w:t xml:space="preserve"> </w:t>
      </w:r>
      <w:r>
        <w:t>verboten</w:t>
      </w:r>
      <w:r w:rsidR="00607109">
        <w:t xml:space="preserve"> </w:t>
      </w:r>
      <w:r>
        <w:t>werden.</w:t>
      </w:r>
      <w:r w:rsidR="00607109">
        <w:t xml:space="preserve"> </w:t>
      </w:r>
      <w:r>
        <w:t>Eine</w:t>
      </w:r>
      <w:r w:rsidR="00607109">
        <w:t xml:space="preserve"> </w:t>
      </w:r>
      <w:r>
        <w:t>Firewall</w:t>
      </w:r>
      <w:r w:rsidR="00607109">
        <w:t xml:space="preserve"> </w:t>
      </w:r>
      <w:r>
        <w:t>verhält</w:t>
      </w:r>
      <w:r w:rsidR="00607109">
        <w:t xml:space="preserve"> </w:t>
      </w:r>
      <w:r>
        <w:t>sich</w:t>
      </w:r>
      <w:r w:rsidR="00607109">
        <w:t xml:space="preserve"> </w:t>
      </w:r>
      <w:r>
        <w:t>genau</w:t>
      </w:r>
      <w:r w:rsidR="00607109">
        <w:t xml:space="preserve"> </w:t>
      </w:r>
      <w:r>
        <w:t>andersherum.</w:t>
      </w:r>
      <w:r w:rsidR="00607109">
        <w:t xml:space="preserve"> </w:t>
      </w:r>
      <w:r>
        <w:t>Hier</w:t>
      </w:r>
      <w:r w:rsidR="00607109">
        <w:t xml:space="preserve"> </w:t>
      </w:r>
      <w:r>
        <w:t>ist</w:t>
      </w:r>
      <w:r w:rsidR="00607109">
        <w:t xml:space="preserve"> </w:t>
      </w:r>
      <w:r>
        <w:t>jeglicher</w:t>
      </w:r>
      <w:r w:rsidR="00607109">
        <w:t xml:space="preserve"> </w:t>
      </w:r>
      <w:r>
        <w:t>Verkehr</w:t>
      </w:r>
      <w:r w:rsidR="00607109">
        <w:t xml:space="preserve"> </w:t>
      </w:r>
      <w:r>
        <w:t>von</w:t>
      </w:r>
      <w:r w:rsidR="00607109">
        <w:t xml:space="preserve"> </w:t>
      </w:r>
      <w:r>
        <w:t>vornherein</w:t>
      </w:r>
      <w:r w:rsidR="00607109">
        <w:t xml:space="preserve"> </w:t>
      </w:r>
      <w:r>
        <w:t>verboten.</w:t>
      </w:r>
      <w:r w:rsidR="00607109">
        <w:t xml:space="preserve"> </w:t>
      </w:r>
      <w:r>
        <w:t>Will</w:t>
      </w:r>
      <w:r w:rsidR="00607109">
        <w:t xml:space="preserve"> </w:t>
      </w:r>
      <w:r>
        <w:t>man</w:t>
      </w:r>
      <w:r w:rsidR="00607109">
        <w:t xml:space="preserve"> </w:t>
      </w:r>
      <w:r>
        <w:t>bestimmte</w:t>
      </w:r>
      <w:r w:rsidR="00607109">
        <w:t xml:space="preserve"> </w:t>
      </w:r>
      <w:r>
        <w:t>Daten</w:t>
      </w:r>
      <w:r w:rsidR="00607109">
        <w:t xml:space="preserve"> </w:t>
      </w:r>
      <w:r>
        <w:t>weiterleiten,</w:t>
      </w:r>
      <w:r w:rsidR="00607109">
        <w:t xml:space="preserve"> </w:t>
      </w:r>
      <w:r>
        <w:t>muss</w:t>
      </w:r>
      <w:r w:rsidR="00607109">
        <w:t xml:space="preserve"> </w:t>
      </w:r>
      <w:r>
        <w:t>dies</w:t>
      </w:r>
      <w:r w:rsidR="00607109">
        <w:t xml:space="preserve"> </w:t>
      </w:r>
      <w:r>
        <w:t>explizit</w:t>
      </w:r>
      <w:r w:rsidR="00607109">
        <w:t xml:space="preserve"> </w:t>
      </w:r>
      <w:r>
        <w:t>durch</w:t>
      </w:r>
      <w:r w:rsidR="00607109">
        <w:t xml:space="preserve"> </w:t>
      </w:r>
      <w:r>
        <w:t>Konfiguration</w:t>
      </w:r>
      <w:r w:rsidR="00607109">
        <w:t xml:space="preserve"> </w:t>
      </w:r>
      <w:r>
        <w:t>erlaubt</w:t>
      </w:r>
      <w:r w:rsidR="00607109">
        <w:t xml:space="preserve"> </w:t>
      </w:r>
      <w:r>
        <w:t>werden.</w:t>
      </w:r>
    </w:p>
    <w:p w14:paraId="5CA1DE63" w14:textId="77777777" w:rsidR="000220FE" w:rsidRDefault="000220FE">
      <w:pPr>
        <w:jc w:val="left"/>
        <w:rPr>
          <w:rFonts w:ascii="CorporateAPro-Regular" w:hAnsi="CorporateAPro-Regular"/>
          <w:color w:val="1D1D1B"/>
          <w:sz w:val="20"/>
          <w:szCs w:val="20"/>
        </w:rPr>
      </w:pPr>
      <w:r>
        <w:rPr>
          <w:rFonts w:ascii="CorporateAPro-Regular" w:hAnsi="CorporateAPro-Regular"/>
          <w:color w:val="1D1D1B"/>
          <w:sz w:val="20"/>
          <w:szCs w:val="20"/>
        </w:rPr>
        <w:br w:type="page"/>
      </w:r>
    </w:p>
    <w:p w14:paraId="2D45037A" w14:textId="77777777" w:rsidR="00A854B0" w:rsidRDefault="00A854B0" w:rsidP="0030780C">
      <w:pPr>
        <w:pStyle w:val="berschrift1"/>
        <w:rPr>
          <w:lang w:val="en-GB"/>
        </w:rPr>
      </w:pPr>
      <w:bookmarkStart w:id="336" w:name="_Toc439697820"/>
      <w:r>
        <w:rPr>
          <w:lang w:val="en-GB"/>
        </w:rPr>
        <w:lastRenderedPageBreak/>
        <w:t>virtual LAN (VLAN)</w:t>
      </w:r>
      <w:bookmarkEnd w:id="336"/>
    </w:p>
    <w:p w14:paraId="03DC1CA9" w14:textId="1209DA67" w:rsidR="000220FE" w:rsidRDefault="00A854B0" w:rsidP="000220FE">
      <w:r>
        <w:rPr>
          <w:lang w:val="en-GB"/>
        </w:rPr>
        <w:fldChar w:fldCharType="begin"/>
      </w:r>
      <w:r>
        <w:instrText xml:space="preserve"> XE "</w:instrText>
      </w:r>
      <w:r w:rsidRPr="00801592">
        <w:rPr>
          <w:rPrChange w:id="337" w:author="Janik Vonrotz" w:date="2016-01-04T17:38:00Z">
            <w:rPr>
              <w:lang w:val="en-GB"/>
            </w:rPr>
          </w:rPrChange>
        </w:rPr>
        <w:instrText>virtual LAN (VLAN)</w:instrText>
      </w:r>
      <w:r>
        <w:instrText xml:space="preserve">" </w:instrText>
      </w:r>
      <w:r>
        <w:rPr>
          <w:lang w:val="en-GB"/>
        </w:rPr>
        <w:fldChar w:fldCharType="end"/>
      </w:r>
      <w:r w:rsidR="00E927D8" w:rsidRPr="00E927D8">
        <w:t xml:space="preserve">Bezieht sich auf den 7. </w:t>
      </w:r>
      <w:r w:rsidR="00E927D8">
        <w:t>Kursteil.</w:t>
      </w:r>
    </w:p>
    <w:p w14:paraId="1F0C635B" w14:textId="2AD49A7E" w:rsidR="008F12A3" w:rsidRDefault="008F12A3" w:rsidP="000220FE">
      <w:r>
        <w:t>Ist eine isolierte und partionierte Broadcast Domäne innerhalb eines OSI Layer 2 Netwerks.</w:t>
      </w:r>
    </w:p>
    <w:p w14:paraId="3FF86EB7" w14:textId="7488BA61" w:rsidR="00E927D8" w:rsidRPr="00FD4978" w:rsidRDefault="00A854B0" w:rsidP="000220FE">
      <w:pPr>
        <w:rPr>
          <w:b/>
        </w:rPr>
      </w:pPr>
      <w:r w:rsidRPr="00FD4978">
        <w:rPr>
          <w:b/>
        </w:rPr>
        <w:t>Broadcast-Domain</w:t>
      </w:r>
    </w:p>
    <w:p w14:paraId="1A0791B9" w14:textId="535E7C6C" w:rsidR="00A854B0" w:rsidRDefault="00A21901" w:rsidP="000220FE">
      <w:r>
        <w:t>Innerhalb dieser Domäne, also eine Anzahl von Peers, die durch ihre Netzwerkkonfiguration zusammengeschlossen sind, werden Broadcasts zugestellt. Ab einer bestimmten Peer-Anzahl führt das zu einer Überlastung der Netzwerkkapazitäten. Mit VLANs möchte man den Netzwerkverkehr eindämmen.</w:t>
      </w:r>
    </w:p>
    <w:p w14:paraId="2EFD2677" w14:textId="2785F38B" w:rsidR="00A854B0" w:rsidRDefault="00A854B0" w:rsidP="000220FE">
      <w:pPr>
        <w:rPr>
          <w:b/>
        </w:rPr>
      </w:pPr>
      <w:r w:rsidRPr="00FD4978">
        <w:rPr>
          <w:b/>
        </w:rPr>
        <w:t>MAC-basierte VLAN</w:t>
      </w:r>
    </w:p>
    <w:p w14:paraId="58DCDFFB" w14:textId="14055097" w:rsidR="00666C4F" w:rsidRPr="00FD4978" w:rsidRDefault="00666C4F" w:rsidP="000220FE">
      <w:pPr>
        <w:rPr>
          <w:b/>
        </w:rPr>
      </w:pPr>
      <w:r>
        <w:t>Dynamische VLAN. Die Zuteilung eines VLAN Tag erfolgt automatisch durch eine Software.</w:t>
      </w:r>
    </w:p>
    <w:p w14:paraId="774EAF82" w14:textId="45F8D423" w:rsidR="00FD4978" w:rsidRDefault="00FD4978" w:rsidP="00FD4978">
      <w:pPr>
        <w:pStyle w:val="Listenabsatz"/>
        <w:numPr>
          <w:ilvl w:val="0"/>
          <w:numId w:val="24"/>
        </w:numPr>
      </w:pPr>
      <w:r>
        <w:t>Die Zuordnung zu den VLAN Domänen erfolgt durch die MAC-Adresse.</w:t>
      </w:r>
    </w:p>
    <w:p w14:paraId="75EF270A" w14:textId="120E000B" w:rsidR="00FD4978" w:rsidRDefault="00FD4978" w:rsidP="00FD4978">
      <w:pPr>
        <w:pStyle w:val="Listenabsatz"/>
        <w:numPr>
          <w:ilvl w:val="0"/>
          <w:numId w:val="24"/>
        </w:numPr>
      </w:pPr>
      <w:r>
        <w:t>Anfällig auf Spoofing-Angriffe.</w:t>
      </w:r>
    </w:p>
    <w:p w14:paraId="4C561B3D" w14:textId="313077FC" w:rsidR="00A854B0" w:rsidRDefault="00A854B0" w:rsidP="000220FE">
      <w:pPr>
        <w:rPr>
          <w:b/>
        </w:rPr>
      </w:pPr>
      <w:r w:rsidRPr="00FD4978">
        <w:rPr>
          <w:b/>
        </w:rPr>
        <w:t>Port-basierte VLAN</w:t>
      </w:r>
    </w:p>
    <w:p w14:paraId="2B77CCA0" w14:textId="5740218F" w:rsidR="00666C4F" w:rsidRPr="00FD4978" w:rsidRDefault="00666C4F" w:rsidP="000220FE">
      <w:pPr>
        <w:rPr>
          <w:b/>
        </w:rPr>
      </w:pPr>
      <w:r>
        <w:t>Auch statische VLANs genannt.</w:t>
      </w:r>
    </w:p>
    <w:p w14:paraId="5ED846D5" w14:textId="2BF7C87A" w:rsidR="00A854B0" w:rsidRDefault="00FD4978" w:rsidP="00FD4978">
      <w:pPr>
        <w:pStyle w:val="Listenabsatz"/>
        <w:numPr>
          <w:ilvl w:val="0"/>
          <w:numId w:val="23"/>
        </w:numPr>
      </w:pPr>
      <w:r>
        <w:t>Jeder Port erhält eine ID</w:t>
      </w:r>
    </w:p>
    <w:p w14:paraId="5BD2C24A" w14:textId="2E6CE2D5" w:rsidR="00FD4978" w:rsidRDefault="00FD4978" w:rsidP="00FD4978">
      <w:pPr>
        <w:pStyle w:val="Listenabsatz"/>
        <w:numPr>
          <w:ilvl w:val="0"/>
          <w:numId w:val="23"/>
        </w:numPr>
      </w:pPr>
      <w:r>
        <w:t>Un</w:t>
      </w:r>
      <w:r w:rsidR="00666C4F">
        <w:t>f</w:t>
      </w:r>
      <w:r>
        <w:t>lexible zuordnung -&gt; muss neu gepatcht werden.</w:t>
      </w:r>
    </w:p>
    <w:p w14:paraId="740C6C03" w14:textId="4FDBEE21" w:rsidR="00FD4978" w:rsidRDefault="00FD4978" w:rsidP="00FD4978">
      <w:pPr>
        <w:pStyle w:val="Listenabsatz"/>
        <w:numPr>
          <w:ilvl w:val="0"/>
          <w:numId w:val="23"/>
        </w:numPr>
      </w:pPr>
      <w:r>
        <w:t>Einfach zu realisieren</w:t>
      </w:r>
    </w:p>
    <w:p w14:paraId="710E4504" w14:textId="24B085E2" w:rsidR="00A854B0" w:rsidRPr="002D0453" w:rsidRDefault="00A854B0" w:rsidP="000220FE">
      <w:pPr>
        <w:rPr>
          <w:b/>
        </w:rPr>
      </w:pPr>
      <w:r w:rsidRPr="002D0453">
        <w:rPr>
          <w:b/>
        </w:rPr>
        <w:t>VLAN-Tags</w:t>
      </w:r>
    </w:p>
    <w:p w14:paraId="230CFC48" w14:textId="4F8FCEF3" w:rsidR="00137328" w:rsidRDefault="00137328" w:rsidP="000220FE">
      <w:r>
        <w:t>Jedes Ethernet Frame erhält einen VLAN Tag auf dem Switch Port.</w:t>
      </w:r>
      <w:r w:rsidR="002D0453">
        <w:t xml:space="preserve"> Mit dem Tag werden die VLANs unterschieden.</w:t>
      </w:r>
    </w:p>
    <w:p w14:paraId="5BA63A53" w14:textId="2B7F94F3" w:rsidR="00A854B0" w:rsidRDefault="00137328" w:rsidP="000220FE">
      <w:r>
        <w:rPr>
          <w:noProof/>
          <w:lang w:eastAsia="de-CH"/>
        </w:rPr>
        <w:drawing>
          <wp:inline distT="0" distB="0" distL="0" distR="0" wp14:anchorId="0D62A17A" wp14:editId="24A57CCA">
            <wp:extent cx="5201175" cy="1786910"/>
            <wp:effectExtent l="0" t="0" r="0" b="3810"/>
            <wp:docPr id="71" name="Grafik 71" descr="http://www.automation.com/images/article/VLAN_figure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www.automation.com/images/article/VLAN_figure3.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07636" cy="1789130"/>
                    </a:xfrm>
                    <a:prstGeom prst="rect">
                      <a:avLst/>
                    </a:prstGeom>
                    <a:noFill/>
                    <a:ln>
                      <a:noFill/>
                    </a:ln>
                  </pic:spPr>
                </pic:pic>
              </a:graphicData>
            </a:graphic>
          </wp:inline>
        </w:drawing>
      </w:r>
    </w:p>
    <w:p w14:paraId="665B85BD" w14:textId="218CF50B" w:rsidR="00A854B0" w:rsidRPr="00ED19D4" w:rsidRDefault="00A854B0" w:rsidP="000220FE">
      <w:pPr>
        <w:rPr>
          <w:b/>
        </w:rPr>
      </w:pPr>
      <w:r w:rsidRPr="00ED19D4">
        <w:rPr>
          <w:b/>
        </w:rPr>
        <w:t>Trunk</w:t>
      </w:r>
    </w:p>
    <w:p w14:paraId="37A15DFF" w14:textId="0EB6CF61" w:rsidR="00A854B0" w:rsidRDefault="004124D3" w:rsidP="000220FE">
      <w:r>
        <w:t>Verbindet mehrere VLANs.</w:t>
      </w:r>
    </w:p>
    <w:p w14:paraId="163E7111" w14:textId="01E1AB23" w:rsidR="00635EB3" w:rsidRDefault="00635EB3" w:rsidP="000220FE">
      <w:r>
        <w:rPr>
          <w:noProof/>
          <w:lang w:eastAsia="de-CH"/>
        </w:rPr>
        <w:lastRenderedPageBreak/>
        <w:drawing>
          <wp:inline distT="0" distB="0" distL="0" distR="0" wp14:anchorId="4A97B2EA" wp14:editId="311530CC">
            <wp:extent cx="4359355" cy="2659310"/>
            <wp:effectExtent l="0" t="0" r="3175" b="8255"/>
            <wp:docPr id="73" name="Grafik 73" descr="http://www.cisco1900router.com/wp-content/uploads/2013/11/Vla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www.cisco1900router.com/wp-content/uploads/2013/11/Vlans-.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361805" cy="2660804"/>
                    </a:xfrm>
                    <a:prstGeom prst="rect">
                      <a:avLst/>
                    </a:prstGeom>
                    <a:noFill/>
                    <a:ln>
                      <a:noFill/>
                    </a:ln>
                  </pic:spPr>
                </pic:pic>
              </a:graphicData>
            </a:graphic>
          </wp:inline>
        </w:drawing>
      </w:r>
    </w:p>
    <w:p w14:paraId="2F04E607" w14:textId="08B130E1" w:rsidR="00A854B0" w:rsidRPr="00ED19D4" w:rsidRDefault="00A854B0" w:rsidP="000220FE">
      <w:pPr>
        <w:rPr>
          <w:b/>
        </w:rPr>
      </w:pPr>
      <w:r w:rsidRPr="00ED19D4">
        <w:rPr>
          <w:b/>
        </w:rPr>
        <w:t>Standards</w:t>
      </w:r>
    </w:p>
    <w:p w14:paraId="10ACCE2E" w14:textId="226A469D" w:rsidR="00ED19D4" w:rsidRDefault="00DC2D84" w:rsidP="000220FE">
      <w:r>
        <w:t>Jeder Hersteller hat eigene Standards definiert.</w:t>
      </w:r>
    </w:p>
    <w:p w14:paraId="5F7F474E" w14:textId="7F85D64C" w:rsidR="00DC2D84" w:rsidRDefault="00DC2D84" w:rsidP="00DC2D84">
      <w:pPr>
        <w:pStyle w:val="Listenabsatz"/>
        <w:numPr>
          <w:ilvl w:val="0"/>
          <w:numId w:val="25"/>
        </w:numPr>
        <w:rPr>
          <w:lang w:val="en-GB"/>
        </w:rPr>
      </w:pPr>
      <w:r w:rsidRPr="00DC2D84">
        <w:rPr>
          <w:lang w:val="en-GB"/>
        </w:rPr>
        <w:t>802.1q (u.a. ZyXEL)</w:t>
      </w:r>
      <w:r>
        <w:rPr>
          <w:lang w:val="en-GB"/>
        </w:rPr>
        <w:t xml:space="preserve"> -&gt; bekannteste</w:t>
      </w:r>
    </w:p>
    <w:p w14:paraId="7BFFA561" w14:textId="7F5AF53E" w:rsidR="00DC2D84" w:rsidRDefault="00DC2D84" w:rsidP="00DC2D84">
      <w:pPr>
        <w:pStyle w:val="Listenabsatz"/>
        <w:numPr>
          <w:ilvl w:val="0"/>
          <w:numId w:val="25"/>
        </w:numPr>
        <w:rPr>
          <w:lang w:val="en-GB"/>
        </w:rPr>
      </w:pPr>
      <w:r w:rsidRPr="00DC2D84">
        <w:rPr>
          <w:lang w:val="en-GB"/>
        </w:rPr>
        <w:t>Cisco ISL (“Inter Switch Link”)</w:t>
      </w:r>
    </w:p>
    <w:p w14:paraId="6223AC55" w14:textId="6ED85346" w:rsidR="00DC2D84" w:rsidRPr="00DC2D84" w:rsidRDefault="00DC2D84" w:rsidP="00DC2D84">
      <w:pPr>
        <w:pStyle w:val="Listenabsatz"/>
        <w:numPr>
          <w:ilvl w:val="0"/>
          <w:numId w:val="25"/>
        </w:numPr>
        <w:rPr>
          <w:lang w:val="en-GB"/>
        </w:rPr>
      </w:pPr>
      <w:r w:rsidRPr="00DC2D84">
        <w:rPr>
          <w:lang w:val="en-GB"/>
        </w:rPr>
        <w:t>3Com VLT (“Virtual LAN Trunk”)</w:t>
      </w:r>
    </w:p>
    <w:p w14:paraId="4F0BAFFB" w14:textId="60597EA6" w:rsidR="00ED19D4" w:rsidRDefault="00ED19D4" w:rsidP="000220FE">
      <w:pPr>
        <w:rPr>
          <w:b/>
        </w:rPr>
      </w:pPr>
      <w:r w:rsidRPr="00ED19D4">
        <w:rPr>
          <w:b/>
        </w:rPr>
        <w:t>Verbindung zwischen VLANs</w:t>
      </w:r>
    </w:p>
    <w:p w14:paraId="645C8EFA" w14:textId="6EDD316C" w:rsidR="00ED19D4" w:rsidRPr="00ED19D4" w:rsidRDefault="00ED19D4" w:rsidP="000220FE">
      <w:r w:rsidRPr="00ED19D4">
        <w:t>Ein Router (Layer 3) merkt nichts vom Tagging, ein Switch (Layer 2) nichts vom Routing. Ungetaggte VLANs müssen als zwei Subnetze über einen Router verbunden werden.</w:t>
      </w:r>
    </w:p>
    <w:p w14:paraId="54173C57" w14:textId="3272C863" w:rsidR="00ED19D4" w:rsidRPr="00ED19D4" w:rsidRDefault="00ED19D4" w:rsidP="000220FE">
      <w:pPr>
        <w:rPr>
          <w:b/>
        </w:rPr>
      </w:pPr>
      <w:r w:rsidRPr="00ED19D4">
        <w:rPr>
          <w:b/>
          <w:noProof/>
          <w:lang w:eastAsia="de-CH"/>
        </w:rPr>
        <w:drawing>
          <wp:inline distT="0" distB="0" distL="0" distR="0" wp14:anchorId="1714C6C6" wp14:editId="131A5DBE">
            <wp:extent cx="4298052" cy="2293819"/>
            <wp:effectExtent l="0" t="0" r="7620" b="0"/>
            <wp:docPr id="72" name="Grafi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298052" cy="2293819"/>
                    </a:xfrm>
                    <a:prstGeom prst="rect">
                      <a:avLst/>
                    </a:prstGeom>
                  </pic:spPr>
                </pic:pic>
              </a:graphicData>
            </a:graphic>
          </wp:inline>
        </w:drawing>
      </w:r>
    </w:p>
    <w:p w14:paraId="198778D0" w14:textId="77777777" w:rsidR="00ED19D4" w:rsidRPr="00E927D8" w:rsidRDefault="00ED19D4" w:rsidP="000220FE"/>
    <w:p w14:paraId="705D4384" w14:textId="77777777" w:rsidR="0030780C" w:rsidRDefault="0030780C" w:rsidP="000220FE">
      <w:pPr>
        <w:rPr>
          <w:rFonts w:eastAsiaTheme="majorEastAsia"/>
        </w:rPr>
      </w:pPr>
      <w:r>
        <w:br w:type="page"/>
      </w:r>
    </w:p>
    <w:p w14:paraId="398D4B3B" w14:textId="77777777" w:rsidR="005B7DEA" w:rsidRDefault="005B7DEA" w:rsidP="005B7DEA">
      <w:pPr>
        <w:pStyle w:val="berschrift1"/>
      </w:pPr>
      <w:bookmarkStart w:id="338" w:name="_Toc439697821"/>
      <w:r>
        <w:lastRenderedPageBreak/>
        <w:t>Virtual Private Network (</w:t>
      </w:r>
      <w:r w:rsidR="006D4874">
        <w:t>VPN</w:t>
      </w:r>
      <w:r>
        <w:t>)</w:t>
      </w:r>
      <w:bookmarkEnd w:id="338"/>
    </w:p>
    <w:p w14:paraId="31FCE08C" w14:textId="7F29EE05" w:rsidR="00635EB3" w:rsidRDefault="005B7DEA" w:rsidP="005B7DEA">
      <w:r>
        <w:fldChar w:fldCharType="begin"/>
      </w:r>
      <w:r>
        <w:instrText xml:space="preserve"> XE "</w:instrText>
      </w:r>
      <w:r w:rsidRPr="00635CCB">
        <w:instrText>Virtual Private Network (VPN)</w:instrText>
      </w:r>
      <w:r>
        <w:instrText xml:space="preserve">" </w:instrText>
      </w:r>
      <w:r>
        <w:fldChar w:fldCharType="end"/>
      </w:r>
      <w:r>
        <w:t xml:space="preserve"> </w:t>
      </w:r>
      <w:r w:rsidR="00635EB3">
        <w:t>Bezieht sich auf den 8. Kursteil.</w:t>
      </w:r>
    </w:p>
    <w:p w14:paraId="14CD4AC0" w14:textId="581C477C" w:rsidR="005B7DEA" w:rsidRPr="00635EB3" w:rsidRDefault="0084026A" w:rsidP="00635EB3">
      <w:r>
        <w:t>Kommunikation für einem Netzwerk oder einem Partner wird getunnelt.</w:t>
      </w:r>
    </w:p>
    <w:p w14:paraId="2F5609B7" w14:textId="77777777" w:rsidR="006D4874" w:rsidRPr="006D4874" w:rsidRDefault="006D4874" w:rsidP="006D4874">
      <w:r w:rsidRPr="006D4874">
        <w:rPr>
          <w:noProof/>
          <w:lang w:eastAsia="de-CH"/>
        </w:rPr>
        <w:drawing>
          <wp:inline distT="0" distB="0" distL="0" distR="0" wp14:anchorId="2F5609DD" wp14:editId="2F5609DE">
            <wp:extent cx="5760720" cy="2411095"/>
            <wp:effectExtent l="0" t="0" r="0" b="8255"/>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0720" cy="2411095"/>
                    </a:xfrm>
                    <a:prstGeom prst="rect">
                      <a:avLst/>
                    </a:prstGeom>
                  </pic:spPr>
                </pic:pic>
              </a:graphicData>
            </a:graphic>
          </wp:inline>
        </w:drawing>
      </w:r>
    </w:p>
    <w:p w14:paraId="2F5609B8" w14:textId="259691D7" w:rsidR="006D4874" w:rsidRPr="002D023A" w:rsidRDefault="006D4874" w:rsidP="006D4874">
      <w:pPr>
        <w:rPr>
          <w:lang w:val="de-DE"/>
        </w:rPr>
      </w:pPr>
      <w:r w:rsidRPr="002D023A">
        <w:rPr>
          <w:lang w:val="de-DE"/>
        </w:rPr>
        <w:t>VPN</w:t>
      </w:r>
      <w:r w:rsidR="00607109">
        <w:rPr>
          <w:lang w:val="de-DE"/>
        </w:rPr>
        <w:t xml:space="preserve"> </w:t>
      </w:r>
      <w:r w:rsidRPr="002D023A">
        <w:rPr>
          <w:lang w:val="de-DE"/>
        </w:rPr>
        <w:t>Gatewy</w:t>
      </w:r>
      <w:r w:rsidR="00607109">
        <w:rPr>
          <w:lang w:val="de-DE"/>
        </w:rPr>
        <w:t xml:space="preserve"> </w:t>
      </w:r>
      <w:r w:rsidRPr="002D023A">
        <w:rPr>
          <w:lang w:val="de-DE"/>
        </w:rPr>
        <w:t>(nicht</w:t>
      </w:r>
      <w:r w:rsidR="00607109">
        <w:rPr>
          <w:lang w:val="de-DE"/>
        </w:rPr>
        <w:t xml:space="preserve"> </w:t>
      </w:r>
      <w:r w:rsidRPr="002D023A">
        <w:rPr>
          <w:lang w:val="de-DE"/>
        </w:rPr>
        <w:t>Server)</w:t>
      </w:r>
      <w:r w:rsidR="00607109">
        <w:rPr>
          <w:lang w:val="de-DE"/>
        </w:rPr>
        <w:t xml:space="preserve"> </w:t>
      </w:r>
      <w:r w:rsidRPr="002D023A">
        <w:rPr>
          <w:lang w:val="de-DE"/>
        </w:rPr>
        <w:t>routet</w:t>
      </w:r>
      <w:r w:rsidR="00607109">
        <w:rPr>
          <w:lang w:val="de-DE"/>
        </w:rPr>
        <w:t xml:space="preserve"> </w:t>
      </w:r>
      <w:r w:rsidRPr="002D023A">
        <w:rPr>
          <w:lang w:val="de-DE"/>
        </w:rPr>
        <w:t>Subnetze</w:t>
      </w:r>
      <w:r w:rsidR="00607109">
        <w:rPr>
          <w:lang w:val="de-DE"/>
        </w:rPr>
        <w:t xml:space="preserve"> </w:t>
      </w:r>
      <w:r w:rsidRPr="002D023A">
        <w:rPr>
          <w:lang w:val="de-DE"/>
        </w:rPr>
        <w:t>A,</w:t>
      </w:r>
      <w:r w:rsidR="00607109">
        <w:rPr>
          <w:lang w:val="de-DE"/>
        </w:rPr>
        <w:t xml:space="preserve"> </w:t>
      </w:r>
      <w:r w:rsidRPr="002D023A">
        <w:rPr>
          <w:lang w:val="de-DE"/>
        </w:rPr>
        <w:t>B,</w:t>
      </w:r>
      <w:r w:rsidR="00607109">
        <w:rPr>
          <w:lang w:val="de-DE"/>
        </w:rPr>
        <w:t xml:space="preserve"> </w:t>
      </w:r>
      <w:r w:rsidRPr="002D023A">
        <w:rPr>
          <w:lang w:val="de-DE"/>
        </w:rPr>
        <w:t>C</w:t>
      </w:r>
      <w:r w:rsidR="00607109">
        <w:rPr>
          <w:lang w:val="de-DE"/>
        </w:rPr>
        <w:t xml:space="preserve"> </w:t>
      </w:r>
      <w:r w:rsidRPr="002D023A">
        <w:rPr>
          <w:lang w:val="de-DE"/>
        </w:rPr>
        <w:t>der</w:t>
      </w:r>
      <w:r w:rsidR="00607109">
        <w:rPr>
          <w:lang w:val="de-DE"/>
        </w:rPr>
        <w:t xml:space="preserve"> </w:t>
      </w:r>
      <w:r w:rsidRPr="002D023A">
        <w:rPr>
          <w:lang w:val="de-DE"/>
        </w:rPr>
        <w:t>Client.</w:t>
      </w:r>
    </w:p>
    <w:p w14:paraId="2F5609B9" w14:textId="44E03E1D" w:rsidR="006D4874" w:rsidRPr="006D4874" w:rsidRDefault="006D4874" w:rsidP="006D4874">
      <w:pPr>
        <w:rPr>
          <w:lang w:val="de-DE"/>
        </w:rPr>
      </w:pPr>
      <w:r w:rsidRPr="006D4874">
        <w:rPr>
          <w:lang w:val="de-DE"/>
        </w:rPr>
        <w:t>Bei</w:t>
      </w:r>
      <w:r w:rsidR="00607109">
        <w:rPr>
          <w:lang w:val="de-DE"/>
        </w:rPr>
        <w:t xml:space="preserve"> </w:t>
      </w:r>
      <w:r w:rsidRPr="006D4874">
        <w:rPr>
          <w:lang w:val="de-DE"/>
        </w:rPr>
        <w:t>IP-Änderung</w:t>
      </w:r>
      <w:r w:rsidR="00607109">
        <w:rPr>
          <w:lang w:val="de-DE"/>
        </w:rPr>
        <w:t xml:space="preserve"> </w:t>
      </w:r>
      <w:r w:rsidRPr="006D4874">
        <w:rPr>
          <w:lang w:val="de-DE"/>
        </w:rPr>
        <w:t>bricht</w:t>
      </w:r>
      <w:r w:rsidR="00607109">
        <w:rPr>
          <w:lang w:val="de-DE"/>
        </w:rPr>
        <w:t xml:space="preserve"> </w:t>
      </w:r>
      <w:r w:rsidRPr="006D4874">
        <w:rPr>
          <w:lang w:val="de-DE"/>
        </w:rPr>
        <w:t>VPN-Verbindung</w:t>
      </w:r>
      <w:r w:rsidR="00607109">
        <w:rPr>
          <w:lang w:val="de-DE"/>
        </w:rPr>
        <w:t xml:space="preserve"> </w:t>
      </w:r>
      <w:r w:rsidRPr="006D4874">
        <w:rPr>
          <w:lang w:val="de-DE"/>
        </w:rPr>
        <w:t>zusammen.</w:t>
      </w:r>
    </w:p>
    <w:p w14:paraId="2F5609BA" w14:textId="6468CC58" w:rsidR="006D4874" w:rsidRPr="00571572" w:rsidRDefault="006D4874" w:rsidP="00571572">
      <w:pPr>
        <w:rPr>
          <w:b/>
        </w:rPr>
      </w:pPr>
      <w:r w:rsidRPr="00571572">
        <w:rPr>
          <w:b/>
        </w:rPr>
        <w:t>Split</w:t>
      </w:r>
      <w:r w:rsidR="00607109" w:rsidRPr="00571572">
        <w:rPr>
          <w:b/>
        </w:rPr>
        <w:t xml:space="preserve"> </w:t>
      </w:r>
      <w:r w:rsidRPr="00571572">
        <w:rPr>
          <w:b/>
        </w:rPr>
        <w:t>Tunnels</w:t>
      </w:r>
    </w:p>
    <w:p w14:paraId="2F5609BB" w14:textId="20085393" w:rsidR="006D4874" w:rsidRPr="006D4874" w:rsidRDefault="006D4874" w:rsidP="006D4874">
      <w:pPr>
        <w:rPr>
          <w:lang w:val="en-GB"/>
        </w:rPr>
      </w:pPr>
      <w:r w:rsidRPr="006D4874">
        <w:rPr>
          <w:noProof/>
          <w:lang w:eastAsia="de-CH"/>
        </w:rPr>
        <w:drawing>
          <wp:inline distT="0" distB="0" distL="0" distR="0" wp14:anchorId="2F5609DF" wp14:editId="38E253D8">
            <wp:extent cx="3204595" cy="1715323"/>
            <wp:effectExtent l="0" t="0" r="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238215" cy="1733319"/>
                    </a:xfrm>
                    <a:prstGeom prst="rect">
                      <a:avLst/>
                    </a:prstGeom>
                  </pic:spPr>
                </pic:pic>
              </a:graphicData>
            </a:graphic>
          </wp:inline>
        </w:drawing>
      </w:r>
    </w:p>
    <w:p w14:paraId="2F5609BC" w14:textId="3B2D2EF8" w:rsidR="006D4874" w:rsidRPr="00571572" w:rsidRDefault="006D4874" w:rsidP="00571572">
      <w:pPr>
        <w:pStyle w:val="Listenabsatz"/>
        <w:numPr>
          <w:ilvl w:val="0"/>
          <w:numId w:val="26"/>
        </w:numPr>
        <w:rPr>
          <w:lang w:val="de-DE"/>
        </w:rPr>
      </w:pPr>
      <w:r w:rsidRPr="00571572">
        <w:rPr>
          <w:lang w:val="de-DE"/>
        </w:rPr>
        <w:t>Diese</w:t>
      </w:r>
      <w:r w:rsidR="00607109" w:rsidRPr="00571572">
        <w:rPr>
          <w:lang w:val="de-DE"/>
        </w:rPr>
        <w:t xml:space="preserve"> </w:t>
      </w:r>
      <w:r w:rsidRPr="00571572">
        <w:rPr>
          <w:lang w:val="de-DE"/>
        </w:rPr>
        <w:t>geschossenen</w:t>
      </w:r>
      <w:r w:rsidR="00607109" w:rsidRPr="00571572">
        <w:rPr>
          <w:lang w:val="de-DE"/>
        </w:rPr>
        <w:t xml:space="preserve"> </w:t>
      </w:r>
      <w:r w:rsidRPr="00571572">
        <w:rPr>
          <w:lang w:val="de-DE"/>
        </w:rPr>
        <w:t>Tunnel</w:t>
      </w:r>
      <w:r w:rsidR="00607109" w:rsidRPr="00571572">
        <w:rPr>
          <w:lang w:val="de-DE"/>
        </w:rPr>
        <w:t xml:space="preserve"> </w:t>
      </w:r>
      <w:r w:rsidRPr="00571572">
        <w:rPr>
          <w:lang w:val="de-DE"/>
        </w:rPr>
        <w:t>verursachen</w:t>
      </w:r>
      <w:r w:rsidR="00607109" w:rsidRPr="00571572">
        <w:rPr>
          <w:lang w:val="de-DE"/>
        </w:rPr>
        <w:t xml:space="preserve"> </w:t>
      </w:r>
      <w:r w:rsidRPr="00571572">
        <w:rPr>
          <w:lang w:val="de-DE"/>
        </w:rPr>
        <w:t>viel</w:t>
      </w:r>
      <w:r w:rsidR="00607109" w:rsidRPr="00571572">
        <w:rPr>
          <w:lang w:val="de-DE"/>
        </w:rPr>
        <w:t xml:space="preserve"> </w:t>
      </w:r>
      <w:r w:rsidRPr="00571572">
        <w:rPr>
          <w:lang w:val="de-DE"/>
        </w:rPr>
        <w:t>Traffic.</w:t>
      </w:r>
    </w:p>
    <w:p w14:paraId="2F5609BD" w14:textId="38F4323D" w:rsidR="006D4874" w:rsidRPr="00571572" w:rsidRDefault="006D4874" w:rsidP="00571572">
      <w:pPr>
        <w:pStyle w:val="Listenabsatz"/>
        <w:numPr>
          <w:ilvl w:val="0"/>
          <w:numId w:val="26"/>
        </w:numPr>
        <w:rPr>
          <w:lang w:val="de-DE"/>
        </w:rPr>
      </w:pPr>
      <w:r w:rsidRPr="00571572">
        <w:rPr>
          <w:lang w:val="de-DE"/>
        </w:rPr>
        <w:t>Die</w:t>
      </w:r>
      <w:r w:rsidR="00607109" w:rsidRPr="00571572">
        <w:rPr>
          <w:lang w:val="de-DE"/>
        </w:rPr>
        <w:t xml:space="preserve"> </w:t>
      </w:r>
      <w:r w:rsidRPr="00571572">
        <w:rPr>
          <w:lang w:val="de-DE"/>
        </w:rPr>
        <w:t>Split</w:t>
      </w:r>
      <w:r w:rsidR="00607109" w:rsidRPr="00571572">
        <w:rPr>
          <w:lang w:val="de-DE"/>
        </w:rPr>
        <w:t xml:space="preserve"> </w:t>
      </w:r>
      <w:r w:rsidRPr="00571572">
        <w:rPr>
          <w:lang w:val="de-DE"/>
        </w:rPr>
        <w:t>Tunnels</w:t>
      </w:r>
      <w:r w:rsidR="00607109" w:rsidRPr="00571572">
        <w:rPr>
          <w:lang w:val="de-DE"/>
        </w:rPr>
        <w:t xml:space="preserve"> </w:t>
      </w:r>
      <w:r w:rsidRPr="00571572">
        <w:rPr>
          <w:lang w:val="de-DE"/>
        </w:rPr>
        <w:t>bieten</w:t>
      </w:r>
      <w:r w:rsidR="00607109" w:rsidRPr="00571572">
        <w:rPr>
          <w:lang w:val="de-DE"/>
        </w:rPr>
        <w:t xml:space="preserve"> </w:t>
      </w:r>
      <w:r w:rsidRPr="00571572">
        <w:rPr>
          <w:lang w:val="de-DE"/>
        </w:rPr>
        <w:t>Angriffspunkte</w:t>
      </w:r>
      <w:r w:rsidR="00607109" w:rsidRPr="00571572">
        <w:rPr>
          <w:lang w:val="de-DE"/>
        </w:rPr>
        <w:t xml:space="preserve"> </w:t>
      </w:r>
      <w:r w:rsidRPr="00571572">
        <w:rPr>
          <w:lang w:val="de-DE"/>
        </w:rPr>
        <w:t>für</w:t>
      </w:r>
      <w:r w:rsidR="00607109" w:rsidRPr="00571572">
        <w:rPr>
          <w:lang w:val="de-DE"/>
        </w:rPr>
        <w:t xml:space="preserve"> </w:t>
      </w:r>
      <w:r w:rsidRPr="00571572">
        <w:rPr>
          <w:lang w:val="de-DE"/>
        </w:rPr>
        <w:t>Angreifer</w:t>
      </w:r>
      <w:r w:rsidR="00607109" w:rsidRPr="00571572">
        <w:rPr>
          <w:lang w:val="de-DE"/>
        </w:rPr>
        <w:t xml:space="preserve"> </w:t>
      </w:r>
      <w:r w:rsidRPr="00571572">
        <w:rPr>
          <w:lang w:val="de-DE"/>
        </w:rPr>
        <w:t>aus</w:t>
      </w:r>
      <w:r w:rsidR="00607109" w:rsidRPr="00571572">
        <w:rPr>
          <w:lang w:val="de-DE"/>
        </w:rPr>
        <w:t xml:space="preserve"> </w:t>
      </w:r>
      <w:r w:rsidRPr="00571572">
        <w:rPr>
          <w:lang w:val="de-DE"/>
        </w:rPr>
        <w:t>dem</w:t>
      </w:r>
      <w:r w:rsidR="00607109" w:rsidRPr="00571572">
        <w:rPr>
          <w:lang w:val="de-DE"/>
        </w:rPr>
        <w:t xml:space="preserve"> </w:t>
      </w:r>
      <w:r w:rsidRPr="00571572">
        <w:rPr>
          <w:lang w:val="de-DE"/>
        </w:rPr>
        <w:t>Internet.</w:t>
      </w:r>
    </w:p>
    <w:p w14:paraId="2F5609BE" w14:textId="64ADE911" w:rsidR="006D4874" w:rsidRPr="00571572" w:rsidRDefault="006D4874" w:rsidP="00571572">
      <w:pPr>
        <w:pStyle w:val="Listenabsatz"/>
        <w:numPr>
          <w:ilvl w:val="0"/>
          <w:numId w:val="26"/>
        </w:numPr>
        <w:rPr>
          <w:lang w:val="de-DE"/>
        </w:rPr>
      </w:pPr>
      <w:r w:rsidRPr="00571572">
        <w:rPr>
          <w:lang w:val="de-DE"/>
        </w:rPr>
        <w:t>Der</w:t>
      </w:r>
      <w:r w:rsidR="00607109" w:rsidRPr="00571572">
        <w:rPr>
          <w:lang w:val="de-DE"/>
        </w:rPr>
        <w:t xml:space="preserve"> </w:t>
      </w:r>
      <w:r w:rsidRPr="00571572">
        <w:rPr>
          <w:lang w:val="de-DE"/>
        </w:rPr>
        <w:t>Client</w:t>
      </w:r>
      <w:r w:rsidR="00607109" w:rsidRPr="00571572">
        <w:rPr>
          <w:lang w:val="de-DE"/>
        </w:rPr>
        <w:t xml:space="preserve"> </w:t>
      </w:r>
      <w:r w:rsidRPr="00571572">
        <w:rPr>
          <w:lang w:val="de-DE"/>
        </w:rPr>
        <w:t>dient</w:t>
      </w:r>
      <w:r w:rsidR="00607109" w:rsidRPr="00571572">
        <w:rPr>
          <w:lang w:val="de-DE"/>
        </w:rPr>
        <w:t xml:space="preserve"> </w:t>
      </w:r>
      <w:r w:rsidRPr="00571572">
        <w:rPr>
          <w:lang w:val="de-DE"/>
        </w:rPr>
        <w:t>dabei</w:t>
      </w:r>
      <w:r w:rsidR="00607109" w:rsidRPr="00571572">
        <w:rPr>
          <w:lang w:val="de-DE"/>
        </w:rPr>
        <w:t xml:space="preserve"> </w:t>
      </w:r>
      <w:r w:rsidRPr="00571572">
        <w:rPr>
          <w:lang w:val="de-DE"/>
        </w:rPr>
        <w:t>als</w:t>
      </w:r>
      <w:r w:rsidR="00607109" w:rsidRPr="00571572">
        <w:rPr>
          <w:lang w:val="de-DE"/>
        </w:rPr>
        <w:t xml:space="preserve"> </w:t>
      </w:r>
      <w:r w:rsidRPr="00571572">
        <w:rPr>
          <w:lang w:val="de-DE"/>
        </w:rPr>
        <w:t>Hop-Node.</w:t>
      </w:r>
    </w:p>
    <w:p w14:paraId="2F5609BF" w14:textId="138FD0CB" w:rsidR="006D4874" w:rsidRPr="00571572" w:rsidRDefault="006D4874" w:rsidP="00571572">
      <w:pPr>
        <w:pStyle w:val="Listenabsatz"/>
        <w:numPr>
          <w:ilvl w:val="0"/>
          <w:numId w:val="26"/>
        </w:numPr>
        <w:rPr>
          <w:lang w:val="de-DE"/>
        </w:rPr>
      </w:pPr>
      <w:r w:rsidRPr="00571572">
        <w:rPr>
          <w:lang w:val="de-DE"/>
        </w:rPr>
        <w:t>Als</w:t>
      </w:r>
      <w:r w:rsidR="00607109" w:rsidRPr="00571572">
        <w:rPr>
          <w:lang w:val="de-DE"/>
        </w:rPr>
        <w:t xml:space="preserve"> </w:t>
      </w:r>
      <w:r w:rsidRPr="00571572">
        <w:rPr>
          <w:lang w:val="de-DE"/>
        </w:rPr>
        <w:t>Gegenmassnahme</w:t>
      </w:r>
      <w:r w:rsidR="00607109" w:rsidRPr="00571572">
        <w:rPr>
          <w:lang w:val="de-DE"/>
        </w:rPr>
        <w:t xml:space="preserve"> </w:t>
      </w:r>
      <w:r w:rsidRPr="00571572">
        <w:rPr>
          <w:lang w:val="de-DE"/>
        </w:rPr>
        <w:t>ist</w:t>
      </w:r>
      <w:r w:rsidR="00607109" w:rsidRPr="00571572">
        <w:rPr>
          <w:lang w:val="de-DE"/>
        </w:rPr>
        <w:t xml:space="preserve"> </w:t>
      </w:r>
      <w:r w:rsidRPr="00571572">
        <w:rPr>
          <w:lang w:val="de-DE"/>
        </w:rPr>
        <w:t>nur</w:t>
      </w:r>
      <w:r w:rsidR="00607109" w:rsidRPr="00571572">
        <w:rPr>
          <w:lang w:val="de-DE"/>
        </w:rPr>
        <w:t xml:space="preserve"> </w:t>
      </w:r>
      <w:r w:rsidRPr="00571572">
        <w:rPr>
          <w:lang w:val="de-DE"/>
        </w:rPr>
        <w:t>eine</w:t>
      </w:r>
      <w:r w:rsidR="00607109" w:rsidRPr="00571572">
        <w:rPr>
          <w:lang w:val="de-DE"/>
        </w:rPr>
        <w:t xml:space="preserve"> </w:t>
      </w:r>
      <w:r w:rsidRPr="00571572">
        <w:rPr>
          <w:lang w:val="de-DE"/>
        </w:rPr>
        <w:t>Verbindung</w:t>
      </w:r>
      <w:r w:rsidR="00607109" w:rsidRPr="00571572">
        <w:rPr>
          <w:lang w:val="de-DE"/>
        </w:rPr>
        <w:t xml:space="preserve"> </w:t>
      </w:r>
      <w:r w:rsidRPr="00571572">
        <w:rPr>
          <w:lang w:val="de-DE"/>
        </w:rPr>
        <w:t>auf</w:t>
      </w:r>
      <w:r w:rsidR="00607109" w:rsidRPr="00571572">
        <w:rPr>
          <w:lang w:val="de-DE"/>
        </w:rPr>
        <w:t xml:space="preserve"> </w:t>
      </w:r>
      <w:r w:rsidRPr="00571572">
        <w:rPr>
          <w:lang w:val="de-DE"/>
        </w:rPr>
        <w:t>dem</w:t>
      </w:r>
      <w:r w:rsidR="00607109" w:rsidRPr="00571572">
        <w:rPr>
          <w:lang w:val="de-DE"/>
        </w:rPr>
        <w:t xml:space="preserve"> </w:t>
      </w:r>
      <w:r w:rsidRPr="00571572">
        <w:rPr>
          <w:lang w:val="de-DE"/>
        </w:rPr>
        <w:t>Client</w:t>
      </w:r>
      <w:r w:rsidR="00607109" w:rsidRPr="00571572">
        <w:rPr>
          <w:lang w:val="de-DE"/>
        </w:rPr>
        <w:t xml:space="preserve"> </w:t>
      </w:r>
      <w:r w:rsidRPr="00571572">
        <w:rPr>
          <w:lang w:val="de-DE"/>
        </w:rPr>
        <w:t>erlaubt.</w:t>
      </w:r>
    </w:p>
    <w:p w14:paraId="2F5609C0" w14:textId="77777777" w:rsidR="006D4874" w:rsidRPr="006D4874" w:rsidRDefault="006D4874" w:rsidP="006F174D">
      <w:pPr>
        <w:pStyle w:val="berschrift2"/>
      </w:pPr>
      <w:bookmarkStart w:id="339" w:name="_Toc439697822"/>
      <w:r>
        <w:t>Verschlüsselung</w:t>
      </w:r>
      <w:bookmarkEnd w:id="339"/>
    </w:p>
    <w:p w14:paraId="2F5609C1" w14:textId="77777777" w:rsidR="006D4874" w:rsidRDefault="006D4874" w:rsidP="006D4874">
      <w:pPr>
        <w:rPr>
          <w:lang w:val="de-DE"/>
        </w:rPr>
      </w:pPr>
      <w:r>
        <w:rPr>
          <w:lang w:val="de-DE"/>
        </w:rPr>
        <w:t>Verschüsselungsverfahren:</w:t>
      </w:r>
    </w:p>
    <w:p w14:paraId="2F5609C2" w14:textId="77777777" w:rsidR="006D4874" w:rsidRDefault="006D4874" w:rsidP="006D4874">
      <w:pPr>
        <w:pStyle w:val="Listenabsatz"/>
        <w:numPr>
          <w:ilvl w:val="0"/>
          <w:numId w:val="3"/>
        </w:numPr>
        <w:rPr>
          <w:lang w:val="de-DE"/>
        </w:rPr>
      </w:pPr>
      <w:r>
        <w:rPr>
          <w:lang w:val="de-DE"/>
        </w:rPr>
        <w:t>DES</w:t>
      </w:r>
    </w:p>
    <w:p w14:paraId="2F5609C3" w14:textId="77777777" w:rsidR="006D4874" w:rsidRDefault="006D4874" w:rsidP="006D4874">
      <w:pPr>
        <w:pStyle w:val="Listenabsatz"/>
        <w:numPr>
          <w:ilvl w:val="0"/>
          <w:numId w:val="3"/>
        </w:numPr>
        <w:rPr>
          <w:lang w:val="de-DE"/>
        </w:rPr>
      </w:pPr>
      <w:r>
        <w:rPr>
          <w:lang w:val="de-DE"/>
        </w:rPr>
        <w:t>3DES</w:t>
      </w:r>
    </w:p>
    <w:p w14:paraId="2F5609C4" w14:textId="77777777" w:rsidR="006D4874" w:rsidRDefault="006D4874" w:rsidP="006D4874">
      <w:pPr>
        <w:pStyle w:val="Listenabsatz"/>
        <w:numPr>
          <w:ilvl w:val="0"/>
          <w:numId w:val="3"/>
        </w:numPr>
        <w:rPr>
          <w:lang w:val="de-DE"/>
        </w:rPr>
      </w:pPr>
      <w:r>
        <w:rPr>
          <w:lang w:val="de-DE"/>
        </w:rPr>
        <w:t>IDEA</w:t>
      </w:r>
    </w:p>
    <w:p w14:paraId="2F5609C5" w14:textId="58281CF1" w:rsidR="006D4874" w:rsidRDefault="006D4874" w:rsidP="006D4874">
      <w:pPr>
        <w:pStyle w:val="Listenabsatz"/>
        <w:numPr>
          <w:ilvl w:val="0"/>
          <w:numId w:val="3"/>
        </w:numPr>
        <w:rPr>
          <w:lang w:val="de-DE"/>
        </w:rPr>
      </w:pPr>
      <w:r>
        <w:rPr>
          <w:lang w:val="de-DE"/>
        </w:rPr>
        <w:t>AES</w:t>
      </w:r>
      <w:r w:rsidR="00607109">
        <w:rPr>
          <w:lang w:val="de-DE"/>
        </w:rPr>
        <w:t xml:space="preserve"> </w:t>
      </w:r>
      <w:r>
        <w:rPr>
          <w:lang w:val="de-DE"/>
        </w:rPr>
        <w:t>-&gt;</w:t>
      </w:r>
      <w:r w:rsidR="00607109">
        <w:rPr>
          <w:lang w:val="de-DE"/>
        </w:rPr>
        <w:t xml:space="preserve"> </w:t>
      </w:r>
      <w:r>
        <w:rPr>
          <w:lang w:val="de-DE"/>
        </w:rPr>
        <w:t>aktueller</w:t>
      </w:r>
      <w:r w:rsidR="00607109">
        <w:rPr>
          <w:lang w:val="de-DE"/>
        </w:rPr>
        <w:t xml:space="preserve"> </w:t>
      </w:r>
      <w:r>
        <w:rPr>
          <w:lang w:val="de-DE"/>
        </w:rPr>
        <w:t>Standard.</w:t>
      </w:r>
    </w:p>
    <w:p w14:paraId="2F5609C6" w14:textId="7E8C8256" w:rsidR="00730056" w:rsidRPr="00571572" w:rsidRDefault="00730056" w:rsidP="00730056">
      <w:pPr>
        <w:rPr>
          <w:b/>
          <w:lang w:val="de-DE"/>
        </w:rPr>
      </w:pPr>
      <w:r w:rsidRPr="00571572">
        <w:rPr>
          <w:b/>
          <w:lang w:val="de-DE"/>
        </w:rPr>
        <w:lastRenderedPageBreak/>
        <w:t>Symmetrisc</w:t>
      </w:r>
      <w:r w:rsidR="00571572" w:rsidRPr="00571572">
        <w:rPr>
          <w:b/>
          <w:lang w:val="de-DE"/>
        </w:rPr>
        <w:t>h</w:t>
      </w:r>
    </w:p>
    <w:p w14:paraId="2F5609C7" w14:textId="0C8933FF" w:rsidR="00730056" w:rsidRDefault="00730056" w:rsidP="00730056">
      <w:pPr>
        <w:rPr>
          <w:lang w:val="de-DE"/>
        </w:rPr>
      </w:pPr>
      <w:r>
        <w:rPr>
          <w:lang w:val="de-DE"/>
        </w:rPr>
        <w:t>Gleiche</w:t>
      </w:r>
      <w:r w:rsidR="00607109">
        <w:rPr>
          <w:lang w:val="de-DE"/>
        </w:rPr>
        <w:t xml:space="preserve"> </w:t>
      </w:r>
      <w:r>
        <w:rPr>
          <w:lang w:val="de-DE"/>
        </w:rPr>
        <w:t>Schlüssel</w:t>
      </w:r>
      <w:r w:rsidR="00607109">
        <w:rPr>
          <w:lang w:val="de-DE"/>
        </w:rPr>
        <w:t xml:space="preserve"> </w:t>
      </w:r>
      <w:r w:rsidR="007857B3">
        <w:rPr>
          <w:lang w:val="de-DE"/>
        </w:rPr>
        <w:t>werden</w:t>
      </w:r>
      <w:r w:rsidR="00607109">
        <w:rPr>
          <w:lang w:val="de-DE"/>
        </w:rPr>
        <w:t xml:space="preserve"> </w:t>
      </w:r>
      <w:r w:rsidR="007857B3">
        <w:rPr>
          <w:lang w:val="de-DE"/>
        </w:rPr>
        <w:t>zum</w:t>
      </w:r>
      <w:r w:rsidR="00607109">
        <w:rPr>
          <w:lang w:val="de-DE"/>
        </w:rPr>
        <w:t xml:space="preserve"> </w:t>
      </w:r>
      <w:r w:rsidR="007857B3">
        <w:rPr>
          <w:lang w:val="de-DE"/>
        </w:rPr>
        <w:t>Verschlüsseln</w:t>
      </w:r>
      <w:r w:rsidR="00607109">
        <w:rPr>
          <w:lang w:val="de-DE"/>
        </w:rPr>
        <w:t xml:space="preserve"> </w:t>
      </w:r>
      <w:r w:rsidR="007857B3">
        <w:rPr>
          <w:lang w:val="de-DE"/>
        </w:rPr>
        <w:t>und</w:t>
      </w:r>
      <w:r w:rsidR="00607109">
        <w:rPr>
          <w:lang w:val="de-DE"/>
        </w:rPr>
        <w:t xml:space="preserve"> </w:t>
      </w:r>
      <w:r w:rsidR="007857B3">
        <w:rPr>
          <w:lang w:val="de-DE"/>
        </w:rPr>
        <w:t>Entschlüsseln</w:t>
      </w:r>
      <w:r w:rsidR="00607109">
        <w:rPr>
          <w:lang w:val="de-DE"/>
        </w:rPr>
        <w:t xml:space="preserve"> </w:t>
      </w:r>
      <w:r w:rsidR="007857B3">
        <w:rPr>
          <w:lang w:val="de-DE"/>
        </w:rPr>
        <w:t>verwendet.</w:t>
      </w:r>
      <w:r w:rsidR="00607109">
        <w:rPr>
          <w:lang w:val="de-DE"/>
        </w:rPr>
        <w:t xml:space="preserve"> </w:t>
      </w:r>
      <w:r>
        <w:rPr>
          <w:lang w:val="de-DE"/>
        </w:rPr>
        <w:t>Problem</w:t>
      </w:r>
      <w:r w:rsidR="00607109">
        <w:rPr>
          <w:lang w:val="de-DE"/>
        </w:rPr>
        <w:t xml:space="preserve"> </w:t>
      </w:r>
      <w:r w:rsidR="007857B3">
        <w:rPr>
          <w:lang w:val="de-DE"/>
        </w:rPr>
        <w:t>dabei</w:t>
      </w:r>
      <w:r w:rsidR="00607109">
        <w:rPr>
          <w:lang w:val="de-DE"/>
        </w:rPr>
        <w:t xml:space="preserve"> </w:t>
      </w:r>
      <w:r w:rsidR="007857B3">
        <w:rPr>
          <w:lang w:val="de-DE"/>
        </w:rPr>
        <w:t>ist</w:t>
      </w:r>
      <w:r w:rsidR="00607109">
        <w:rPr>
          <w:lang w:val="de-DE"/>
        </w:rPr>
        <w:t xml:space="preserve"> </w:t>
      </w:r>
      <w:r w:rsidR="007857B3">
        <w:rPr>
          <w:lang w:val="de-DE"/>
        </w:rPr>
        <w:t>die</w:t>
      </w:r>
      <w:r w:rsidR="00607109">
        <w:rPr>
          <w:lang w:val="de-DE"/>
        </w:rPr>
        <w:t xml:space="preserve"> </w:t>
      </w:r>
      <w:r w:rsidR="007857B3">
        <w:rPr>
          <w:lang w:val="de-DE"/>
        </w:rPr>
        <w:t>Schlüsselverteilung,</w:t>
      </w:r>
      <w:r w:rsidR="00607109">
        <w:rPr>
          <w:lang w:val="de-DE"/>
        </w:rPr>
        <w:t xml:space="preserve"> </w:t>
      </w:r>
      <w:r w:rsidR="007857B3">
        <w:rPr>
          <w:lang w:val="de-DE"/>
        </w:rPr>
        <w:t>aso</w:t>
      </w:r>
      <w:r w:rsidR="00607109">
        <w:rPr>
          <w:lang w:val="de-DE"/>
        </w:rPr>
        <w:t xml:space="preserve"> </w:t>
      </w:r>
      <w:r w:rsidR="007857B3">
        <w:rPr>
          <w:lang w:val="de-DE"/>
        </w:rPr>
        <w:t>wir</w:t>
      </w:r>
      <w:r w:rsidR="00607109">
        <w:rPr>
          <w:lang w:val="de-DE"/>
        </w:rPr>
        <w:t xml:space="preserve"> </w:t>
      </w:r>
      <w:r w:rsidR="007857B3">
        <w:rPr>
          <w:lang w:val="de-DE"/>
        </w:rPr>
        <w:t>erhält</w:t>
      </w:r>
      <w:r w:rsidR="00607109">
        <w:rPr>
          <w:lang w:val="de-DE"/>
        </w:rPr>
        <w:t xml:space="preserve"> </w:t>
      </w:r>
      <w:r w:rsidR="007857B3">
        <w:rPr>
          <w:lang w:val="de-DE"/>
        </w:rPr>
        <w:t>mein</w:t>
      </w:r>
      <w:r w:rsidR="00607109">
        <w:rPr>
          <w:lang w:val="de-DE"/>
        </w:rPr>
        <w:t xml:space="preserve"> </w:t>
      </w:r>
      <w:r w:rsidR="007857B3">
        <w:rPr>
          <w:lang w:val="de-DE"/>
        </w:rPr>
        <w:t>Gegenüber</w:t>
      </w:r>
      <w:r w:rsidR="00607109">
        <w:rPr>
          <w:lang w:val="de-DE"/>
        </w:rPr>
        <w:t xml:space="preserve"> </w:t>
      </w:r>
      <w:r w:rsidR="007857B3">
        <w:rPr>
          <w:lang w:val="de-DE"/>
        </w:rPr>
        <w:t>den</w:t>
      </w:r>
      <w:r w:rsidR="00607109">
        <w:rPr>
          <w:lang w:val="de-DE"/>
        </w:rPr>
        <w:t xml:space="preserve"> </w:t>
      </w:r>
      <w:r w:rsidR="007857B3">
        <w:rPr>
          <w:lang w:val="de-DE"/>
        </w:rPr>
        <w:t>Schlüssel</w:t>
      </w:r>
      <w:r w:rsidR="00607109">
        <w:rPr>
          <w:lang w:val="de-DE"/>
        </w:rPr>
        <w:t xml:space="preserve"> </w:t>
      </w:r>
      <w:r w:rsidR="007857B3">
        <w:rPr>
          <w:lang w:val="de-DE"/>
        </w:rPr>
        <w:t>zur</w:t>
      </w:r>
      <w:r w:rsidR="00607109">
        <w:rPr>
          <w:lang w:val="de-DE"/>
        </w:rPr>
        <w:t xml:space="preserve"> </w:t>
      </w:r>
      <w:r w:rsidR="007857B3">
        <w:rPr>
          <w:lang w:val="de-DE"/>
        </w:rPr>
        <w:t>Entschlüsselung</w:t>
      </w:r>
      <w:r w:rsidR="00607109">
        <w:rPr>
          <w:lang w:val="de-DE"/>
        </w:rPr>
        <w:t xml:space="preserve"> </w:t>
      </w:r>
      <w:r w:rsidR="007857B3">
        <w:rPr>
          <w:lang w:val="de-DE"/>
        </w:rPr>
        <w:t>einer</w:t>
      </w:r>
      <w:r w:rsidR="00607109">
        <w:rPr>
          <w:lang w:val="de-DE"/>
        </w:rPr>
        <w:t xml:space="preserve"> </w:t>
      </w:r>
      <w:r w:rsidR="007857B3">
        <w:rPr>
          <w:lang w:val="de-DE"/>
        </w:rPr>
        <w:t>Nachricht</w:t>
      </w:r>
      <w:r w:rsidR="00607109">
        <w:rPr>
          <w:lang w:val="de-DE"/>
        </w:rPr>
        <w:t xml:space="preserve"> </w:t>
      </w:r>
      <w:r w:rsidR="007857B3">
        <w:rPr>
          <w:lang w:val="de-DE"/>
        </w:rPr>
        <w:t>auf</w:t>
      </w:r>
      <w:r w:rsidR="00607109">
        <w:rPr>
          <w:lang w:val="de-DE"/>
        </w:rPr>
        <w:t xml:space="preserve"> </w:t>
      </w:r>
      <w:r w:rsidR="007857B3">
        <w:rPr>
          <w:lang w:val="de-DE"/>
        </w:rPr>
        <w:t>sichere</w:t>
      </w:r>
      <w:r w:rsidR="00607109">
        <w:rPr>
          <w:lang w:val="de-DE"/>
        </w:rPr>
        <w:t xml:space="preserve"> </w:t>
      </w:r>
      <w:r w:rsidR="007857B3">
        <w:rPr>
          <w:lang w:val="de-DE"/>
        </w:rPr>
        <w:t>Art</w:t>
      </w:r>
      <w:r w:rsidR="00607109">
        <w:rPr>
          <w:lang w:val="de-DE"/>
        </w:rPr>
        <w:t xml:space="preserve"> </w:t>
      </w:r>
      <w:r w:rsidR="007857B3">
        <w:rPr>
          <w:lang w:val="de-DE"/>
        </w:rPr>
        <w:t>und</w:t>
      </w:r>
      <w:r w:rsidR="00607109">
        <w:rPr>
          <w:lang w:val="de-DE"/>
        </w:rPr>
        <w:t xml:space="preserve"> </w:t>
      </w:r>
      <w:r w:rsidR="007857B3">
        <w:rPr>
          <w:lang w:val="de-DE"/>
        </w:rPr>
        <w:t>Weise.</w:t>
      </w:r>
    </w:p>
    <w:p w14:paraId="2F5609C8" w14:textId="2B4A021B" w:rsidR="00730056" w:rsidRPr="00571572" w:rsidRDefault="00730056" w:rsidP="00730056">
      <w:pPr>
        <w:rPr>
          <w:b/>
          <w:lang w:val="de-DE"/>
        </w:rPr>
      </w:pPr>
      <w:r w:rsidRPr="00571572">
        <w:rPr>
          <w:b/>
          <w:lang w:val="de-DE"/>
        </w:rPr>
        <w:t>Asymmetrisch</w:t>
      </w:r>
    </w:p>
    <w:p w14:paraId="2F5609C9" w14:textId="77777777" w:rsidR="00F525CC" w:rsidRDefault="00F525CC" w:rsidP="00730056">
      <w:pPr>
        <w:rPr>
          <w:lang w:val="de-DE"/>
        </w:rPr>
      </w:pPr>
      <w:r>
        <w:rPr>
          <w:noProof/>
          <w:lang w:eastAsia="de-CH"/>
        </w:rPr>
        <w:drawing>
          <wp:inline distT="0" distB="0" distL="0" distR="0" wp14:anchorId="2F5609E1" wp14:editId="2F5609E2">
            <wp:extent cx="3177107" cy="2107770"/>
            <wp:effectExtent l="0" t="0" r="4445" b="6985"/>
            <wp:docPr id="10" name="Grafik 10" descr="http://www.wri-irg.org/system/files/images/public-key-encryption-exampl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wri-irg.org/system/files/images/public-key-encryption-example.gif"/>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185969" cy="2113650"/>
                    </a:xfrm>
                    <a:prstGeom prst="rect">
                      <a:avLst/>
                    </a:prstGeom>
                    <a:noFill/>
                    <a:ln>
                      <a:noFill/>
                    </a:ln>
                  </pic:spPr>
                </pic:pic>
              </a:graphicData>
            </a:graphic>
          </wp:inline>
        </w:drawing>
      </w:r>
    </w:p>
    <w:p w14:paraId="2F5609CA" w14:textId="16BBE152" w:rsidR="00730056" w:rsidRPr="00730056" w:rsidRDefault="00730056" w:rsidP="00730056">
      <w:pPr>
        <w:rPr>
          <w:lang w:val="de-DE"/>
        </w:rPr>
      </w:pPr>
      <w:r w:rsidRPr="00730056">
        <w:rPr>
          <w:lang w:val="de-DE"/>
        </w:rPr>
        <w:t>Mathematisch</w:t>
      </w:r>
      <w:r w:rsidR="00607109">
        <w:rPr>
          <w:lang w:val="de-DE"/>
        </w:rPr>
        <w:t xml:space="preserve"> </w:t>
      </w:r>
      <w:r w:rsidRPr="00730056">
        <w:rPr>
          <w:lang w:val="de-DE"/>
        </w:rPr>
        <w:t>„verwandtes″</w:t>
      </w:r>
      <w:r w:rsidR="00607109">
        <w:rPr>
          <w:lang w:val="de-DE"/>
        </w:rPr>
        <w:t xml:space="preserve"> </w:t>
      </w:r>
      <w:r w:rsidRPr="00730056">
        <w:rPr>
          <w:lang w:val="de-DE"/>
        </w:rPr>
        <w:t>Schlüsselpaar</w:t>
      </w:r>
      <w:r w:rsidR="00607109">
        <w:rPr>
          <w:lang w:val="de-DE"/>
        </w:rPr>
        <w:t xml:space="preserve"> </w:t>
      </w:r>
      <w:r w:rsidR="007857B3">
        <w:rPr>
          <w:lang w:val="de-DE"/>
        </w:rPr>
        <w:t>(siehe</w:t>
      </w:r>
      <w:r w:rsidR="00607109">
        <w:rPr>
          <w:lang w:val="de-DE"/>
        </w:rPr>
        <w:t xml:space="preserve"> </w:t>
      </w:r>
      <w:r w:rsidR="007857B3">
        <w:rPr>
          <w:lang w:val="de-DE"/>
        </w:rPr>
        <w:t>Diffie-Helmann)</w:t>
      </w:r>
      <w:r w:rsidRPr="00730056">
        <w:rPr>
          <w:lang w:val="de-DE"/>
        </w:rPr>
        <w:t>.</w:t>
      </w:r>
      <w:r w:rsidR="00607109">
        <w:rPr>
          <w:lang w:val="de-DE"/>
        </w:rPr>
        <w:t xml:space="preserve"> </w:t>
      </w:r>
      <w:r w:rsidR="007857B3">
        <w:rPr>
          <w:lang w:val="de-DE"/>
        </w:rPr>
        <w:t>Prinzip</w:t>
      </w:r>
      <w:r w:rsidR="00607109">
        <w:rPr>
          <w:lang w:val="de-DE"/>
        </w:rPr>
        <w:t xml:space="preserve"> </w:t>
      </w:r>
      <w:r w:rsidR="007857B3">
        <w:rPr>
          <w:lang w:val="de-DE"/>
        </w:rPr>
        <w:t>ist</w:t>
      </w:r>
      <w:r w:rsidR="00607109">
        <w:rPr>
          <w:lang w:val="de-DE"/>
        </w:rPr>
        <w:t xml:space="preserve"> </w:t>
      </w:r>
      <w:r w:rsidR="007857B3">
        <w:rPr>
          <w:lang w:val="de-DE"/>
        </w:rPr>
        <w:t>einfach,</w:t>
      </w:r>
      <w:r w:rsidR="00607109">
        <w:rPr>
          <w:lang w:val="de-DE"/>
        </w:rPr>
        <w:t xml:space="preserve"> </w:t>
      </w:r>
      <w:r w:rsidR="007857B3">
        <w:rPr>
          <w:lang w:val="de-DE"/>
        </w:rPr>
        <w:t>Nachrichten</w:t>
      </w:r>
      <w:r w:rsidR="00607109">
        <w:rPr>
          <w:lang w:val="de-DE"/>
        </w:rPr>
        <w:t xml:space="preserve"> </w:t>
      </w:r>
      <w:r w:rsidR="007857B3">
        <w:rPr>
          <w:lang w:val="de-DE"/>
        </w:rPr>
        <w:t>die</w:t>
      </w:r>
      <w:r w:rsidR="00607109">
        <w:rPr>
          <w:lang w:val="de-DE"/>
        </w:rPr>
        <w:t xml:space="preserve"> </w:t>
      </w:r>
      <w:r w:rsidR="007857B3">
        <w:rPr>
          <w:lang w:val="de-DE"/>
        </w:rPr>
        <w:t>mit</w:t>
      </w:r>
      <w:r w:rsidR="00607109">
        <w:rPr>
          <w:lang w:val="de-DE"/>
        </w:rPr>
        <w:t xml:space="preserve"> </w:t>
      </w:r>
      <w:r w:rsidR="007857B3">
        <w:rPr>
          <w:lang w:val="de-DE"/>
        </w:rPr>
        <w:t>dem</w:t>
      </w:r>
      <w:r w:rsidR="00607109">
        <w:rPr>
          <w:lang w:val="de-DE"/>
        </w:rPr>
        <w:t xml:space="preserve"> </w:t>
      </w:r>
      <w:r w:rsidR="007857B3">
        <w:rPr>
          <w:lang w:val="de-DE"/>
        </w:rPr>
        <w:t>öffentlichen</w:t>
      </w:r>
      <w:r w:rsidR="00607109">
        <w:rPr>
          <w:lang w:val="de-DE"/>
        </w:rPr>
        <w:t xml:space="preserve"> </w:t>
      </w:r>
      <w:r w:rsidR="007857B3">
        <w:rPr>
          <w:lang w:val="de-DE"/>
        </w:rPr>
        <w:t>Schlüssel</w:t>
      </w:r>
      <w:r w:rsidR="00607109">
        <w:rPr>
          <w:lang w:val="de-DE"/>
        </w:rPr>
        <w:t xml:space="preserve"> </w:t>
      </w:r>
      <w:r w:rsidR="007857B3">
        <w:rPr>
          <w:lang w:val="de-DE"/>
        </w:rPr>
        <w:t>verschlüsselt</w:t>
      </w:r>
      <w:r w:rsidR="00607109">
        <w:rPr>
          <w:lang w:val="de-DE"/>
        </w:rPr>
        <w:t xml:space="preserve"> </w:t>
      </w:r>
      <w:r w:rsidR="007857B3">
        <w:rPr>
          <w:lang w:val="de-DE"/>
        </w:rPr>
        <w:t>werden</w:t>
      </w:r>
      <w:r w:rsidR="00607109">
        <w:rPr>
          <w:lang w:val="de-DE"/>
        </w:rPr>
        <w:t xml:space="preserve"> </w:t>
      </w:r>
      <w:r w:rsidR="007857B3">
        <w:rPr>
          <w:lang w:val="de-DE"/>
        </w:rPr>
        <w:t>können</w:t>
      </w:r>
      <w:r w:rsidR="00607109">
        <w:rPr>
          <w:lang w:val="de-DE"/>
        </w:rPr>
        <w:t xml:space="preserve"> </w:t>
      </w:r>
      <w:r w:rsidR="007857B3">
        <w:rPr>
          <w:lang w:val="de-DE"/>
        </w:rPr>
        <w:t>nur</w:t>
      </w:r>
      <w:r w:rsidR="00607109">
        <w:rPr>
          <w:lang w:val="de-DE"/>
        </w:rPr>
        <w:t xml:space="preserve"> </w:t>
      </w:r>
      <w:r w:rsidR="007857B3">
        <w:rPr>
          <w:lang w:val="de-DE"/>
        </w:rPr>
        <w:t>mit</w:t>
      </w:r>
      <w:r w:rsidR="00607109">
        <w:rPr>
          <w:lang w:val="de-DE"/>
        </w:rPr>
        <w:t xml:space="preserve"> </w:t>
      </w:r>
      <w:r w:rsidR="007857B3">
        <w:rPr>
          <w:lang w:val="de-DE"/>
        </w:rPr>
        <w:t>dem</w:t>
      </w:r>
      <w:r w:rsidR="00607109">
        <w:rPr>
          <w:lang w:val="de-DE"/>
        </w:rPr>
        <w:t xml:space="preserve"> </w:t>
      </w:r>
      <w:r w:rsidR="007857B3">
        <w:rPr>
          <w:lang w:val="de-DE"/>
        </w:rPr>
        <w:t>Private-Key</w:t>
      </w:r>
      <w:r w:rsidR="00607109">
        <w:rPr>
          <w:lang w:val="de-DE"/>
        </w:rPr>
        <w:t xml:space="preserve"> </w:t>
      </w:r>
      <w:r w:rsidR="007857B3">
        <w:rPr>
          <w:lang w:val="de-DE"/>
        </w:rPr>
        <w:t>entschlüsselt</w:t>
      </w:r>
      <w:r w:rsidR="00607109">
        <w:rPr>
          <w:lang w:val="de-DE"/>
        </w:rPr>
        <w:t xml:space="preserve"> </w:t>
      </w:r>
      <w:r w:rsidR="007857B3">
        <w:rPr>
          <w:lang w:val="de-DE"/>
        </w:rPr>
        <w:t>werden.</w:t>
      </w:r>
      <w:r w:rsidR="00607109">
        <w:rPr>
          <w:lang w:val="de-DE"/>
        </w:rPr>
        <w:t xml:space="preserve"> </w:t>
      </w:r>
      <w:r w:rsidRPr="00730056">
        <w:rPr>
          <w:lang w:val="de-DE"/>
        </w:rPr>
        <w:t>Verteilung</w:t>
      </w:r>
      <w:r w:rsidR="00607109">
        <w:rPr>
          <w:lang w:val="de-DE"/>
        </w:rPr>
        <w:t xml:space="preserve"> </w:t>
      </w:r>
      <w:r w:rsidRPr="00730056">
        <w:rPr>
          <w:lang w:val="de-DE"/>
        </w:rPr>
        <w:t>des</w:t>
      </w:r>
      <w:r w:rsidR="00607109">
        <w:rPr>
          <w:lang w:val="de-DE"/>
        </w:rPr>
        <w:t xml:space="preserve"> </w:t>
      </w:r>
      <w:r w:rsidRPr="00730056">
        <w:rPr>
          <w:lang w:val="de-DE"/>
        </w:rPr>
        <w:t>public</w:t>
      </w:r>
      <w:r w:rsidR="00607109">
        <w:rPr>
          <w:lang w:val="de-DE"/>
        </w:rPr>
        <w:t xml:space="preserve"> </w:t>
      </w:r>
      <w:r w:rsidRPr="00730056">
        <w:rPr>
          <w:lang w:val="de-DE"/>
        </w:rPr>
        <w:t>Key</w:t>
      </w:r>
      <w:r w:rsidR="00607109">
        <w:rPr>
          <w:lang w:val="de-DE"/>
        </w:rPr>
        <w:t xml:space="preserve"> </w:t>
      </w:r>
      <w:r w:rsidRPr="00730056">
        <w:rPr>
          <w:lang w:val="de-DE"/>
        </w:rPr>
        <w:t>ist</w:t>
      </w:r>
      <w:r w:rsidR="00607109">
        <w:rPr>
          <w:lang w:val="de-DE"/>
        </w:rPr>
        <w:t xml:space="preserve"> </w:t>
      </w:r>
      <w:r w:rsidR="007857B3">
        <w:rPr>
          <w:lang w:val="de-DE"/>
        </w:rPr>
        <w:t>daher</w:t>
      </w:r>
      <w:r w:rsidR="00607109">
        <w:rPr>
          <w:lang w:val="de-DE"/>
        </w:rPr>
        <w:t xml:space="preserve"> </w:t>
      </w:r>
      <w:r w:rsidRPr="00730056">
        <w:rPr>
          <w:lang w:val="de-DE"/>
        </w:rPr>
        <w:t>unproblematisch</w:t>
      </w:r>
      <w:r w:rsidR="007857B3">
        <w:rPr>
          <w:lang w:val="de-DE"/>
        </w:rPr>
        <w:t>,</w:t>
      </w:r>
      <w:r w:rsidR="00607109">
        <w:rPr>
          <w:lang w:val="de-DE"/>
        </w:rPr>
        <w:t xml:space="preserve"> </w:t>
      </w:r>
      <w:r w:rsidR="007857B3">
        <w:rPr>
          <w:lang w:val="de-DE"/>
        </w:rPr>
        <w:t>er</w:t>
      </w:r>
      <w:r w:rsidR="00607109">
        <w:rPr>
          <w:lang w:val="de-DE"/>
        </w:rPr>
        <w:t xml:space="preserve"> </w:t>
      </w:r>
      <w:r w:rsidR="007857B3">
        <w:rPr>
          <w:lang w:val="de-DE"/>
        </w:rPr>
        <w:t>kann</w:t>
      </w:r>
      <w:r w:rsidR="00607109">
        <w:rPr>
          <w:lang w:val="de-DE"/>
        </w:rPr>
        <w:t xml:space="preserve"> </w:t>
      </w:r>
      <w:r w:rsidR="007857B3">
        <w:rPr>
          <w:lang w:val="de-DE"/>
        </w:rPr>
        <w:t>veröffentlicht</w:t>
      </w:r>
      <w:r w:rsidR="00607109">
        <w:rPr>
          <w:lang w:val="de-DE"/>
        </w:rPr>
        <w:t xml:space="preserve"> </w:t>
      </w:r>
      <w:r w:rsidR="007857B3">
        <w:rPr>
          <w:lang w:val="de-DE"/>
        </w:rPr>
        <w:t>werden.</w:t>
      </w:r>
      <w:r w:rsidR="00607109">
        <w:rPr>
          <w:lang w:val="de-DE"/>
        </w:rPr>
        <w:t xml:space="preserve"> </w:t>
      </w:r>
      <w:r w:rsidR="007857B3">
        <w:rPr>
          <w:lang w:val="de-DE"/>
        </w:rPr>
        <w:t>Einzige</w:t>
      </w:r>
      <w:r w:rsidR="00607109">
        <w:rPr>
          <w:lang w:val="de-DE"/>
        </w:rPr>
        <w:t xml:space="preserve"> </w:t>
      </w:r>
      <w:r w:rsidR="007857B3">
        <w:rPr>
          <w:lang w:val="de-DE"/>
        </w:rPr>
        <w:t>Problematik</w:t>
      </w:r>
      <w:r w:rsidR="00607109">
        <w:rPr>
          <w:lang w:val="de-DE"/>
        </w:rPr>
        <w:t xml:space="preserve"> </w:t>
      </w:r>
      <w:r w:rsidR="007857B3">
        <w:rPr>
          <w:lang w:val="de-DE"/>
        </w:rPr>
        <w:t>ist</w:t>
      </w:r>
      <w:r w:rsidR="00607109">
        <w:rPr>
          <w:lang w:val="de-DE"/>
        </w:rPr>
        <w:t xml:space="preserve"> </w:t>
      </w:r>
      <w:r w:rsidRPr="00730056">
        <w:rPr>
          <w:lang w:val="de-DE"/>
        </w:rPr>
        <w:t>die</w:t>
      </w:r>
      <w:r w:rsidR="00607109">
        <w:rPr>
          <w:lang w:val="de-DE"/>
        </w:rPr>
        <w:t xml:space="preserve"> </w:t>
      </w:r>
      <w:r w:rsidRPr="00730056">
        <w:rPr>
          <w:lang w:val="de-DE"/>
        </w:rPr>
        <w:t>Frage</w:t>
      </w:r>
      <w:r w:rsidR="00607109">
        <w:rPr>
          <w:lang w:val="de-DE"/>
        </w:rPr>
        <w:t xml:space="preserve"> </w:t>
      </w:r>
      <w:r w:rsidRPr="00730056">
        <w:rPr>
          <w:lang w:val="de-DE"/>
        </w:rPr>
        <w:t>der</w:t>
      </w:r>
      <w:r w:rsidR="00607109">
        <w:rPr>
          <w:lang w:val="de-DE"/>
        </w:rPr>
        <w:t xml:space="preserve"> </w:t>
      </w:r>
      <w:r w:rsidRPr="00730056">
        <w:rPr>
          <w:lang w:val="de-DE"/>
        </w:rPr>
        <w:t>Authentizität</w:t>
      </w:r>
      <w:r w:rsidR="00607109">
        <w:rPr>
          <w:lang w:val="de-DE"/>
        </w:rPr>
        <w:t xml:space="preserve"> </w:t>
      </w:r>
      <w:r w:rsidRPr="00730056">
        <w:rPr>
          <w:lang w:val="de-DE"/>
        </w:rPr>
        <w:t>(wirklich</w:t>
      </w:r>
      <w:r w:rsidR="00607109">
        <w:rPr>
          <w:lang w:val="de-DE"/>
        </w:rPr>
        <w:t xml:space="preserve"> </w:t>
      </w:r>
      <w:r w:rsidRPr="00730056">
        <w:rPr>
          <w:lang w:val="de-DE"/>
        </w:rPr>
        <w:t>Bob’s</w:t>
      </w:r>
      <w:r w:rsidR="00607109">
        <w:rPr>
          <w:lang w:val="de-DE"/>
        </w:rPr>
        <w:t xml:space="preserve"> </w:t>
      </w:r>
      <w:r w:rsidRPr="00730056">
        <w:rPr>
          <w:lang w:val="de-DE"/>
        </w:rPr>
        <w:t>Schlüssel?)</w:t>
      </w:r>
      <w:r w:rsidR="007857B3">
        <w:rPr>
          <w:lang w:val="de-DE"/>
        </w:rPr>
        <w:t>.</w:t>
      </w:r>
      <w:r w:rsidR="00607109">
        <w:rPr>
          <w:lang w:val="de-DE"/>
        </w:rPr>
        <w:t xml:space="preserve"> </w:t>
      </w:r>
      <w:r w:rsidR="007857B3">
        <w:rPr>
          <w:lang w:val="de-DE"/>
        </w:rPr>
        <w:t>Aus</w:t>
      </w:r>
      <w:r w:rsidR="00607109">
        <w:rPr>
          <w:lang w:val="de-DE"/>
        </w:rPr>
        <w:t xml:space="preserve"> </w:t>
      </w:r>
      <w:r w:rsidR="007857B3">
        <w:rPr>
          <w:lang w:val="de-DE"/>
        </w:rPr>
        <w:t>diesem</w:t>
      </w:r>
      <w:r w:rsidR="00607109">
        <w:rPr>
          <w:lang w:val="de-DE"/>
        </w:rPr>
        <w:t xml:space="preserve"> </w:t>
      </w:r>
      <w:r w:rsidR="007857B3">
        <w:rPr>
          <w:lang w:val="de-DE"/>
        </w:rPr>
        <w:t>Grund</w:t>
      </w:r>
      <w:r w:rsidR="00607109">
        <w:rPr>
          <w:lang w:val="de-DE"/>
        </w:rPr>
        <w:t xml:space="preserve"> </w:t>
      </w:r>
      <w:r w:rsidR="007857B3">
        <w:rPr>
          <w:lang w:val="de-DE"/>
        </w:rPr>
        <w:t>gibt</w:t>
      </w:r>
      <w:r w:rsidR="00607109">
        <w:rPr>
          <w:lang w:val="de-DE"/>
        </w:rPr>
        <w:t xml:space="preserve"> </w:t>
      </w:r>
      <w:r w:rsidR="007857B3">
        <w:rPr>
          <w:lang w:val="de-DE"/>
        </w:rPr>
        <w:t>es</w:t>
      </w:r>
      <w:r w:rsidR="00607109">
        <w:rPr>
          <w:lang w:val="de-DE"/>
        </w:rPr>
        <w:t xml:space="preserve"> </w:t>
      </w:r>
      <w:r w:rsidR="007857B3">
        <w:rPr>
          <w:lang w:val="de-DE"/>
        </w:rPr>
        <w:t>im</w:t>
      </w:r>
      <w:r w:rsidR="00607109">
        <w:rPr>
          <w:lang w:val="de-DE"/>
        </w:rPr>
        <w:t xml:space="preserve"> </w:t>
      </w:r>
      <w:r w:rsidR="007857B3">
        <w:rPr>
          <w:lang w:val="de-DE"/>
        </w:rPr>
        <w:t>Internet</w:t>
      </w:r>
      <w:r w:rsidR="00607109">
        <w:rPr>
          <w:lang w:val="de-DE"/>
        </w:rPr>
        <w:t xml:space="preserve"> </w:t>
      </w:r>
      <w:r w:rsidR="007857B3">
        <w:rPr>
          <w:lang w:val="de-DE"/>
        </w:rPr>
        <w:t>Certificate</w:t>
      </w:r>
      <w:r w:rsidR="00607109">
        <w:rPr>
          <w:lang w:val="de-DE"/>
        </w:rPr>
        <w:t xml:space="preserve"> </w:t>
      </w:r>
      <w:r w:rsidR="007857B3">
        <w:rPr>
          <w:lang w:val="de-DE"/>
        </w:rPr>
        <w:t>Authorities</w:t>
      </w:r>
      <w:r w:rsidR="00607109">
        <w:rPr>
          <w:lang w:val="de-DE"/>
        </w:rPr>
        <w:t xml:space="preserve"> </w:t>
      </w:r>
      <w:r w:rsidR="007857B3">
        <w:rPr>
          <w:lang w:val="de-DE"/>
        </w:rPr>
        <w:t>(CA).</w:t>
      </w:r>
    </w:p>
    <w:p w14:paraId="2F5609CB" w14:textId="0DC76B54" w:rsidR="00730056" w:rsidRPr="00571572" w:rsidRDefault="00571572" w:rsidP="00730056">
      <w:pPr>
        <w:rPr>
          <w:b/>
          <w:lang w:val="de-DE"/>
        </w:rPr>
      </w:pPr>
      <w:r w:rsidRPr="00571572">
        <w:rPr>
          <w:b/>
          <w:lang w:val="de-DE"/>
        </w:rPr>
        <w:t>Hybrid</w:t>
      </w:r>
    </w:p>
    <w:p w14:paraId="2F5609CC" w14:textId="66F26991" w:rsidR="00730056" w:rsidRPr="00730056" w:rsidRDefault="00730056" w:rsidP="00730056">
      <w:pPr>
        <w:rPr>
          <w:lang w:val="de-DE"/>
        </w:rPr>
      </w:pPr>
      <w:r>
        <w:rPr>
          <w:lang w:val="de-DE"/>
        </w:rPr>
        <w:t>M</w:t>
      </w:r>
      <w:r w:rsidRPr="00730056">
        <w:rPr>
          <w:lang w:val="de-DE"/>
        </w:rPr>
        <w:t>it</w:t>
      </w:r>
      <w:r w:rsidR="00607109">
        <w:rPr>
          <w:lang w:val="de-DE"/>
        </w:rPr>
        <w:t xml:space="preserve"> </w:t>
      </w:r>
      <w:r w:rsidRPr="00730056">
        <w:rPr>
          <w:lang w:val="de-DE"/>
        </w:rPr>
        <w:t>asymmetrischem</w:t>
      </w:r>
      <w:r w:rsidR="00607109">
        <w:rPr>
          <w:lang w:val="de-DE"/>
        </w:rPr>
        <w:t xml:space="preserve"> </w:t>
      </w:r>
      <w:r w:rsidRPr="00730056">
        <w:rPr>
          <w:lang w:val="de-DE"/>
        </w:rPr>
        <w:t>Verfahren</w:t>
      </w:r>
      <w:r w:rsidR="00607109">
        <w:rPr>
          <w:lang w:val="de-DE"/>
        </w:rPr>
        <w:t xml:space="preserve"> </w:t>
      </w:r>
      <w:r w:rsidRPr="00730056">
        <w:rPr>
          <w:lang w:val="de-DE"/>
        </w:rPr>
        <w:t>einen</w:t>
      </w:r>
      <w:r w:rsidR="00607109">
        <w:rPr>
          <w:lang w:val="de-DE"/>
        </w:rPr>
        <w:t xml:space="preserve"> </w:t>
      </w:r>
      <w:r w:rsidRPr="00730056">
        <w:rPr>
          <w:lang w:val="de-DE"/>
        </w:rPr>
        <w:t>symmetrischen</w:t>
      </w:r>
      <w:r w:rsidR="00607109">
        <w:rPr>
          <w:lang w:val="de-DE"/>
        </w:rPr>
        <w:t xml:space="preserve"> </w:t>
      </w:r>
      <w:r w:rsidRPr="00730056">
        <w:rPr>
          <w:lang w:val="de-DE"/>
        </w:rPr>
        <w:t>Schlüssel</w:t>
      </w:r>
      <w:r w:rsidR="00607109">
        <w:rPr>
          <w:lang w:val="de-DE"/>
        </w:rPr>
        <w:t xml:space="preserve"> </w:t>
      </w:r>
      <w:r w:rsidRPr="00730056">
        <w:rPr>
          <w:lang w:val="de-DE"/>
        </w:rPr>
        <w:t>für</w:t>
      </w:r>
      <w:r w:rsidR="00607109">
        <w:rPr>
          <w:lang w:val="de-DE"/>
        </w:rPr>
        <w:t xml:space="preserve"> </w:t>
      </w:r>
      <w:r w:rsidRPr="00730056">
        <w:rPr>
          <w:lang w:val="de-DE"/>
        </w:rPr>
        <w:t>die</w:t>
      </w:r>
      <w:r w:rsidR="00607109">
        <w:rPr>
          <w:lang w:val="de-DE"/>
        </w:rPr>
        <w:t xml:space="preserve"> </w:t>
      </w:r>
      <w:r w:rsidRPr="00730056">
        <w:rPr>
          <w:lang w:val="de-DE"/>
        </w:rPr>
        <w:t>gemeinsame</w:t>
      </w:r>
      <w:r w:rsidR="00607109">
        <w:rPr>
          <w:lang w:val="de-DE"/>
        </w:rPr>
        <w:t xml:space="preserve"> </w:t>
      </w:r>
      <w:r w:rsidRPr="00730056">
        <w:rPr>
          <w:lang w:val="de-DE"/>
        </w:rPr>
        <w:t>Benutzung</w:t>
      </w:r>
      <w:r w:rsidR="00607109">
        <w:rPr>
          <w:lang w:val="de-DE"/>
        </w:rPr>
        <w:t xml:space="preserve"> </w:t>
      </w:r>
      <w:r w:rsidRPr="00730056">
        <w:rPr>
          <w:lang w:val="de-DE"/>
        </w:rPr>
        <w:t>übertragen</w:t>
      </w:r>
    </w:p>
    <w:p w14:paraId="2F5609CD" w14:textId="27617B5C" w:rsidR="006D4874" w:rsidRPr="00571572" w:rsidRDefault="00571572" w:rsidP="006D4874">
      <w:pPr>
        <w:rPr>
          <w:b/>
          <w:lang w:val="de-DE"/>
        </w:rPr>
      </w:pPr>
      <w:r w:rsidRPr="00571572">
        <w:rPr>
          <w:b/>
          <w:lang w:val="de-DE"/>
        </w:rPr>
        <w:t>Authentizität</w:t>
      </w:r>
    </w:p>
    <w:p w14:paraId="2F5609CE" w14:textId="6E17213E" w:rsidR="006D4874" w:rsidRDefault="00730056" w:rsidP="006D4874">
      <w:pPr>
        <w:rPr>
          <w:lang w:val="de-DE"/>
        </w:rPr>
      </w:pPr>
      <w:r w:rsidRPr="00730056">
        <w:rPr>
          <w:lang w:val="de-DE"/>
        </w:rPr>
        <w:t>Sicherstellen,</w:t>
      </w:r>
      <w:r w:rsidR="00607109">
        <w:rPr>
          <w:lang w:val="de-DE"/>
        </w:rPr>
        <w:t xml:space="preserve"> </w:t>
      </w:r>
      <w:r w:rsidRPr="00730056">
        <w:rPr>
          <w:lang w:val="de-DE"/>
        </w:rPr>
        <w:t>dass</w:t>
      </w:r>
      <w:r w:rsidR="00607109">
        <w:rPr>
          <w:lang w:val="de-DE"/>
        </w:rPr>
        <w:t xml:space="preserve"> </w:t>
      </w:r>
      <w:r w:rsidRPr="00730056">
        <w:rPr>
          <w:lang w:val="de-DE"/>
        </w:rPr>
        <w:t>Gegenstelle</w:t>
      </w:r>
      <w:r w:rsidR="00607109">
        <w:rPr>
          <w:lang w:val="de-DE"/>
        </w:rPr>
        <w:t xml:space="preserve"> </w:t>
      </w:r>
      <w:r w:rsidRPr="00730056">
        <w:rPr>
          <w:lang w:val="de-DE"/>
        </w:rPr>
        <w:t>authentisch</w:t>
      </w:r>
      <w:r w:rsidR="00607109">
        <w:rPr>
          <w:lang w:val="de-DE"/>
        </w:rPr>
        <w:t xml:space="preserve"> </w:t>
      </w:r>
      <w:r w:rsidRPr="00730056">
        <w:rPr>
          <w:lang w:val="de-DE"/>
        </w:rPr>
        <w:t>ist,</w:t>
      </w:r>
      <w:r w:rsidR="00607109">
        <w:rPr>
          <w:lang w:val="de-DE"/>
        </w:rPr>
        <w:t xml:space="preserve"> </w:t>
      </w:r>
      <w:r w:rsidRPr="00730056">
        <w:rPr>
          <w:lang w:val="de-DE"/>
        </w:rPr>
        <w:t>z.B.</w:t>
      </w:r>
      <w:r w:rsidR="00607109">
        <w:rPr>
          <w:lang w:val="de-DE"/>
        </w:rPr>
        <w:t xml:space="preserve"> </w:t>
      </w:r>
      <w:r w:rsidRPr="00730056">
        <w:rPr>
          <w:lang w:val="de-DE"/>
        </w:rPr>
        <w:t>durch</w:t>
      </w:r>
      <w:r w:rsidR="00607109">
        <w:rPr>
          <w:lang w:val="de-DE"/>
        </w:rPr>
        <w:t xml:space="preserve"> </w:t>
      </w:r>
      <w:r w:rsidRPr="00730056">
        <w:rPr>
          <w:lang w:val="de-DE"/>
        </w:rPr>
        <w:t>Prüfen</w:t>
      </w:r>
      <w:r w:rsidR="00607109">
        <w:rPr>
          <w:lang w:val="de-DE"/>
        </w:rPr>
        <w:t xml:space="preserve"> </w:t>
      </w:r>
      <w:r w:rsidRPr="00730056">
        <w:rPr>
          <w:lang w:val="de-DE"/>
        </w:rPr>
        <w:t>der</w:t>
      </w:r>
      <w:r w:rsidR="00607109">
        <w:rPr>
          <w:lang w:val="de-DE"/>
        </w:rPr>
        <w:t xml:space="preserve"> </w:t>
      </w:r>
      <w:r w:rsidRPr="00730056">
        <w:rPr>
          <w:lang w:val="de-DE"/>
        </w:rPr>
        <w:t>Kenntnis</w:t>
      </w:r>
      <w:r w:rsidR="00607109">
        <w:rPr>
          <w:lang w:val="de-DE"/>
        </w:rPr>
        <w:t xml:space="preserve"> </w:t>
      </w:r>
      <w:r w:rsidRPr="00730056">
        <w:rPr>
          <w:lang w:val="de-DE"/>
        </w:rPr>
        <w:t>eines</w:t>
      </w:r>
      <w:r w:rsidR="00607109">
        <w:rPr>
          <w:lang w:val="de-DE"/>
        </w:rPr>
        <w:t xml:space="preserve"> </w:t>
      </w:r>
      <w:r w:rsidRPr="00730056">
        <w:rPr>
          <w:lang w:val="de-DE"/>
        </w:rPr>
        <w:t>gemeinsamen</w:t>
      </w:r>
      <w:r w:rsidR="00607109">
        <w:rPr>
          <w:lang w:val="de-DE"/>
        </w:rPr>
        <w:t xml:space="preserve"> </w:t>
      </w:r>
      <w:r w:rsidRPr="00730056">
        <w:rPr>
          <w:lang w:val="de-DE"/>
        </w:rPr>
        <w:t>Geheimnisses</w:t>
      </w:r>
      <w:r w:rsidR="00607109">
        <w:rPr>
          <w:lang w:val="de-DE"/>
        </w:rPr>
        <w:t xml:space="preserve"> </w:t>
      </w:r>
      <w:r w:rsidRPr="00730056">
        <w:rPr>
          <w:lang w:val="de-DE"/>
        </w:rPr>
        <w:t>(PSK</w:t>
      </w:r>
      <w:r w:rsidR="00607109">
        <w:rPr>
          <w:lang w:val="de-DE"/>
        </w:rPr>
        <w:t xml:space="preserve"> </w:t>
      </w:r>
      <w:r w:rsidRPr="00730056">
        <w:rPr>
          <w:lang w:val="de-DE"/>
        </w:rPr>
        <w:t>=</w:t>
      </w:r>
      <w:r w:rsidR="00607109">
        <w:rPr>
          <w:lang w:val="de-DE"/>
        </w:rPr>
        <w:t xml:space="preserve"> </w:t>
      </w:r>
      <w:r w:rsidRPr="00730056">
        <w:rPr>
          <w:lang w:val="de-DE"/>
        </w:rPr>
        <w:t>Pre</w:t>
      </w:r>
      <w:r w:rsidR="00607109">
        <w:rPr>
          <w:lang w:val="de-DE"/>
        </w:rPr>
        <w:t xml:space="preserve"> </w:t>
      </w:r>
      <w:r w:rsidRPr="00730056">
        <w:rPr>
          <w:lang w:val="de-DE"/>
        </w:rPr>
        <w:t>Shared</w:t>
      </w:r>
      <w:r w:rsidR="00607109">
        <w:rPr>
          <w:lang w:val="de-DE"/>
        </w:rPr>
        <w:t xml:space="preserve"> </w:t>
      </w:r>
      <w:r w:rsidRPr="00730056">
        <w:rPr>
          <w:lang w:val="de-DE"/>
        </w:rPr>
        <w:t>Key)</w:t>
      </w:r>
    </w:p>
    <w:p w14:paraId="2F5609CF" w14:textId="5FD1EA6B" w:rsidR="00730056" w:rsidRPr="00571572" w:rsidRDefault="00571572" w:rsidP="006D4874">
      <w:pPr>
        <w:rPr>
          <w:b/>
          <w:lang w:val="de-DE"/>
        </w:rPr>
      </w:pPr>
      <w:r w:rsidRPr="00571572">
        <w:rPr>
          <w:b/>
          <w:lang w:val="de-DE"/>
        </w:rPr>
        <w:t>Datenintegrität</w:t>
      </w:r>
    </w:p>
    <w:p w14:paraId="2F5609D0" w14:textId="564D4456" w:rsidR="00730056" w:rsidRDefault="00730056" w:rsidP="00730056">
      <w:pPr>
        <w:rPr>
          <w:lang w:val="de-DE"/>
        </w:rPr>
      </w:pPr>
      <w:r w:rsidRPr="00730056">
        <w:rPr>
          <w:lang w:val="de-DE"/>
        </w:rPr>
        <w:t>Den</w:t>
      </w:r>
      <w:r w:rsidR="00607109">
        <w:rPr>
          <w:lang w:val="de-DE"/>
        </w:rPr>
        <w:t xml:space="preserve"> </w:t>
      </w:r>
      <w:r w:rsidRPr="00730056">
        <w:rPr>
          <w:lang w:val="de-DE"/>
        </w:rPr>
        <w:t>einzelnen</w:t>
      </w:r>
      <w:r w:rsidR="00607109">
        <w:rPr>
          <w:lang w:val="de-DE"/>
        </w:rPr>
        <w:t xml:space="preserve"> </w:t>
      </w:r>
      <w:r w:rsidRPr="00730056">
        <w:rPr>
          <w:lang w:val="de-DE"/>
        </w:rPr>
        <w:t>Datenpaketen</w:t>
      </w:r>
      <w:r w:rsidR="00607109">
        <w:rPr>
          <w:lang w:val="de-DE"/>
        </w:rPr>
        <w:t xml:space="preserve"> </w:t>
      </w:r>
      <w:r w:rsidRPr="00730056">
        <w:rPr>
          <w:lang w:val="de-DE"/>
        </w:rPr>
        <w:t>wird</w:t>
      </w:r>
      <w:r w:rsidR="00607109">
        <w:rPr>
          <w:lang w:val="de-DE"/>
        </w:rPr>
        <w:t xml:space="preserve"> </w:t>
      </w:r>
      <w:r w:rsidRPr="00730056">
        <w:rPr>
          <w:lang w:val="de-DE"/>
        </w:rPr>
        <w:t>ein</w:t>
      </w:r>
      <w:r w:rsidR="00607109">
        <w:rPr>
          <w:lang w:val="de-DE"/>
        </w:rPr>
        <w:t xml:space="preserve"> </w:t>
      </w:r>
      <w:r w:rsidRPr="00730056">
        <w:rPr>
          <w:lang w:val="de-DE"/>
        </w:rPr>
        <w:t>MAC</w:t>
      </w:r>
      <w:r w:rsidR="00607109">
        <w:rPr>
          <w:lang w:val="de-DE"/>
        </w:rPr>
        <w:t xml:space="preserve"> </w:t>
      </w:r>
      <w:r w:rsidRPr="00730056">
        <w:rPr>
          <w:lang w:val="de-DE"/>
        </w:rPr>
        <w:t>(Message</w:t>
      </w:r>
      <w:r w:rsidR="00607109">
        <w:rPr>
          <w:lang w:val="de-DE"/>
        </w:rPr>
        <w:t xml:space="preserve"> </w:t>
      </w:r>
      <w:r w:rsidRPr="00730056">
        <w:rPr>
          <w:lang w:val="de-DE"/>
        </w:rPr>
        <w:t>Authentication</w:t>
      </w:r>
      <w:r w:rsidR="00607109">
        <w:rPr>
          <w:lang w:val="de-DE"/>
        </w:rPr>
        <w:t xml:space="preserve"> </w:t>
      </w:r>
      <w:r w:rsidRPr="00730056">
        <w:rPr>
          <w:lang w:val="de-DE"/>
        </w:rPr>
        <w:t>Code)</w:t>
      </w:r>
      <w:r w:rsidR="00607109">
        <w:rPr>
          <w:lang w:val="de-DE"/>
        </w:rPr>
        <w:t xml:space="preserve"> </w:t>
      </w:r>
      <w:r w:rsidRPr="00730056">
        <w:rPr>
          <w:lang w:val="de-DE"/>
        </w:rPr>
        <w:t>angehängt,</w:t>
      </w:r>
      <w:r w:rsidR="00607109">
        <w:rPr>
          <w:lang w:val="de-DE"/>
        </w:rPr>
        <w:t xml:space="preserve"> </w:t>
      </w:r>
      <w:r w:rsidRPr="00730056">
        <w:rPr>
          <w:lang w:val="de-DE"/>
        </w:rPr>
        <w:t>eine</w:t>
      </w:r>
      <w:r w:rsidR="00607109">
        <w:rPr>
          <w:lang w:val="de-DE"/>
        </w:rPr>
        <w:t xml:space="preserve"> </w:t>
      </w:r>
      <w:r w:rsidRPr="00730056">
        <w:rPr>
          <w:lang w:val="de-DE"/>
        </w:rPr>
        <w:t>komplizierte</w:t>
      </w:r>
      <w:r w:rsidR="00607109">
        <w:rPr>
          <w:lang w:val="de-DE"/>
        </w:rPr>
        <w:t xml:space="preserve"> </w:t>
      </w:r>
      <w:r w:rsidRPr="00730056">
        <w:rPr>
          <w:lang w:val="de-DE"/>
        </w:rPr>
        <w:t>Prüfzahl,</w:t>
      </w:r>
      <w:r w:rsidR="00607109">
        <w:rPr>
          <w:lang w:val="de-DE"/>
        </w:rPr>
        <w:t xml:space="preserve"> </w:t>
      </w:r>
      <w:r w:rsidRPr="00730056">
        <w:rPr>
          <w:lang w:val="de-DE"/>
        </w:rPr>
        <w:t>die</w:t>
      </w:r>
      <w:r w:rsidR="00607109">
        <w:rPr>
          <w:lang w:val="de-DE"/>
        </w:rPr>
        <w:t xml:space="preserve"> </w:t>
      </w:r>
      <w:r w:rsidRPr="00730056">
        <w:rPr>
          <w:lang w:val="de-DE"/>
        </w:rPr>
        <w:t>am</w:t>
      </w:r>
      <w:r w:rsidR="00607109">
        <w:rPr>
          <w:lang w:val="de-DE"/>
        </w:rPr>
        <w:t xml:space="preserve"> </w:t>
      </w:r>
      <w:r w:rsidRPr="00730056">
        <w:rPr>
          <w:lang w:val="de-DE"/>
        </w:rPr>
        <w:t>Ziel</w:t>
      </w:r>
      <w:r w:rsidR="00607109">
        <w:rPr>
          <w:lang w:val="de-DE"/>
        </w:rPr>
        <w:t xml:space="preserve"> </w:t>
      </w:r>
      <w:r w:rsidRPr="00730056">
        <w:rPr>
          <w:lang w:val="de-DE"/>
        </w:rPr>
        <w:t>erneut</w:t>
      </w:r>
      <w:r w:rsidR="00607109">
        <w:rPr>
          <w:lang w:val="de-DE"/>
        </w:rPr>
        <w:t xml:space="preserve"> </w:t>
      </w:r>
      <w:r w:rsidRPr="00730056">
        <w:rPr>
          <w:lang w:val="de-DE"/>
        </w:rPr>
        <w:t>berechnet</w:t>
      </w:r>
      <w:r w:rsidR="00607109">
        <w:rPr>
          <w:lang w:val="de-DE"/>
        </w:rPr>
        <w:t xml:space="preserve"> </w:t>
      </w:r>
      <w:r w:rsidRPr="00730056">
        <w:rPr>
          <w:lang w:val="de-DE"/>
        </w:rPr>
        <w:t>wird</w:t>
      </w:r>
      <w:r w:rsidR="00607109">
        <w:rPr>
          <w:lang w:val="de-DE"/>
        </w:rPr>
        <w:t xml:space="preserve"> </w:t>
      </w:r>
      <w:r w:rsidRPr="00730056">
        <w:rPr>
          <w:lang w:val="de-DE"/>
        </w:rPr>
        <w:t>un</w:t>
      </w:r>
      <w:r>
        <w:rPr>
          <w:lang w:val="de-DE"/>
        </w:rPr>
        <w:t>d</w:t>
      </w:r>
      <w:r w:rsidR="00607109">
        <w:rPr>
          <w:lang w:val="de-DE"/>
        </w:rPr>
        <w:t xml:space="preserve"> </w:t>
      </w:r>
      <w:r>
        <w:rPr>
          <w:lang w:val="de-DE"/>
        </w:rPr>
        <w:t>den</w:t>
      </w:r>
      <w:r w:rsidR="00607109">
        <w:rPr>
          <w:lang w:val="de-DE"/>
        </w:rPr>
        <w:t xml:space="preserve"> </w:t>
      </w:r>
      <w:r>
        <w:rPr>
          <w:lang w:val="de-DE"/>
        </w:rPr>
        <w:t>Originalwert</w:t>
      </w:r>
      <w:r w:rsidR="00607109">
        <w:rPr>
          <w:lang w:val="de-DE"/>
        </w:rPr>
        <w:t xml:space="preserve"> </w:t>
      </w:r>
      <w:r>
        <w:rPr>
          <w:lang w:val="de-DE"/>
        </w:rPr>
        <w:t>ergeben</w:t>
      </w:r>
      <w:r w:rsidR="00607109">
        <w:rPr>
          <w:lang w:val="de-DE"/>
        </w:rPr>
        <w:t xml:space="preserve"> </w:t>
      </w:r>
      <w:r>
        <w:rPr>
          <w:lang w:val="de-DE"/>
        </w:rPr>
        <w:t>muss.</w:t>
      </w:r>
      <w:r w:rsidR="00607109">
        <w:rPr>
          <w:lang w:val="de-DE"/>
        </w:rPr>
        <w:t xml:space="preserve"> </w:t>
      </w:r>
      <w:r w:rsidRPr="00730056">
        <w:rPr>
          <w:lang w:val="de-DE"/>
        </w:rPr>
        <w:t>Ein</w:t>
      </w:r>
      <w:r w:rsidR="00607109">
        <w:rPr>
          <w:lang w:val="de-DE"/>
        </w:rPr>
        <w:t xml:space="preserve"> </w:t>
      </w:r>
      <w:r w:rsidRPr="00730056">
        <w:rPr>
          <w:lang w:val="de-DE"/>
        </w:rPr>
        <w:t>HMAC</w:t>
      </w:r>
      <w:r w:rsidR="00607109">
        <w:rPr>
          <w:lang w:val="de-DE"/>
        </w:rPr>
        <w:t xml:space="preserve"> </w:t>
      </w:r>
      <w:r w:rsidRPr="00730056">
        <w:rPr>
          <w:lang w:val="de-DE"/>
        </w:rPr>
        <w:t>kombiniert</w:t>
      </w:r>
      <w:r w:rsidR="00607109">
        <w:rPr>
          <w:lang w:val="de-DE"/>
        </w:rPr>
        <w:t xml:space="preserve"> </w:t>
      </w:r>
      <w:r w:rsidRPr="00730056">
        <w:rPr>
          <w:lang w:val="de-DE"/>
        </w:rPr>
        <w:t>das</w:t>
      </w:r>
      <w:r w:rsidR="00607109">
        <w:rPr>
          <w:lang w:val="de-DE"/>
        </w:rPr>
        <w:t xml:space="preserve"> </w:t>
      </w:r>
      <w:r w:rsidRPr="00730056">
        <w:rPr>
          <w:lang w:val="de-DE"/>
        </w:rPr>
        <w:t>Verfahren</w:t>
      </w:r>
      <w:r w:rsidR="00607109">
        <w:rPr>
          <w:lang w:val="de-DE"/>
        </w:rPr>
        <w:t xml:space="preserve"> </w:t>
      </w:r>
      <w:r w:rsidRPr="00730056">
        <w:rPr>
          <w:lang w:val="de-DE"/>
        </w:rPr>
        <w:t>mit</w:t>
      </w:r>
      <w:r w:rsidR="00607109">
        <w:rPr>
          <w:lang w:val="de-DE"/>
        </w:rPr>
        <w:t xml:space="preserve"> </w:t>
      </w:r>
      <w:r w:rsidRPr="00730056">
        <w:rPr>
          <w:lang w:val="de-DE"/>
        </w:rPr>
        <w:t>dem</w:t>
      </w:r>
      <w:r w:rsidR="00607109">
        <w:rPr>
          <w:lang w:val="de-DE"/>
        </w:rPr>
        <w:t xml:space="preserve"> </w:t>
      </w:r>
      <w:r w:rsidRPr="00730056">
        <w:rPr>
          <w:lang w:val="de-DE"/>
        </w:rPr>
        <w:t>Hashwert</w:t>
      </w:r>
      <w:r w:rsidR="00607109">
        <w:rPr>
          <w:lang w:val="de-DE"/>
        </w:rPr>
        <w:t xml:space="preserve"> </w:t>
      </w:r>
      <w:r w:rsidRPr="00730056">
        <w:rPr>
          <w:lang w:val="de-DE"/>
        </w:rPr>
        <w:t>e</w:t>
      </w:r>
      <w:r>
        <w:rPr>
          <w:lang w:val="de-DE"/>
        </w:rPr>
        <w:t>ines</w:t>
      </w:r>
      <w:r w:rsidR="00607109">
        <w:rPr>
          <w:lang w:val="de-DE"/>
        </w:rPr>
        <w:t xml:space="preserve"> </w:t>
      </w:r>
      <w:r>
        <w:rPr>
          <w:lang w:val="de-DE"/>
        </w:rPr>
        <w:t>gemeinsamen</w:t>
      </w:r>
      <w:r w:rsidR="00607109">
        <w:rPr>
          <w:lang w:val="de-DE"/>
        </w:rPr>
        <w:t xml:space="preserve"> </w:t>
      </w:r>
      <w:r>
        <w:rPr>
          <w:lang w:val="de-DE"/>
        </w:rPr>
        <w:t>Geheimnisses</w:t>
      </w:r>
      <w:r w:rsidR="00607109">
        <w:rPr>
          <w:lang w:val="de-DE"/>
        </w:rPr>
        <w:t xml:space="preserve"> </w:t>
      </w:r>
      <w:r>
        <w:rPr>
          <w:lang w:val="de-DE"/>
        </w:rPr>
        <w:t>(</w:t>
      </w:r>
      <w:r w:rsidRPr="00730056">
        <w:rPr>
          <w:lang w:val="de-DE"/>
        </w:rPr>
        <w:t>Authentizität)</w:t>
      </w:r>
    </w:p>
    <w:p w14:paraId="6D436EFB" w14:textId="48627B49" w:rsidR="00571572" w:rsidRDefault="00571572" w:rsidP="00730056">
      <w:pPr>
        <w:rPr>
          <w:b/>
          <w:lang w:val="de-DE"/>
        </w:rPr>
      </w:pPr>
      <w:r w:rsidRPr="00571572">
        <w:rPr>
          <w:b/>
          <w:lang w:val="de-DE"/>
        </w:rPr>
        <w:t>Public Key Infrastructure</w:t>
      </w:r>
      <w:r>
        <w:rPr>
          <w:b/>
          <w:lang w:val="de-DE"/>
        </w:rPr>
        <w:t xml:space="preserve"> (PKI)</w:t>
      </w:r>
    </w:p>
    <w:p w14:paraId="052083C7" w14:textId="002A5B9E" w:rsidR="00571572" w:rsidRDefault="00571572" w:rsidP="00730056">
      <w:pPr>
        <w:rPr>
          <w:lang w:val="de-DE"/>
        </w:rPr>
      </w:pPr>
      <w:r>
        <w:rPr>
          <w:lang w:val="de-DE"/>
        </w:rPr>
        <w:t>Die Schlüssel- und Zertifikatsverteilung muss geregelt ablaufen.</w:t>
      </w:r>
    </w:p>
    <w:p w14:paraId="7409786A" w14:textId="522D971F" w:rsidR="00571572" w:rsidRPr="00571572" w:rsidRDefault="00571572" w:rsidP="00730056">
      <w:pPr>
        <w:rPr>
          <w:b/>
          <w:lang w:val="de-DE"/>
        </w:rPr>
      </w:pPr>
      <w:r w:rsidRPr="00571572">
        <w:rPr>
          <w:b/>
          <w:noProof/>
          <w:lang w:eastAsia="de-CH"/>
        </w:rPr>
        <w:lastRenderedPageBreak/>
        <w:drawing>
          <wp:inline distT="0" distB="0" distL="0" distR="0" wp14:anchorId="3A0B71A1" wp14:editId="6E4BFF78">
            <wp:extent cx="4253219" cy="2600123"/>
            <wp:effectExtent l="0" t="0" r="0" b="0"/>
            <wp:docPr id="74" name="Grafi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259640" cy="2604049"/>
                    </a:xfrm>
                    <a:prstGeom prst="rect">
                      <a:avLst/>
                    </a:prstGeom>
                  </pic:spPr>
                </pic:pic>
              </a:graphicData>
            </a:graphic>
          </wp:inline>
        </w:drawing>
      </w:r>
    </w:p>
    <w:p w14:paraId="2F5609D1" w14:textId="3E08F02C" w:rsidR="00730056" w:rsidRDefault="00730056" w:rsidP="006F174D">
      <w:pPr>
        <w:pStyle w:val="berschrift2"/>
      </w:pPr>
      <w:bookmarkStart w:id="340" w:name="_Toc439697823"/>
      <w:r>
        <w:t>IPSec</w:t>
      </w:r>
      <w:bookmarkEnd w:id="340"/>
    </w:p>
    <w:p w14:paraId="77F28B0B" w14:textId="42ED80C4" w:rsidR="00571572" w:rsidRPr="00571572" w:rsidRDefault="00571572" w:rsidP="00571572">
      <w:pPr>
        <w:rPr>
          <w:lang w:val="en-GB"/>
        </w:rPr>
      </w:pPr>
      <w:r>
        <w:fldChar w:fldCharType="begin"/>
      </w:r>
      <w:r>
        <w:instrText xml:space="preserve"> XE "</w:instrText>
      </w:r>
      <w:r w:rsidRPr="000173FD">
        <w:instrText>IPSec</w:instrText>
      </w:r>
      <w:r>
        <w:instrText xml:space="preserve">" </w:instrText>
      </w:r>
      <w:r>
        <w:fldChar w:fldCharType="end"/>
      </w:r>
    </w:p>
    <w:p w14:paraId="14C5F131" w14:textId="31FEB702" w:rsidR="00571572" w:rsidRPr="00571572" w:rsidRDefault="00571572" w:rsidP="00571572">
      <w:r w:rsidRPr="00571572">
        <w:t>Dient dazu eine verschlüsstelte Verbindung aufzubauen.</w:t>
      </w:r>
    </w:p>
    <w:p w14:paraId="2F5609D2" w14:textId="058ABFE5" w:rsidR="00730056" w:rsidRDefault="00730056" w:rsidP="00730056">
      <w:pPr>
        <w:rPr>
          <w:lang w:val="de-DE"/>
        </w:rPr>
      </w:pPr>
      <w:r>
        <w:rPr>
          <w:lang w:val="de-DE"/>
        </w:rPr>
        <w:t>IPSec</w:t>
      </w:r>
      <w:r w:rsidR="00607109">
        <w:rPr>
          <w:lang w:val="de-DE"/>
        </w:rPr>
        <w:t xml:space="preserve"> </w:t>
      </w:r>
      <w:r>
        <w:rPr>
          <w:lang w:val="de-DE"/>
        </w:rPr>
        <w:t>kann</w:t>
      </w:r>
      <w:r w:rsidR="00607109">
        <w:rPr>
          <w:lang w:val="de-DE"/>
        </w:rPr>
        <w:t xml:space="preserve"> </w:t>
      </w:r>
      <w:r>
        <w:rPr>
          <w:lang w:val="de-DE"/>
        </w:rPr>
        <w:t>in</w:t>
      </w:r>
      <w:r w:rsidR="00607109">
        <w:rPr>
          <w:lang w:val="de-DE"/>
        </w:rPr>
        <w:t xml:space="preserve"> </w:t>
      </w:r>
      <w:r>
        <w:rPr>
          <w:lang w:val="de-DE"/>
        </w:rPr>
        <w:t>zwei</w:t>
      </w:r>
      <w:r w:rsidR="00607109">
        <w:rPr>
          <w:lang w:val="de-DE"/>
        </w:rPr>
        <w:t xml:space="preserve"> </w:t>
      </w:r>
      <w:r>
        <w:rPr>
          <w:lang w:val="de-DE"/>
        </w:rPr>
        <w:t>verschienden</w:t>
      </w:r>
      <w:r w:rsidR="00607109">
        <w:rPr>
          <w:lang w:val="de-DE"/>
        </w:rPr>
        <w:t xml:space="preserve"> </w:t>
      </w:r>
      <w:r>
        <w:rPr>
          <w:lang w:val="de-DE"/>
        </w:rPr>
        <w:t>Modis</w:t>
      </w:r>
      <w:r w:rsidR="00607109">
        <w:rPr>
          <w:lang w:val="de-DE"/>
        </w:rPr>
        <w:t xml:space="preserve"> </w:t>
      </w:r>
      <w:r>
        <w:rPr>
          <w:lang w:val="de-DE"/>
        </w:rPr>
        <w:t>betrieben</w:t>
      </w:r>
      <w:r w:rsidR="00607109">
        <w:rPr>
          <w:lang w:val="de-DE"/>
        </w:rPr>
        <w:t xml:space="preserve"> </w:t>
      </w:r>
      <w:r>
        <w:rPr>
          <w:lang w:val="de-DE"/>
        </w:rPr>
        <w:t>werden.</w:t>
      </w:r>
    </w:p>
    <w:p w14:paraId="2F5609D3" w14:textId="00909808" w:rsidR="00730056" w:rsidRDefault="00730056" w:rsidP="00730056">
      <w:pPr>
        <w:rPr>
          <w:lang w:val="de-DE"/>
        </w:rPr>
      </w:pPr>
      <w:r w:rsidRPr="00730056">
        <w:rPr>
          <w:noProof/>
          <w:lang w:eastAsia="de-CH"/>
        </w:rPr>
        <w:drawing>
          <wp:inline distT="0" distB="0" distL="0" distR="0" wp14:anchorId="2F5609E3" wp14:editId="099F7CE4">
            <wp:extent cx="3699545" cy="2284485"/>
            <wp:effectExtent l="0" t="0" r="0" b="1905"/>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711413" cy="2291813"/>
                    </a:xfrm>
                    <a:prstGeom prst="rect">
                      <a:avLst/>
                    </a:prstGeom>
                  </pic:spPr>
                </pic:pic>
              </a:graphicData>
            </a:graphic>
          </wp:inline>
        </w:drawing>
      </w:r>
    </w:p>
    <w:p w14:paraId="2F5609D4" w14:textId="77E88EEB" w:rsidR="002D023A" w:rsidRDefault="002D023A">
      <w:pPr>
        <w:rPr>
          <w:lang w:val="de-DE"/>
        </w:rPr>
      </w:pPr>
      <w:r>
        <w:rPr>
          <w:lang w:val="de-DE"/>
        </w:rPr>
        <w:br w:type="page"/>
      </w:r>
    </w:p>
    <w:p w14:paraId="56A8EB4D" w14:textId="39216FA1" w:rsidR="000B57D5" w:rsidRDefault="0030780C" w:rsidP="0030780C">
      <w:pPr>
        <w:pStyle w:val="berschrift1"/>
        <w:rPr>
          <w:lang w:val="de-DE"/>
        </w:rPr>
      </w:pPr>
      <w:bookmarkStart w:id="341" w:name="_Toc439697824"/>
      <w:r>
        <w:rPr>
          <w:lang w:val="de-DE"/>
        </w:rPr>
        <w:lastRenderedPageBreak/>
        <w:t>WLAN,</w:t>
      </w:r>
      <w:r w:rsidR="00607109">
        <w:rPr>
          <w:lang w:val="de-DE"/>
        </w:rPr>
        <w:t xml:space="preserve"> </w:t>
      </w:r>
      <w:r>
        <w:rPr>
          <w:lang w:val="de-DE"/>
        </w:rPr>
        <w:t>Funknetze,</w:t>
      </w:r>
      <w:r w:rsidR="00607109">
        <w:rPr>
          <w:lang w:val="de-DE"/>
        </w:rPr>
        <w:t xml:space="preserve"> </w:t>
      </w:r>
      <w:r>
        <w:rPr>
          <w:lang w:val="de-DE"/>
        </w:rPr>
        <w:t>VoIP</w:t>
      </w:r>
      <w:bookmarkEnd w:id="341"/>
    </w:p>
    <w:p w14:paraId="52C450D9" w14:textId="1F3B857B" w:rsidR="000220FE" w:rsidRDefault="00DB293F" w:rsidP="00DB293F">
      <w:pPr>
        <w:tabs>
          <w:tab w:val="left" w:pos="1123"/>
        </w:tabs>
        <w:rPr>
          <w:lang w:val="de-DE"/>
        </w:rPr>
      </w:pPr>
      <w:r>
        <w:rPr>
          <w:lang w:val="de-DE"/>
        </w:rPr>
        <w:t>Bezieht sich auf den 9. Kursteil.</w:t>
      </w:r>
    </w:p>
    <w:p w14:paraId="497C8EE2" w14:textId="1EE99A66" w:rsidR="008518A2" w:rsidRDefault="008518A2" w:rsidP="008518A2">
      <w:pPr>
        <w:pStyle w:val="berschrift2"/>
      </w:pPr>
      <w:bookmarkStart w:id="342" w:name="_Toc439697825"/>
      <w:r>
        <w:t>Funknetze</w:t>
      </w:r>
      <w:bookmarkEnd w:id="342"/>
    </w:p>
    <w:p w14:paraId="7D57FDBA" w14:textId="542207E5" w:rsidR="00DB293F" w:rsidRDefault="002E73E8" w:rsidP="00DB293F">
      <w:pPr>
        <w:tabs>
          <w:tab w:val="left" w:pos="1123"/>
        </w:tabs>
        <w:rPr>
          <w:lang w:val="de-DE"/>
        </w:rPr>
      </w:pPr>
      <w:r>
        <w:rPr>
          <w:lang w:val="de-DE"/>
        </w:rPr>
        <w:t>Eine Übersicht der verschiedenen Funknetzstandards.</w:t>
      </w:r>
    </w:p>
    <w:p w14:paraId="21753128" w14:textId="7EEB4D81" w:rsidR="002E73E8" w:rsidRDefault="002E73E8" w:rsidP="00DB293F">
      <w:pPr>
        <w:tabs>
          <w:tab w:val="left" w:pos="1123"/>
        </w:tabs>
        <w:rPr>
          <w:lang w:val="de-DE"/>
        </w:rPr>
      </w:pPr>
      <w:r w:rsidRPr="002E73E8">
        <w:rPr>
          <w:noProof/>
          <w:lang w:eastAsia="de-CH"/>
        </w:rPr>
        <w:drawing>
          <wp:inline distT="0" distB="0" distL="0" distR="0" wp14:anchorId="240956D6" wp14:editId="4316C044">
            <wp:extent cx="4098329" cy="2692866"/>
            <wp:effectExtent l="0" t="0" r="0" b="0"/>
            <wp:docPr id="75" name="Grafi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113488" cy="2702827"/>
                    </a:xfrm>
                    <a:prstGeom prst="rect">
                      <a:avLst/>
                    </a:prstGeom>
                  </pic:spPr>
                </pic:pic>
              </a:graphicData>
            </a:graphic>
          </wp:inline>
        </w:drawing>
      </w:r>
    </w:p>
    <w:p w14:paraId="4E7588C9" w14:textId="77777777" w:rsidR="002E73E8" w:rsidRDefault="002E73E8" w:rsidP="002E73E8">
      <w:pPr>
        <w:tabs>
          <w:tab w:val="left" w:pos="1123"/>
        </w:tabs>
        <w:rPr>
          <w:b/>
          <w:lang w:val="en-GB"/>
        </w:rPr>
      </w:pPr>
      <w:r>
        <w:rPr>
          <w:b/>
          <w:lang w:val="en-GB"/>
        </w:rPr>
        <w:t>MBWA</w:t>
      </w:r>
    </w:p>
    <w:p w14:paraId="4CD0E95E" w14:textId="19D2FE61" w:rsidR="002E73E8" w:rsidRPr="002E73E8" w:rsidRDefault="002E73E8" w:rsidP="002E73E8">
      <w:pPr>
        <w:tabs>
          <w:tab w:val="left" w:pos="1123"/>
        </w:tabs>
        <w:rPr>
          <w:lang w:val="en-GB"/>
        </w:rPr>
      </w:pPr>
      <w:r w:rsidRPr="002E73E8">
        <w:rPr>
          <w:lang w:val="en-GB"/>
        </w:rPr>
        <w:t>Mobile Broadband Wireless Access IEEE 802.20</w:t>
      </w:r>
    </w:p>
    <w:p w14:paraId="53538400" w14:textId="77777777" w:rsidR="002E73E8" w:rsidRDefault="002E73E8" w:rsidP="002E73E8">
      <w:pPr>
        <w:tabs>
          <w:tab w:val="left" w:pos="1123"/>
        </w:tabs>
        <w:rPr>
          <w:lang w:val="de-DE"/>
        </w:rPr>
      </w:pPr>
      <w:r w:rsidRPr="002E73E8">
        <w:rPr>
          <w:b/>
          <w:lang w:val="de-DE"/>
        </w:rPr>
        <w:t>ZigBee</w:t>
      </w:r>
    </w:p>
    <w:p w14:paraId="059587CE" w14:textId="54C067AE" w:rsidR="002E73E8" w:rsidRPr="002E73E8" w:rsidRDefault="002E73E8" w:rsidP="002E73E8">
      <w:pPr>
        <w:tabs>
          <w:tab w:val="left" w:pos="1123"/>
        </w:tabs>
        <w:rPr>
          <w:lang w:val="de-DE"/>
        </w:rPr>
      </w:pPr>
      <w:r>
        <w:rPr>
          <w:lang w:val="de-DE"/>
        </w:rPr>
        <w:t>I</w:t>
      </w:r>
      <w:r w:rsidRPr="002E73E8">
        <w:rPr>
          <w:lang w:val="de-DE"/>
        </w:rPr>
        <w:t>st ein Funknetz-Standard. PHY- und MAC-Layer basieren auf IEEE 802.15.4, der es ermöglicht, Haushaltsgeräte, Sensoren, uvm. auf Kurzstrecken (10 bis 100 Meter) zu verbinden.</w:t>
      </w:r>
    </w:p>
    <w:p w14:paraId="5C4913C4" w14:textId="77777777" w:rsidR="002E73E8" w:rsidRDefault="002E73E8" w:rsidP="002E73E8">
      <w:pPr>
        <w:tabs>
          <w:tab w:val="left" w:pos="1123"/>
        </w:tabs>
        <w:rPr>
          <w:lang w:val="de-DE"/>
        </w:rPr>
      </w:pPr>
      <w:r w:rsidRPr="002E73E8">
        <w:rPr>
          <w:b/>
          <w:lang w:val="de-DE"/>
        </w:rPr>
        <w:t>HSPA</w:t>
      </w:r>
    </w:p>
    <w:p w14:paraId="1EC35597" w14:textId="473F23B1" w:rsidR="002E73E8" w:rsidRDefault="002E73E8" w:rsidP="002E73E8">
      <w:pPr>
        <w:tabs>
          <w:tab w:val="left" w:pos="1123"/>
        </w:tabs>
        <w:rPr>
          <w:lang w:val="de-DE"/>
        </w:rPr>
      </w:pPr>
      <w:r w:rsidRPr="002E73E8">
        <w:rPr>
          <w:lang w:val="de-DE"/>
        </w:rPr>
        <w:t>High Speed Packet Access ist eine Weiterentwicklung des UMTS, die höhere Datenübertragungsraten ermöglicht</w:t>
      </w:r>
    </w:p>
    <w:p w14:paraId="6B85FBED" w14:textId="193D1CB7" w:rsidR="002E73E8" w:rsidRPr="002E73E8" w:rsidRDefault="002E73E8" w:rsidP="002E73E8">
      <w:pPr>
        <w:tabs>
          <w:tab w:val="left" w:pos="1123"/>
        </w:tabs>
        <w:rPr>
          <w:b/>
          <w:lang w:val="de-DE"/>
        </w:rPr>
      </w:pPr>
      <w:r w:rsidRPr="002E73E8">
        <w:rPr>
          <w:b/>
          <w:lang w:val="de-DE"/>
        </w:rPr>
        <w:t>Bluetooth</w:t>
      </w:r>
    </w:p>
    <w:p w14:paraId="58834510" w14:textId="0F83906B" w:rsidR="002E73E8" w:rsidRDefault="002E73E8" w:rsidP="002E73E8">
      <w:pPr>
        <w:tabs>
          <w:tab w:val="left" w:pos="1123"/>
        </w:tabs>
        <w:rPr>
          <w:lang w:val="de-DE"/>
        </w:rPr>
      </w:pPr>
      <w:r w:rsidRPr="002E73E8">
        <w:rPr>
          <w:noProof/>
          <w:lang w:eastAsia="de-CH"/>
        </w:rPr>
        <w:drawing>
          <wp:inline distT="0" distB="0" distL="0" distR="0" wp14:anchorId="7A037FC4" wp14:editId="1A2594D0">
            <wp:extent cx="3544245" cy="2112275"/>
            <wp:effectExtent l="0" t="0" r="0" b="2540"/>
            <wp:docPr id="76" name="Grafi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572275" cy="2128980"/>
                    </a:xfrm>
                    <a:prstGeom prst="rect">
                      <a:avLst/>
                    </a:prstGeom>
                  </pic:spPr>
                </pic:pic>
              </a:graphicData>
            </a:graphic>
          </wp:inline>
        </w:drawing>
      </w:r>
    </w:p>
    <w:p w14:paraId="3FB11BAC" w14:textId="40A42808" w:rsidR="002E73E8" w:rsidRPr="002E73E8" w:rsidRDefault="002E73E8" w:rsidP="002E73E8">
      <w:pPr>
        <w:tabs>
          <w:tab w:val="left" w:pos="1123"/>
        </w:tabs>
        <w:rPr>
          <w:b/>
          <w:lang w:val="de-DE"/>
        </w:rPr>
      </w:pPr>
      <w:r w:rsidRPr="002E73E8">
        <w:rPr>
          <w:b/>
          <w:lang w:val="de-DE"/>
        </w:rPr>
        <w:lastRenderedPageBreak/>
        <w:t>WLAN</w:t>
      </w:r>
    </w:p>
    <w:p w14:paraId="35015DED" w14:textId="4D6860A3" w:rsidR="002E73E8" w:rsidRDefault="002E73E8" w:rsidP="002E73E8">
      <w:pPr>
        <w:tabs>
          <w:tab w:val="left" w:pos="1123"/>
        </w:tabs>
        <w:rPr>
          <w:lang w:val="de-DE"/>
        </w:rPr>
      </w:pPr>
      <w:r>
        <w:rPr>
          <w:lang w:val="de-DE"/>
        </w:rPr>
        <w:t>Kann in verschiedenen Modis betrieben werden.</w:t>
      </w:r>
    </w:p>
    <w:p w14:paraId="3850397D" w14:textId="410590B0" w:rsidR="002E73E8" w:rsidRDefault="002E73E8" w:rsidP="002E73E8">
      <w:pPr>
        <w:tabs>
          <w:tab w:val="left" w:pos="1123"/>
        </w:tabs>
        <w:rPr>
          <w:lang w:val="de-DE"/>
        </w:rPr>
      </w:pPr>
      <w:r w:rsidRPr="002E73E8">
        <w:rPr>
          <w:noProof/>
          <w:lang w:eastAsia="de-CH"/>
        </w:rPr>
        <w:drawing>
          <wp:inline distT="0" distB="0" distL="0" distR="0" wp14:anchorId="76AE261E" wp14:editId="1CFAF0C4">
            <wp:extent cx="4366321" cy="3103927"/>
            <wp:effectExtent l="0" t="0" r="0" b="1270"/>
            <wp:docPr id="77" name="Grafi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367363" cy="3104668"/>
                    </a:xfrm>
                    <a:prstGeom prst="rect">
                      <a:avLst/>
                    </a:prstGeom>
                  </pic:spPr>
                </pic:pic>
              </a:graphicData>
            </a:graphic>
          </wp:inline>
        </w:drawing>
      </w:r>
    </w:p>
    <w:p w14:paraId="0B0D5CA4" w14:textId="69E91DF1" w:rsidR="002E73E8" w:rsidRPr="002E73E8" w:rsidRDefault="002E73E8" w:rsidP="002E73E8">
      <w:pPr>
        <w:tabs>
          <w:tab w:val="left" w:pos="1123"/>
        </w:tabs>
        <w:rPr>
          <w:b/>
          <w:lang w:val="de-DE"/>
        </w:rPr>
      </w:pPr>
      <w:r w:rsidRPr="002E73E8">
        <w:rPr>
          <w:b/>
          <w:lang w:val="de-DE"/>
        </w:rPr>
        <w:t>CSMA/CA und RTS/ CTS</w:t>
      </w:r>
    </w:p>
    <w:p w14:paraId="6B562D23" w14:textId="46EABBBD" w:rsidR="002E73E8" w:rsidRDefault="002E73E8" w:rsidP="002E73E8">
      <w:pPr>
        <w:tabs>
          <w:tab w:val="left" w:pos="1123"/>
        </w:tabs>
        <w:rPr>
          <w:lang w:val="de-DE"/>
        </w:rPr>
      </w:pPr>
      <w:r>
        <w:rPr>
          <w:lang w:val="de-DE"/>
        </w:rPr>
        <w:t>Kollisionserkennung gibt es auch in WLANs.</w:t>
      </w:r>
    </w:p>
    <w:p w14:paraId="36312265" w14:textId="594672E3" w:rsidR="008518A2" w:rsidRDefault="008518A2" w:rsidP="002E73E8">
      <w:pPr>
        <w:tabs>
          <w:tab w:val="left" w:pos="1123"/>
        </w:tabs>
        <w:rPr>
          <w:lang w:val="de-DE"/>
        </w:rPr>
      </w:pPr>
      <w:r w:rsidRPr="008518A2">
        <w:rPr>
          <w:noProof/>
          <w:lang w:eastAsia="de-CH"/>
        </w:rPr>
        <w:drawing>
          <wp:inline distT="0" distB="0" distL="0" distR="0" wp14:anchorId="7EB242D5" wp14:editId="17BAD374">
            <wp:extent cx="3993226" cy="2834886"/>
            <wp:effectExtent l="0" t="0" r="7620" b="3810"/>
            <wp:docPr id="78" name="Grafik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993226" cy="2834886"/>
                    </a:xfrm>
                    <a:prstGeom prst="rect">
                      <a:avLst/>
                    </a:prstGeom>
                  </pic:spPr>
                </pic:pic>
              </a:graphicData>
            </a:graphic>
          </wp:inline>
        </w:drawing>
      </w:r>
    </w:p>
    <w:p w14:paraId="3AC6D553" w14:textId="62EE4EE9" w:rsidR="002E73E8" w:rsidRPr="002E73E8" w:rsidRDefault="002E73E8" w:rsidP="002E73E8">
      <w:pPr>
        <w:tabs>
          <w:tab w:val="left" w:pos="1123"/>
        </w:tabs>
        <w:rPr>
          <w:lang w:val="de-DE"/>
        </w:rPr>
      </w:pPr>
      <w:r w:rsidRPr="002E73E8">
        <w:rPr>
          <w:lang w:val="de-DE"/>
        </w:rPr>
        <w:t>IEEE 802.11 definiert eine DCF (Distributed Coordination Function) um den Zugriff auf das gemeinsame Medium fair zu koordinieren, da gleichzeitiges Senden und Abhören des Kanals nicht funktioniert.</w:t>
      </w:r>
    </w:p>
    <w:p w14:paraId="78F29FD3" w14:textId="77777777" w:rsidR="002E73E8" w:rsidRPr="002E73E8" w:rsidRDefault="002E73E8" w:rsidP="002E73E8">
      <w:pPr>
        <w:tabs>
          <w:tab w:val="left" w:pos="1123"/>
        </w:tabs>
        <w:rPr>
          <w:lang w:val="de-DE"/>
        </w:rPr>
      </w:pPr>
      <w:r w:rsidRPr="00E579DA">
        <w:rPr>
          <w:lang w:val="de-DE"/>
        </w:rPr>
        <w:t>DCF Inter Frame Space (DIFS) heisst</w:t>
      </w:r>
      <w:r w:rsidRPr="002E73E8">
        <w:rPr>
          <w:lang w:val="de-DE"/>
        </w:rPr>
        <w:t xml:space="preserve"> die minimale Wartezeit während der der Kanal frei sein muss, bevor man senden darf. Nach DIFS wird noch eine zufällige Zeit gewartet, bis mit der Sendung begonnen wird.</w:t>
      </w:r>
    </w:p>
    <w:p w14:paraId="0EEA5738" w14:textId="77777777" w:rsidR="002E73E8" w:rsidRPr="002E73E8" w:rsidRDefault="002E73E8" w:rsidP="002E73E8">
      <w:pPr>
        <w:tabs>
          <w:tab w:val="left" w:pos="1123"/>
        </w:tabs>
        <w:rPr>
          <w:lang w:val="de-DE"/>
        </w:rPr>
      </w:pPr>
      <w:r w:rsidRPr="002E73E8">
        <w:rPr>
          <w:lang w:val="de-DE"/>
        </w:rPr>
        <w:t>Für Acknowledgment (ACK) Pakete wird nur Short Inter Frame Space (SIFS) gewartet, damit sie Priorität haben.</w:t>
      </w:r>
    </w:p>
    <w:p w14:paraId="6B461F93" w14:textId="174A81B7" w:rsidR="002E73E8" w:rsidRDefault="002E73E8" w:rsidP="002E73E8">
      <w:pPr>
        <w:tabs>
          <w:tab w:val="left" w:pos="1123"/>
        </w:tabs>
        <w:rPr>
          <w:lang w:val="de-DE"/>
        </w:rPr>
      </w:pPr>
      <w:r w:rsidRPr="002E73E8">
        <w:rPr>
          <w:lang w:val="de-DE"/>
        </w:rPr>
        <w:lastRenderedPageBreak/>
        <w:t>RTS und CTS enthalten Angaben über die Menge der zu übertragenden Daten, woraus alle anderen Stationen im Netz berechnen können, wie lange das Netz für sie unbenutzbar bleibt: NAV(RTS) bzw. NAV(CTS) (Network Allocation Vector)</w:t>
      </w:r>
    </w:p>
    <w:p w14:paraId="5B6280CA" w14:textId="3D9E03F8" w:rsidR="00E579DA" w:rsidRPr="00E579DA" w:rsidRDefault="00E579DA" w:rsidP="00E579DA">
      <w:pPr>
        <w:pStyle w:val="berschrift2"/>
      </w:pPr>
      <w:bookmarkStart w:id="343" w:name="_Toc439697826"/>
      <w:r>
        <w:t>WLAN Sicherheit</w:t>
      </w:r>
      <w:bookmarkEnd w:id="343"/>
    </w:p>
    <w:p w14:paraId="7033183C" w14:textId="13779105" w:rsidR="00E579DA" w:rsidRPr="00E579DA" w:rsidRDefault="00E579DA" w:rsidP="00E579DA">
      <w:r w:rsidRPr="00E579DA">
        <w:rPr>
          <w:b/>
        </w:rPr>
        <w:t>Wired Equivalent Privacy (WEP)</w:t>
      </w:r>
      <w:r w:rsidRPr="00E579DA">
        <w:fldChar w:fldCharType="begin"/>
      </w:r>
      <w:r w:rsidRPr="00E579DA">
        <w:instrText xml:space="preserve"> XE "Wired Equivalent Privacy (WEP)" </w:instrText>
      </w:r>
      <w:r w:rsidRPr="00E579DA">
        <w:fldChar w:fldCharType="end"/>
      </w:r>
    </w:p>
    <w:p w14:paraId="7E284DE5" w14:textId="571E95A3" w:rsidR="00E579DA" w:rsidRPr="00E579DA" w:rsidRDefault="00E579DA" w:rsidP="00E579DA">
      <w:pPr>
        <w:pStyle w:val="Listenabsatz"/>
        <w:numPr>
          <w:ilvl w:val="0"/>
          <w:numId w:val="27"/>
        </w:numPr>
      </w:pPr>
      <w:r w:rsidRPr="00E579DA">
        <w:t>Standard-Verschlüsselungsalgorithmus für WLAN</w:t>
      </w:r>
    </w:p>
    <w:p w14:paraId="4B5F73D1" w14:textId="1B6FFCD4" w:rsidR="00E579DA" w:rsidRDefault="00E579DA" w:rsidP="00E579DA">
      <w:pPr>
        <w:pStyle w:val="Listenabsatz"/>
        <w:numPr>
          <w:ilvl w:val="0"/>
          <w:numId w:val="27"/>
        </w:numPr>
      </w:pPr>
      <w:r>
        <w:t>Nutzt RC4-Algorithmus (Stromchiffre)</w:t>
      </w:r>
    </w:p>
    <w:p w14:paraId="32430398" w14:textId="7D62E210" w:rsidR="00E579DA" w:rsidRDefault="00E579DA" w:rsidP="00E579DA">
      <w:pPr>
        <w:pStyle w:val="Listenabsatz"/>
        <w:numPr>
          <w:ilvl w:val="0"/>
          <w:numId w:val="27"/>
        </w:numPr>
      </w:pPr>
      <w:r>
        <w:t>Regelt Zugang zum Netz (Authentifzierung)</w:t>
      </w:r>
    </w:p>
    <w:p w14:paraId="558783C3" w14:textId="70B27958" w:rsidR="00E579DA" w:rsidRDefault="00E579DA" w:rsidP="00E579DA">
      <w:pPr>
        <w:pStyle w:val="Listenabsatz"/>
        <w:numPr>
          <w:ilvl w:val="0"/>
          <w:numId w:val="27"/>
        </w:numPr>
      </w:pPr>
      <w:r>
        <w:t>Sollte Vertraulichkeit und Integrität der übetragenen Daten sicherstellen</w:t>
      </w:r>
    </w:p>
    <w:p w14:paraId="09E6185D" w14:textId="72C77AFB" w:rsidR="00E579DA" w:rsidRDefault="00E579DA" w:rsidP="00E579DA">
      <w:r>
        <w:t>Jedoch</w:t>
      </w:r>
    </w:p>
    <w:p w14:paraId="69C5EE09" w14:textId="5B19159B" w:rsidR="00E579DA" w:rsidRDefault="00E579DA" w:rsidP="00E579DA">
      <w:pPr>
        <w:pStyle w:val="Listenabsatz"/>
        <w:numPr>
          <w:ilvl w:val="0"/>
          <w:numId w:val="28"/>
        </w:numPr>
      </w:pPr>
      <w:r>
        <w:t>WEP-Schlüssel ist für alle der Gleiche</w:t>
      </w:r>
    </w:p>
    <w:p w14:paraId="6C5EC255" w14:textId="302966D8" w:rsidR="00E579DA" w:rsidRDefault="00E579DA" w:rsidP="00E579DA">
      <w:pPr>
        <w:pStyle w:val="Listenabsatz"/>
        <w:numPr>
          <w:ilvl w:val="0"/>
          <w:numId w:val="28"/>
        </w:numPr>
      </w:pPr>
      <w:r>
        <w:t>WEP wurde fehlerhaft implementiert</w:t>
      </w:r>
    </w:p>
    <w:p w14:paraId="3F5B3EF7" w14:textId="1A78DE61" w:rsidR="00E579DA" w:rsidRDefault="00E579DA" w:rsidP="00E579DA">
      <w:pPr>
        <w:pStyle w:val="Listenabsatz"/>
        <w:numPr>
          <w:ilvl w:val="0"/>
          <w:numId w:val="28"/>
        </w:numPr>
      </w:pPr>
      <w:r>
        <w:t>Es existieren verschiedene Angriffe</w:t>
      </w:r>
    </w:p>
    <w:p w14:paraId="29F7EE8E" w14:textId="0A0EFACE" w:rsidR="00E579DA" w:rsidRPr="00E579DA" w:rsidRDefault="00E579DA" w:rsidP="00E579DA">
      <w:pPr>
        <w:rPr>
          <w:lang w:val="en-GB"/>
        </w:rPr>
      </w:pPr>
      <w:r w:rsidRPr="00E579DA">
        <w:rPr>
          <w:b/>
          <w:lang w:val="en-GB"/>
        </w:rPr>
        <w:t>Wireless Protected Access (WPA)</w:t>
      </w:r>
      <w:r>
        <w:rPr>
          <w:lang w:val="en-GB"/>
        </w:rPr>
        <w:fldChar w:fldCharType="begin"/>
      </w:r>
      <w:r>
        <w:instrText xml:space="preserve"> XE "</w:instrText>
      </w:r>
      <w:r w:rsidRPr="00C34FE3">
        <w:rPr>
          <w:lang w:val="en-GB"/>
        </w:rPr>
        <w:instrText>Wireless Protected Access (WPA)</w:instrText>
      </w:r>
      <w:r>
        <w:instrText xml:space="preserve">" </w:instrText>
      </w:r>
      <w:r>
        <w:rPr>
          <w:lang w:val="en-GB"/>
        </w:rPr>
        <w:fldChar w:fldCharType="end"/>
      </w:r>
    </w:p>
    <w:p w14:paraId="13BC9C74" w14:textId="07AA7F1E" w:rsidR="00E579DA" w:rsidRPr="00E579DA" w:rsidRDefault="00E579DA" w:rsidP="00E579DA">
      <w:pPr>
        <w:pStyle w:val="Listenabsatz"/>
        <w:numPr>
          <w:ilvl w:val="0"/>
          <w:numId w:val="29"/>
        </w:numPr>
        <w:rPr>
          <w:lang w:val="en-GB"/>
        </w:rPr>
      </w:pPr>
      <w:r w:rsidRPr="00E579DA">
        <w:rPr>
          <w:lang w:val="en-GB"/>
        </w:rPr>
        <w:t>Antwort auf WEP</w:t>
      </w:r>
    </w:p>
    <w:p w14:paraId="32DB48CA" w14:textId="402BE29D" w:rsidR="00E579DA" w:rsidRPr="00E579DA" w:rsidRDefault="00E579DA" w:rsidP="00E579DA">
      <w:pPr>
        <w:pStyle w:val="Listenabsatz"/>
        <w:numPr>
          <w:ilvl w:val="0"/>
          <w:numId w:val="29"/>
        </w:numPr>
        <w:rPr>
          <w:lang w:val="en-GB"/>
        </w:rPr>
      </w:pPr>
      <w:r w:rsidRPr="00E579DA">
        <w:rPr>
          <w:lang w:val="en-GB"/>
        </w:rPr>
        <w:t>Nutzt TKIP zur besseren Authentisierung</w:t>
      </w:r>
    </w:p>
    <w:p w14:paraId="04BD5D75" w14:textId="39C30756" w:rsidR="00E579DA" w:rsidRPr="00E579DA" w:rsidRDefault="00E579DA" w:rsidP="00E579DA">
      <w:pPr>
        <w:pStyle w:val="Listenabsatz"/>
        <w:numPr>
          <w:ilvl w:val="0"/>
          <w:numId w:val="29"/>
        </w:numPr>
      </w:pPr>
      <w:r w:rsidRPr="00E579DA">
        <w:t>Angriffe auf Preshared Key bleibt möglich</w:t>
      </w:r>
    </w:p>
    <w:p w14:paraId="5B61F842" w14:textId="1A519D77" w:rsidR="00E579DA" w:rsidRPr="00E579DA" w:rsidRDefault="00E579DA" w:rsidP="00E579DA">
      <w:pPr>
        <w:rPr>
          <w:b/>
          <w:lang w:val="en-GB"/>
        </w:rPr>
      </w:pPr>
      <w:r w:rsidRPr="00E579DA">
        <w:rPr>
          <w:b/>
          <w:lang w:val="en-GB"/>
        </w:rPr>
        <w:t>Wireless Protected Access 2 (WPA2)</w:t>
      </w:r>
      <w:r w:rsidRPr="00E579DA">
        <w:fldChar w:fldCharType="begin"/>
      </w:r>
      <w:r w:rsidRPr="00E579DA">
        <w:rPr>
          <w:lang w:val="en-GB"/>
        </w:rPr>
        <w:instrText xml:space="preserve"> XE "Wireless Protected Access 2 (WPA2)" </w:instrText>
      </w:r>
      <w:r w:rsidRPr="00E579DA">
        <w:fldChar w:fldCharType="end"/>
      </w:r>
    </w:p>
    <w:p w14:paraId="68787772" w14:textId="1624A58C" w:rsidR="00E579DA" w:rsidRPr="00E579DA" w:rsidRDefault="00E579DA" w:rsidP="00E579DA">
      <w:pPr>
        <w:pStyle w:val="Listenabsatz"/>
        <w:numPr>
          <w:ilvl w:val="0"/>
          <w:numId w:val="30"/>
        </w:numPr>
        <w:rPr>
          <w:lang w:val="en-GB"/>
        </w:rPr>
      </w:pPr>
      <w:r w:rsidRPr="00E579DA">
        <w:rPr>
          <w:lang w:val="en-GB"/>
        </w:rPr>
        <w:t>Standard IEEE 802.11i</w:t>
      </w:r>
    </w:p>
    <w:p w14:paraId="16EFAFBF" w14:textId="68CB111E" w:rsidR="00E579DA" w:rsidRPr="00E579DA" w:rsidRDefault="00E579DA" w:rsidP="00E579DA">
      <w:pPr>
        <w:pStyle w:val="Listenabsatz"/>
        <w:numPr>
          <w:ilvl w:val="0"/>
          <w:numId w:val="30"/>
        </w:numPr>
      </w:pPr>
      <w:r w:rsidRPr="00E579DA">
        <w:t>Verschlüsselung basiert auf AES (Advanced Encryption Standard)</w:t>
      </w:r>
    </w:p>
    <w:p w14:paraId="515C8A28" w14:textId="0EB3279D" w:rsidR="00E579DA" w:rsidRDefault="00E579DA" w:rsidP="00E579DA">
      <w:pPr>
        <w:pStyle w:val="Listenabsatz"/>
        <w:numPr>
          <w:ilvl w:val="0"/>
          <w:numId w:val="30"/>
        </w:numPr>
      </w:pPr>
      <w:r>
        <w:t>Braucht mehr Rechenleistung</w:t>
      </w:r>
    </w:p>
    <w:p w14:paraId="0A036FC8" w14:textId="3B414993" w:rsidR="00E579DA" w:rsidRDefault="00E579DA" w:rsidP="00E579DA">
      <w:pPr>
        <w:pStyle w:val="Listenabsatz"/>
        <w:numPr>
          <w:ilvl w:val="0"/>
          <w:numId w:val="30"/>
        </w:numPr>
      </w:pPr>
      <w:r>
        <w:t>Gilt derzeit als sicher</w:t>
      </w:r>
    </w:p>
    <w:p w14:paraId="52B06484" w14:textId="08063684" w:rsidR="00E579DA" w:rsidRDefault="00E579DA" w:rsidP="00E579DA">
      <w:pPr>
        <w:pStyle w:val="Listenabsatz"/>
        <w:numPr>
          <w:ilvl w:val="0"/>
          <w:numId w:val="30"/>
        </w:numPr>
      </w:pPr>
      <w:r>
        <w:t>Schlüsselmanagement wurde verbessert</w:t>
      </w:r>
    </w:p>
    <w:p w14:paraId="71660D10" w14:textId="41E38748" w:rsidR="00E579DA" w:rsidRDefault="00E579DA" w:rsidP="00E579DA">
      <w:pPr>
        <w:pStyle w:val="Listenabsatz"/>
        <w:numPr>
          <w:ilvl w:val="1"/>
          <w:numId w:val="30"/>
        </w:numPr>
      </w:pPr>
      <w:r>
        <w:t>Mehrere Preshard Key mögich</w:t>
      </w:r>
    </w:p>
    <w:p w14:paraId="2272AC0F" w14:textId="2D64976F" w:rsidR="0042782E" w:rsidRDefault="00E579DA" w:rsidP="00F41C26">
      <w:pPr>
        <w:pStyle w:val="Listenabsatz"/>
        <w:numPr>
          <w:ilvl w:val="1"/>
          <w:numId w:val="30"/>
        </w:numPr>
      </w:pPr>
      <w:r>
        <w:t>Benutzer Credentials bei Verbindungsaufgbau (WPA2 Enterprise)</w:t>
      </w:r>
    </w:p>
    <w:p w14:paraId="6E4B2E9E" w14:textId="77777777" w:rsidR="00E579DA" w:rsidRDefault="00E579DA" w:rsidP="00E579DA">
      <w:pPr>
        <w:pStyle w:val="berschrift2"/>
        <w:rPr>
          <w:lang w:val="de-CH"/>
        </w:rPr>
      </w:pPr>
      <w:bookmarkStart w:id="344" w:name="_Toc439697827"/>
      <w:r>
        <w:rPr>
          <w:lang w:val="de-CH"/>
        </w:rPr>
        <w:t>Voice over IP (VoIP)</w:t>
      </w:r>
      <w:bookmarkEnd w:id="344"/>
    </w:p>
    <w:p w14:paraId="7BB93591" w14:textId="18E611D8" w:rsidR="00E579DA" w:rsidRDefault="00E579DA" w:rsidP="00E579DA">
      <w:r>
        <w:fldChar w:fldCharType="begin"/>
      </w:r>
      <w:r>
        <w:instrText xml:space="preserve"> XE "</w:instrText>
      </w:r>
      <w:r w:rsidRPr="009A1FEF">
        <w:instrText>Voice over IP (VoIP)</w:instrText>
      </w:r>
      <w:r>
        <w:instrText xml:space="preserve">" </w:instrText>
      </w:r>
      <w:r>
        <w:fldChar w:fldCharType="end"/>
      </w:r>
      <w:r w:rsidR="006536E7">
        <w:t>Ermöglich das Telefonieren über das IP-Netzwerk. Sprachpakete werden i.d.R. über das verbindungslose UDP übertragen. Ist der Client hinter einer Firewall kommt STUN zum Einsatz.</w:t>
      </w:r>
    </w:p>
    <w:p w14:paraId="4D473AD3" w14:textId="27D27996" w:rsidR="006536E7" w:rsidRDefault="006536E7" w:rsidP="00E579DA">
      <w:r w:rsidRPr="006536E7">
        <w:rPr>
          <w:noProof/>
          <w:lang w:eastAsia="de-CH"/>
        </w:rPr>
        <w:drawing>
          <wp:inline distT="0" distB="0" distL="0" distR="0" wp14:anchorId="20338B09" wp14:editId="7CFCD629">
            <wp:extent cx="3659986" cy="1617203"/>
            <wp:effectExtent l="0" t="0" r="0" b="2540"/>
            <wp:docPr id="79" name="Grafi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666087" cy="1619899"/>
                    </a:xfrm>
                    <a:prstGeom prst="rect">
                      <a:avLst/>
                    </a:prstGeom>
                  </pic:spPr>
                </pic:pic>
              </a:graphicData>
            </a:graphic>
          </wp:inline>
        </w:drawing>
      </w:r>
    </w:p>
    <w:p w14:paraId="58295795" w14:textId="6A3E2E5B" w:rsidR="001462E1" w:rsidRDefault="001462E1" w:rsidP="00E579DA">
      <w:r>
        <w:lastRenderedPageBreak/>
        <w:t>Dazu eine Übersicht der Standards und VoIP Prtokolle.</w:t>
      </w:r>
    </w:p>
    <w:p w14:paraId="6E85567C" w14:textId="2D311032" w:rsidR="001462E1" w:rsidRDefault="001462E1" w:rsidP="00E579DA">
      <w:r w:rsidRPr="001462E1">
        <w:rPr>
          <w:noProof/>
          <w:lang w:eastAsia="de-CH"/>
        </w:rPr>
        <w:drawing>
          <wp:inline distT="0" distB="0" distL="0" distR="0" wp14:anchorId="4E47293D" wp14:editId="1B05EDE7">
            <wp:extent cx="4854361" cy="3398815"/>
            <wp:effectExtent l="0" t="0" r="3810" b="0"/>
            <wp:docPr id="81" name="Grafi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854361" cy="3398815"/>
                    </a:xfrm>
                    <a:prstGeom prst="rect">
                      <a:avLst/>
                    </a:prstGeom>
                  </pic:spPr>
                </pic:pic>
              </a:graphicData>
            </a:graphic>
          </wp:inline>
        </w:drawing>
      </w:r>
    </w:p>
    <w:p w14:paraId="0D655F7B" w14:textId="22C34BBF" w:rsidR="006536E7" w:rsidRPr="00801592" w:rsidRDefault="007731F9" w:rsidP="007731F9">
      <w:pPr>
        <w:rPr>
          <w:b/>
          <w:rPrChange w:id="345" w:author="Janik Vonrotz" w:date="2016-01-04T17:38:00Z">
            <w:rPr>
              <w:b/>
              <w:lang w:val="en-GB"/>
            </w:rPr>
          </w:rPrChange>
        </w:rPr>
      </w:pPr>
      <w:r w:rsidRPr="00801592">
        <w:rPr>
          <w:b/>
          <w:rPrChange w:id="346" w:author="Janik Vonrotz" w:date="2016-01-04T17:38:00Z">
            <w:rPr>
              <w:b/>
              <w:lang w:val="en-GB"/>
            </w:rPr>
          </w:rPrChange>
        </w:rPr>
        <w:t>Session Initiation Protocol (SIP)</w:t>
      </w:r>
    </w:p>
    <w:p w14:paraId="3EEC0DA6" w14:textId="7944E868" w:rsidR="007731F9" w:rsidRPr="00801592" w:rsidRDefault="001462E1" w:rsidP="00E579DA">
      <w:pPr>
        <w:rPr>
          <w:rPrChange w:id="347" w:author="Janik Vonrotz" w:date="2016-01-04T17:38:00Z">
            <w:rPr>
              <w:lang w:val="en-GB"/>
            </w:rPr>
          </w:rPrChange>
        </w:rPr>
      </w:pPr>
      <w:r w:rsidRPr="00801592">
        <w:rPr>
          <w:rPrChange w:id="348" w:author="Janik Vonrotz" w:date="2016-01-04T17:38:00Z">
            <w:rPr>
              <w:lang w:val="en-GB"/>
            </w:rPr>
          </w:rPrChange>
        </w:rPr>
        <w:t>Ist ein VoIP Protokoll.</w:t>
      </w:r>
    </w:p>
    <w:p w14:paraId="6394DAD6" w14:textId="79085D37" w:rsidR="001462E1" w:rsidRDefault="001462E1" w:rsidP="00E579DA">
      <w:pPr>
        <w:rPr>
          <w:lang w:val="en-GB"/>
        </w:rPr>
      </w:pPr>
      <w:r w:rsidRPr="001462E1">
        <w:rPr>
          <w:noProof/>
          <w:lang w:eastAsia="de-CH"/>
        </w:rPr>
        <w:drawing>
          <wp:inline distT="0" distB="0" distL="0" distR="0" wp14:anchorId="172F2DF7" wp14:editId="431FA576">
            <wp:extent cx="4167944" cy="2483141"/>
            <wp:effectExtent l="0" t="0" r="4445" b="0"/>
            <wp:docPr id="80" name="Grafik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173292" cy="2486327"/>
                    </a:xfrm>
                    <a:prstGeom prst="rect">
                      <a:avLst/>
                    </a:prstGeom>
                  </pic:spPr>
                </pic:pic>
              </a:graphicData>
            </a:graphic>
          </wp:inline>
        </w:drawing>
      </w:r>
    </w:p>
    <w:p w14:paraId="50ED0948" w14:textId="152523A0" w:rsidR="001462E1" w:rsidRDefault="001462E1" w:rsidP="00E579DA">
      <w:pPr>
        <w:rPr>
          <w:lang w:val="en-GB"/>
        </w:rPr>
      </w:pPr>
    </w:p>
    <w:p w14:paraId="2EAE2BFE" w14:textId="705318D1" w:rsidR="002E73E8" w:rsidRPr="007731F9" w:rsidRDefault="00E579DA" w:rsidP="00E579DA">
      <w:pPr>
        <w:rPr>
          <w:lang w:val="en-GB"/>
        </w:rPr>
      </w:pPr>
      <w:r w:rsidRPr="007731F9">
        <w:rPr>
          <w:lang w:val="en-GB"/>
        </w:rPr>
        <w:t xml:space="preserve"> </w:t>
      </w:r>
      <w:r w:rsidR="002E73E8" w:rsidRPr="007731F9">
        <w:rPr>
          <w:lang w:val="en-GB"/>
        </w:rPr>
        <w:br w:type="page"/>
      </w:r>
    </w:p>
    <w:p w14:paraId="1048A064" w14:textId="4E6B2A7F" w:rsidR="000220FE" w:rsidRDefault="000B57D5" w:rsidP="000B57D5">
      <w:pPr>
        <w:pStyle w:val="berschrift1"/>
        <w:rPr>
          <w:lang w:val="de-DE"/>
        </w:rPr>
      </w:pPr>
      <w:bookmarkStart w:id="349" w:name="_Toc439697828"/>
      <w:r>
        <w:rPr>
          <w:lang w:val="de-DE"/>
        </w:rPr>
        <w:lastRenderedPageBreak/>
        <w:t>Netzzugänge</w:t>
      </w:r>
      <w:r w:rsidR="004C2332">
        <w:rPr>
          <w:lang w:val="de-DE"/>
        </w:rPr>
        <w:t xml:space="preserve"> – Szenarien</w:t>
      </w:r>
      <w:bookmarkEnd w:id="349"/>
    </w:p>
    <w:p w14:paraId="126D7642" w14:textId="61FD7EEA" w:rsidR="004C2332" w:rsidRDefault="004C2332" w:rsidP="004C2332">
      <w:pPr>
        <w:rPr>
          <w:lang w:val="de-DE"/>
        </w:rPr>
      </w:pPr>
      <w:r>
        <w:rPr>
          <w:lang w:val="de-DE"/>
        </w:rPr>
        <w:t>Der Zugang zum Internet für den Privatanwender wird über verschiedene Technologien und Prot</w:t>
      </w:r>
      <w:r w:rsidR="00645EB9">
        <w:rPr>
          <w:lang w:val="de-DE"/>
        </w:rPr>
        <w:t>o</w:t>
      </w:r>
      <w:r>
        <w:rPr>
          <w:lang w:val="de-DE"/>
        </w:rPr>
        <w:t>kolle ermöglicht.</w:t>
      </w:r>
    </w:p>
    <w:p w14:paraId="494DB177" w14:textId="2E877E3C" w:rsidR="004C2332" w:rsidRPr="00645EB9" w:rsidRDefault="00645EB9" w:rsidP="004C2332">
      <w:pPr>
        <w:rPr>
          <w:b/>
          <w:lang w:val="en-GB"/>
        </w:rPr>
      </w:pPr>
      <w:r w:rsidRPr="00645EB9">
        <w:rPr>
          <w:b/>
          <w:lang w:val="en-GB"/>
        </w:rPr>
        <w:t>Asymmetric digital subscriber line (ADSL)</w:t>
      </w:r>
      <w:r w:rsidRPr="00645EB9">
        <w:rPr>
          <w:lang w:val="en-GB"/>
        </w:rPr>
        <w:fldChar w:fldCharType="begin"/>
      </w:r>
      <w:r w:rsidRPr="00645EB9">
        <w:rPr>
          <w:lang w:val="en-GB"/>
        </w:rPr>
        <w:instrText xml:space="preserve"> XE "Asymmetric digital subscriber line (ADSL)" </w:instrText>
      </w:r>
      <w:r w:rsidRPr="00645EB9">
        <w:rPr>
          <w:lang w:val="en-GB"/>
        </w:rPr>
        <w:fldChar w:fldCharType="end"/>
      </w:r>
    </w:p>
    <w:p w14:paraId="15EBF703" w14:textId="2CD7C1A4" w:rsidR="00645EB9" w:rsidRDefault="00645EB9" w:rsidP="004C2332">
      <w:pPr>
        <w:rPr>
          <w:lang w:val="de-DE"/>
        </w:rPr>
      </w:pPr>
      <w:r>
        <w:rPr>
          <w:lang w:val="de-DE"/>
        </w:rPr>
        <w:t>Ist der bekannteste Standard für die Datenkommunikation über eine Telefonleitung. Mit der asynchronen Kommunikation kann die Bandbreite erhöht werden.</w:t>
      </w:r>
    </w:p>
    <w:p w14:paraId="7B49E440" w14:textId="0A564CB4" w:rsidR="00645EB9" w:rsidRDefault="00645EB9" w:rsidP="004C2332">
      <w:pPr>
        <w:rPr>
          <w:lang w:val="de-DE"/>
        </w:rPr>
      </w:pPr>
      <w:r w:rsidRPr="00645EB9">
        <w:rPr>
          <w:noProof/>
          <w:lang w:eastAsia="de-CH"/>
        </w:rPr>
        <w:drawing>
          <wp:inline distT="0" distB="0" distL="0" distR="0" wp14:anchorId="256406C5" wp14:editId="09648BD6">
            <wp:extent cx="4145639" cy="2949196"/>
            <wp:effectExtent l="0" t="0" r="7620" b="3810"/>
            <wp:docPr id="84" name="Grafi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145639" cy="2949196"/>
                    </a:xfrm>
                    <a:prstGeom prst="rect">
                      <a:avLst/>
                    </a:prstGeom>
                  </pic:spPr>
                </pic:pic>
              </a:graphicData>
            </a:graphic>
          </wp:inline>
        </w:drawing>
      </w:r>
    </w:p>
    <w:p w14:paraId="77A0EF8B" w14:textId="1DBB53DA" w:rsidR="00645EB9" w:rsidRDefault="00645EB9" w:rsidP="004C2332">
      <w:pPr>
        <w:rPr>
          <w:lang w:val="de-DE"/>
        </w:rPr>
      </w:pPr>
      <w:r>
        <w:rPr>
          <w:lang w:val="de-DE"/>
        </w:rPr>
        <w:t>Auf unterschiedlichen Frequenzen werden die Daten übertragen.</w:t>
      </w:r>
    </w:p>
    <w:p w14:paraId="368C8898" w14:textId="45927EFC" w:rsidR="00645EB9" w:rsidRDefault="00645EB9" w:rsidP="004C2332">
      <w:pPr>
        <w:rPr>
          <w:lang w:val="de-DE"/>
        </w:rPr>
      </w:pPr>
      <w:r w:rsidRPr="00645EB9">
        <w:rPr>
          <w:noProof/>
          <w:lang w:eastAsia="de-CH"/>
        </w:rPr>
        <w:drawing>
          <wp:inline distT="0" distB="0" distL="0" distR="0" wp14:anchorId="427D2EF2" wp14:editId="137020AA">
            <wp:extent cx="4638179" cy="3355596"/>
            <wp:effectExtent l="0" t="0" r="0" b="0"/>
            <wp:docPr id="85" name="Grafi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640009" cy="3356920"/>
                    </a:xfrm>
                    <a:prstGeom prst="rect">
                      <a:avLst/>
                    </a:prstGeom>
                  </pic:spPr>
                </pic:pic>
              </a:graphicData>
            </a:graphic>
          </wp:inline>
        </w:drawing>
      </w:r>
    </w:p>
    <w:p w14:paraId="2BB9F253" w14:textId="77777777" w:rsidR="00645EB9" w:rsidRDefault="00645EB9" w:rsidP="004C2332">
      <w:pPr>
        <w:rPr>
          <w:lang w:val="de-DE"/>
        </w:rPr>
      </w:pPr>
    </w:p>
    <w:p w14:paraId="201E7140" w14:textId="6A286BBC" w:rsidR="00645EB9" w:rsidRPr="00645EB9" w:rsidRDefault="00645EB9" w:rsidP="004C2332">
      <w:pPr>
        <w:rPr>
          <w:b/>
          <w:lang w:val="de-DE"/>
        </w:rPr>
      </w:pPr>
      <w:r w:rsidRPr="00645EB9">
        <w:rPr>
          <w:b/>
          <w:lang w:val="de-DE"/>
        </w:rPr>
        <w:lastRenderedPageBreak/>
        <w:t>Mobilfunk</w:t>
      </w:r>
    </w:p>
    <w:p w14:paraId="5051E94C" w14:textId="66437F4D" w:rsidR="00645EB9" w:rsidRDefault="00645EB9" w:rsidP="00645EB9">
      <w:r>
        <w:t>Eine Übersicht der Mobilfunktechnologien.</w:t>
      </w:r>
    </w:p>
    <w:p w14:paraId="46779B91" w14:textId="005033E3" w:rsidR="00645EB9" w:rsidRDefault="00645EB9" w:rsidP="00645EB9">
      <w:r w:rsidRPr="00645EB9">
        <w:rPr>
          <w:noProof/>
          <w:lang w:eastAsia="de-CH"/>
        </w:rPr>
        <w:drawing>
          <wp:inline distT="0" distB="0" distL="0" distR="0" wp14:anchorId="218D5391" wp14:editId="45CBB239">
            <wp:extent cx="5319221" cy="3162574"/>
            <wp:effectExtent l="0" t="0" r="0" b="0"/>
            <wp:docPr id="86" name="Grafi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319221" cy="3162574"/>
                    </a:xfrm>
                    <a:prstGeom prst="rect">
                      <a:avLst/>
                    </a:prstGeom>
                  </pic:spPr>
                </pic:pic>
              </a:graphicData>
            </a:graphic>
          </wp:inline>
        </w:drawing>
      </w:r>
    </w:p>
    <w:p w14:paraId="1FE344B6" w14:textId="55406868" w:rsidR="00645EB9" w:rsidRDefault="00645EB9" w:rsidP="00645EB9">
      <w:r>
        <w:t>Nochmals die Reihenfolge:</w:t>
      </w:r>
    </w:p>
    <w:p w14:paraId="4A8E187B" w14:textId="77777777" w:rsidR="00645EB9" w:rsidRPr="00645EB9" w:rsidRDefault="00645EB9" w:rsidP="00645EB9">
      <w:pPr>
        <w:pStyle w:val="Listenabsatz"/>
        <w:numPr>
          <w:ilvl w:val="0"/>
          <w:numId w:val="35"/>
        </w:numPr>
        <w:rPr>
          <w:lang w:val="en-GB"/>
        </w:rPr>
      </w:pPr>
      <w:r w:rsidRPr="00645EB9">
        <w:rPr>
          <w:lang w:val="en-GB"/>
        </w:rPr>
        <w:t>Groupe Systèmes Mobiles später Global System for Mobile Communication</w:t>
      </w:r>
    </w:p>
    <w:p w14:paraId="484DFF40" w14:textId="77777777" w:rsidR="00645EB9" w:rsidRPr="00645EB9" w:rsidRDefault="00645EB9" w:rsidP="00645EB9">
      <w:pPr>
        <w:pStyle w:val="Listenabsatz"/>
        <w:numPr>
          <w:ilvl w:val="0"/>
          <w:numId w:val="35"/>
        </w:numPr>
        <w:rPr>
          <w:lang w:val="en-GB"/>
        </w:rPr>
      </w:pPr>
      <w:r w:rsidRPr="00645EB9">
        <w:rPr>
          <w:lang w:val="en-GB"/>
        </w:rPr>
        <w:t>High Speed Circuit Switched Data</w:t>
      </w:r>
    </w:p>
    <w:p w14:paraId="7346088C" w14:textId="77777777" w:rsidR="00645EB9" w:rsidRPr="00645EB9" w:rsidRDefault="00645EB9" w:rsidP="00645EB9">
      <w:pPr>
        <w:pStyle w:val="Listenabsatz"/>
        <w:numPr>
          <w:ilvl w:val="0"/>
          <w:numId w:val="35"/>
        </w:numPr>
        <w:rPr>
          <w:lang w:val="en-GB"/>
        </w:rPr>
      </w:pPr>
      <w:r w:rsidRPr="00645EB9">
        <w:rPr>
          <w:lang w:val="en-GB"/>
        </w:rPr>
        <w:t>General Packet Radio Service</w:t>
      </w:r>
    </w:p>
    <w:p w14:paraId="60C2DBF1" w14:textId="77777777" w:rsidR="00645EB9" w:rsidRPr="00645EB9" w:rsidRDefault="00645EB9" w:rsidP="00645EB9">
      <w:pPr>
        <w:pStyle w:val="Listenabsatz"/>
        <w:numPr>
          <w:ilvl w:val="0"/>
          <w:numId w:val="35"/>
        </w:numPr>
        <w:rPr>
          <w:lang w:val="en-GB"/>
        </w:rPr>
      </w:pPr>
      <w:r w:rsidRPr="00645EB9">
        <w:rPr>
          <w:lang w:val="en-GB"/>
        </w:rPr>
        <w:t>Enhanced Data Rates for GSM Evolution</w:t>
      </w:r>
    </w:p>
    <w:p w14:paraId="2E7C9AC6" w14:textId="77777777" w:rsidR="00645EB9" w:rsidRPr="00645EB9" w:rsidRDefault="00645EB9" w:rsidP="00645EB9">
      <w:pPr>
        <w:pStyle w:val="Listenabsatz"/>
        <w:numPr>
          <w:ilvl w:val="0"/>
          <w:numId w:val="35"/>
        </w:numPr>
        <w:rPr>
          <w:lang w:val="en-GB"/>
        </w:rPr>
      </w:pPr>
      <w:r w:rsidRPr="00645EB9">
        <w:rPr>
          <w:lang w:val="en-GB"/>
        </w:rPr>
        <w:t>Universal Mobile Telecommunications System</w:t>
      </w:r>
    </w:p>
    <w:p w14:paraId="7D4A58D2" w14:textId="77777777" w:rsidR="00645EB9" w:rsidRPr="00645EB9" w:rsidRDefault="00645EB9" w:rsidP="00645EB9">
      <w:pPr>
        <w:pStyle w:val="Listenabsatz"/>
        <w:numPr>
          <w:ilvl w:val="0"/>
          <w:numId w:val="35"/>
        </w:numPr>
        <w:rPr>
          <w:lang w:val="en-GB"/>
        </w:rPr>
      </w:pPr>
      <w:r w:rsidRPr="00645EB9">
        <w:rPr>
          <w:lang w:val="en-GB"/>
        </w:rPr>
        <w:t>High Speed Downlink/Uplink Packet Access (auch 3.5G)</w:t>
      </w:r>
    </w:p>
    <w:p w14:paraId="283E67A7" w14:textId="77777777" w:rsidR="00645EB9" w:rsidRDefault="00645EB9" w:rsidP="00645EB9">
      <w:pPr>
        <w:pStyle w:val="Listenabsatz"/>
        <w:numPr>
          <w:ilvl w:val="0"/>
          <w:numId w:val="35"/>
        </w:numPr>
      </w:pPr>
      <w:r>
        <w:t>Long Term Evolution (Oberbegriff für UMTS-Nachfolgeentwicklungen, 3.9G usw…)</w:t>
      </w:r>
    </w:p>
    <w:p w14:paraId="0DA601BE" w14:textId="249D2F4C" w:rsidR="0042782E" w:rsidRDefault="00645EB9" w:rsidP="00F41C26">
      <w:pPr>
        <w:pStyle w:val="Listenabsatz"/>
        <w:numPr>
          <w:ilvl w:val="0"/>
          <w:numId w:val="35"/>
        </w:numPr>
        <w:rPr>
          <w:ins w:id="350" w:author="Janik Vonrotz" w:date="2016-01-04T17:54:00Z"/>
        </w:rPr>
      </w:pPr>
      <w:r>
        <w:t>4G Next Generation Mobile Networks (überlappt mit LTE / Terminologie nicht immer sehr genau)</w:t>
      </w:r>
    </w:p>
    <w:p w14:paraId="1D34A835" w14:textId="77777777" w:rsidR="0042782E" w:rsidRDefault="0042782E">
      <w:pPr>
        <w:jc w:val="left"/>
        <w:rPr>
          <w:ins w:id="351" w:author="Janik Vonrotz" w:date="2016-01-04T17:54:00Z"/>
        </w:rPr>
      </w:pPr>
      <w:ins w:id="352" w:author="Janik Vonrotz" w:date="2016-01-04T17:54:00Z">
        <w:r>
          <w:br w:type="page"/>
        </w:r>
      </w:ins>
    </w:p>
    <w:p w14:paraId="20C1C03E" w14:textId="25565A53" w:rsidR="0042782E" w:rsidDel="0042782E" w:rsidRDefault="0042782E" w:rsidP="00645EB9">
      <w:pPr>
        <w:pStyle w:val="Listenabsatz"/>
        <w:numPr>
          <w:ilvl w:val="0"/>
          <w:numId w:val="35"/>
        </w:numPr>
        <w:rPr>
          <w:del w:id="353" w:author="Janik Vonrotz" w:date="2016-01-04T17:54:00Z"/>
        </w:rPr>
      </w:pPr>
      <w:bookmarkStart w:id="354" w:name="_Toc439696838"/>
      <w:bookmarkStart w:id="355" w:name="_Toc439696888"/>
      <w:bookmarkStart w:id="356" w:name="_Toc439696940"/>
      <w:bookmarkStart w:id="357" w:name="_Toc439696992"/>
      <w:bookmarkStart w:id="358" w:name="_Toc439697044"/>
      <w:bookmarkStart w:id="359" w:name="_Toc439697675"/>
      <w:bookmarkStart w:id="360" w:name="_Toc439697727"/>
      <w:bookmarkStart w:id="361" w:name="_Toc439697781"/>
      <w:bookmarkStart w:id="362" w:name="_Toc439697829"/>
      <w:bookmarkEnd w:id="354"/>
      <w:bookmarkEnd w:id="355"/>
      <w:bookmarkEnd w:id="356"/>
      <w:bookmarkEnd w:id="357"/>
      <w:bookmarkEnd w:id="358"/>
      <w:bookmarkEnd w:id="359"/>
      <w:bookmarkEnd w:id="360"/>
      <w:bookmarkEnd w:id="361"/>
      <w:bookmarkEnd w:id="362"/>
    </w:p>
    <w:p w14:paraId="48BC4C79" w14:textId="2ABDD99B" w:rsidR="00AE26F2" w:rsidRDefault="00AE26F2" w:rsidP="00AE26F2">
      <w:pPr>
        <w:pStyle w:val="berschrift2"/>
      </w:pPr>
      <w:bookmarkStart w:id="363" w:name="_Toc439697830"/>
      <w:r w:rsidRPr="00AE26F2">
        <w:t>Point to Point Protocol</w:t>
      </w:r>
      <w:r>
        <w:t xml:space="preserve"> (PPP)</w:t>
      </w:r>
      <w:bookmarkEnd w:id="363"/>
    </w:p>
    <w:p w14:paraId="6F48AC04" w14:textId="3527406A" w:rsidR="00AE26F2" w:rsidRDefault="00AE26F2" w:rsidP="00AE26F2">
      <w:r>
        <w:fldChar w:fldCharType="begin"/>
      </w:r>
      <w:r w:rsidRPr="00AE26F2">
        <w:instrText xml:space="preserve"> XE "Point to Point Protocol (PPP)" </w:instrText>
      </w:r>
      <w:r>
        <w:fldChar w:fldCharType="end"/>
      </w:r>
      <w:r>
        <w:t>Wird von ISPs für den Verbindungsaufbau der Kunden verwendet. Es unterstützt:</w:t>
      </w:r>
    </w:p>
    <w:p w14:paraId="3DDF027E" w14:textId="205F3A44" w:rsidR="00AE26F2" w:rsidRDefault="00AE26F2" w:rsidP="00AE26F2">
      <w:pPr>
        <w:pStyle w:val="Listenabsatz"/>
        <w:numPr>
          <w:ilvl w:val="0"/>
          <w:numId w:val="32"/>
        </w:numPr>
      </w:pPr>
      <w:r>
        <w:t>Authentifizierung</w:t>
      </w:r>
    </w:p>
    <w:p w14:paraId="004B0F22" w14:textId="73E4794D" w:rsidR="00AE26F2" w:rsidRDefault="00AE26F2" w:rsidP="00AE26F2">
      <w:pPr>
        <w:pStyle w:val="Listenabsatz"/>
        <w:numPr>
          <w:ilvl w:val="0"/>
          <w:numId w:val="32"/>
        </w:numPr>
      </w:pPr>
      <w:r>
        <w:t>Übertragungsverschlüsselung</w:t>
      </w:r>
    </w:p>
    <w:p w14:paraId="1F0E8519" w14:textId="059F9DDF" w:rsidR="00AE26F2" w:rsidRDefault="00AE26F2" w:rsidP="00AE26F2">
      <w:pPr>
        <w:pStyle w:val="Listenabsatz"/>
        <w:numPr>
          <w:ilvl w:val="0"/>
          <w:numId w:val="32"/>
        </w:numPr>
      </w:pPr>
      <w:r>
        <w:t>Datenkompression</w:t>
      </w:r>
    </w:p>
    <w:p w14:paraId="6019A254" w14:textId="7907A7C5" w:rsidR="00AE26F2" w:rsidRPr="00AE26F2" w:rsidRDefault="00AE26F2" w:rsidP="00AE26F2">
      <w:r w:rsidRPr="00AE26F2">
        <w:rPr>
          <w:noProof/>
          <w:lang w:eastAsia="de-CH"/>
        </w:rPr>
        <w:drawing>
          <wp:inline distT="0" distB="0" distL="0" distR="0" wp14:anchorId="655ED651" wp14:editId="01C1C6E4">
            <wp:extent cx="4810736" cy="3347208"/>
            <wp:effectExtent l="0" t="0" r="9525" b="5715"/>
            <wp:docPr id="83" name="Grafi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814742" cy="3349995"/>
                    </a:xfrm>
                    <a:prstGeom prst="rect">
                      <a:avLst/>
                    </a:prstGeom>
                  </pic:spPr>
                </pic:pic>
              </a:graphicData>
            </a:graphic>
          </wp:inline>
        </w:drawing>
      </w:r>
    </w:p>
    <w:p w14:paraId="0864B41B" w14:textId="2CC305D8" w:rsidR="00AE26F2" w:rsidRPr="001F3C02" w:rsidRDefault="00AE26F2" w:rsidP="00AE26F2">
      <w:r w:rsidRPr="001F3C02">
        <w:rPr>
          <w:b/>
        </w:rPr>
        <w:t>Password Authentication Protocol (PAP)</w:t>
      </w:r>
      <w:r w:rsidR="00645EB9" w:rsidRPr="00645EB9">
        <w:rPr>
          <w:lang w:val="en-GB"/>
        </w:rPr>
        <w:fldChar w:fldCharType="begin"/>
      </w:r>
      <w:r w:rsidR="00645EB9" w:rsidRPr="00645EB9">
        <w:instrText xml:space="preserve"> XE "</w:instrText>
      </w:r>
      <w:r w:rsidR="00645EB9" w:rsidRPr="001F3C02">
        <w:instrText>Password Authentication Protocol (PAP)</w:instrText>
      </w:r>
      <w:r w:rsidR="00645EB9" w:rsidRPr="00645EB9">
        <w:instrText xml:space="preserve">" </w:instrText>
      </w:r>
      <w:r w:rsidR="00645EB9" w:rsidRPr="00645EB9">
        <w:rPr>
          <w:lang w:val="en-GB"/>
        </w:rPr>
        <w:fldChar w:fldCharType="end"/>
      </w:r>
    </w:p>
    <w:p w14:paraId="7AA6C403" w14:textId="3E80CD6A" w:rsidR="00AE26F2" w:rsidRPr="00645EB9" w:rsidRDefault="00645EB9" w:rsidP="00AE26F2">
      <w:r w:rsidRPr="00645EB9">
        <w:t xml:space="preserve">Ein einfaches Authentifizierungsprotokoll, das sein </w:t>
      </w:r>
      <w:r>
        <w:t>Passwort benutzt. Es übertrag Passwörter in Klartext und ist daher die letzt Wahl der für PPP verfügbaren Verschlüsselungsprotokolle.</w:t>
      </w:r>
    </w:p>
    <w:p w14:paraId="60DC73C2" w14:textId="74F164D4" w:rsidR="00AE26F2" w:rsidRPr="00AE26F2" w:rsidRDefault="00AE26F2" w:rsidP="00AE26F2">
      <w:pPr>
        <w:rPr>
          <w:b/>
          <w:lang w:val="en-GB"/>
        </w:rPr>
      </w:pPr>
      <w:r w:rsidRPr="00AE26F2">
        <w:rPr>
          <w:b/>
          <w:lang w:val="en-GB"/>
        </w:rPr>
        <w:t>Challenge Handshake Authentication Protocol (CHAP)</w:t>
      </w:r>
      <w:r w:rsidR="00645EB9" w:rsidRPr="00645EB9">
        <w:rPr>
          <w:lang w:val="en-GB"/>
        </w:rPr>
        <w:fldChar w:fldCharType="begin"/>
      </w:r>
      <w:r w:rsidR="00645EB9" w:rsidRPr="00645EB9">
        <w:rPr>
          <w:lang w:val="en-GB"/>
        </w:rPr>
        <w:instrText xml:space="preserve"> XE "Challenge Handshake Authentication Protocol (CHAP)" </w:instrText>
      </w:r>
      <w:r w:rsidR="00645EB9" w:rsidRPr="00645EB9">
        <w:rPr>
          <w:lang w:val="en-GB"/>
        </w:rPr>
        <w:fldChar w:fldCharType="end"/>
      </w:r>
    </w:p>
    <w:p w14:paraId="012248C9" w14:textId="77777777" w:rsidR="00645EB9" w:rsidRDefault="00645EB9" w:rsidP="00645EB9">
      <w:pPr>
        <w:pStyle w:val="Listenabsatz"/>
        <w:numPr>
          <w:ilvl w:val="0"/>
          <w:numId w:val="33"/>
        </w:numPr>
      </w:pPr>
      <w:r>
        <w:t>V</w:t>
      </w:r>
      <w:r w:rsidR="00AE26F2" w:rsidRPr="00AE26F2">
        <w:t>erhindert Replay-Attacke im Vergleich zu PAP.</w:t>
      </w:r>
    </w:p>
    <w:p w14:paraId="134A3B5E" w14:textId="0AA1ED89" w:rsidR="00AE26F2" w:rsidRPr="00AE26F2" w:rsidRDefault="00645EB9" w:rsidP="00645EB9">
      <w:pPr>
        <w:pStyle w:val="Listenabsatz"/>
        <w:numPr>
          <w:ilvl w:val="0"/>
          <w:numId w:val="33"/>
        </w:numPr>
      </w:pPr>
      <w:r>
        <w:t>Arbeitet mit einem Client- und Serverschlüssel.</w:t>
      </w:r>
    </w:p>
    <w:p w14:paraId="1DFFC0FA" w14:textId="0EA88621" w:rsidR="00AE26F2" w:rsidRPr="00AE26F2" w:rsidRDefault="00645EB9" w:rsidP="00AE26F2">
      <w:pPr>
        <w:rPr>
          <w:b/>
        </w:rPr>
      </w:pPr>
      <w:r>
        <w:rPr>
          <w:b/>
        </w:rPr>
        <w:t>NCP (Network Control Protocol)</w:t>
      </w:r>
      <w:r w:rsidRPr="00645EB9">
        <w:fldChar w:fldCharType="begin"/>
      </w:r>
      <w:r w:rsidRPr="00645EB9">
        <w:instrText xml:space="preserve"> XE "NCP (Network Control Protocol)" </w:instrText>
      </w:r>
      <w:r w:rsidRPr="00645EB9">
        <w:fldChar w:fldCharType="end"/>
      </w:r>
    </w:p>
    <w:p w14:paraId="207CC081" w14:textId="24438411" w:rsidR="00AE26F2" w:rsidRDefault="00AE26F2" w:rsidP="00645EB9">
      <w:pPr>
        <w:pStyle w:val="Listenabsatz"/>
        <w:numPr>
          <w:ilvl w:val="0"/>
          <w:numId w:val="34"/>
        </w:numPr>
      </w:pPr>
      <w:r w:rsidRPr="00AE26F2">
        <w:t>zum Aushandeln der K</w:t>
      </w:r>
      <w:r>
        <w:t>onfigurationsparameter bei PPP.</w:t>
      </w:r>
    </w:p>
    <w:p w14:paraId="4D2E4F73" w14:textId="32BB19CC" w:rsidR="00645EB9" w:rsidRDefault="00645EB9" w:rsidP="00645EB9">
      <w:pPr>
        <w:pStyle w:val="Listenabsatz"/>
        <w:numPr>
          <w:ilvl w:val="0"/>
          <w:numId w:val="34"/>
        </w:numPr>
      </w:pPr>
      <w:r>
        <w:t>Ist ein Bestandteil von PPP.</w:t>
      </w:r>
    </w:p>
    <w:p w14:paraId="3816429C" w14:textId="6EF36EFF" w:rsidR="00645EB9" w:rsidRPr="00AE26F2" w:rsidRDefault="00AE26F2" w:rsidP="00645EB9">
      <w:pPr>
        <w:pStyle w:val="Listenabsatz"/>
        <w:numPr>
          <w:ilvl w:val="0"/>
          <w:numId w:val="34"/>
        </w:numPr>
      </w:pPr>
      <w:r w:rsidRPr="00AE26F2">
        <w:t>Ein Beispiel ist das IPCP: IP Control Protocol</w:t>
      </w:r>
    </w:p>
    <w:p w14:paraId="60F23A97" w14:textId="5376D14F" w:rsidR="0030780C" w:rsidRDefault="0030780C" w:rsidP="000220FE">
      <w:pPr>
        <w:rPr>
          <w:lang w:val="de-DE"/>
        </w:rPr>
      </w:pPr>
      <w:r>
        <w:rPr>
          <w:lang w:val="de-DE"/>
        </w:rPr>
        <w:br w:type="page"/>
      </w:r>
    </w:p>
    <w:p w14:paraId="1768751A" w14:textId="77777777" w:rsidR="00D86D47" w:rsidRDefault="00D86D47" w:rsidP="002D023A">
      <w:pPr>
        <w:pStyle w:val="berschrift1"/>
        <w:rPr>
          <w:lang w:val="de-DE"/>
        </w:rPr>
      </w:pPr>
      <w:bookmarkStart w:id="364" w:name="_Toc439697831"/>
      <w:r>
        <w:rPr>
          <w:lang w:val="de-DE"/>
        </w:rPr>
        <w:lastRenderedPageBreak/>
        <w:t>IPv</w:t>
      </w:r>
      <w:r w:rsidR="002D023A">
        <w:rPr>
          <w:lang w:val="de-DE"/>
        </w:rPr>
        <w:t>6</w:t>
      </w:r>
      <w:bookmarkEnd w:id="364"/>
    </w:p>
    <w:p w14:paraId="73250A4A" w14:textId="19AAC908" w:rsidR="00D86D47" w:rsidRDefault="00D86D47" w:rsidP="00D86D47">
      <w:pPr>
        <w:rPr>
          <w:lang w:val="de-DE"/>
        </w:rPr>
      </w:pPr>
      <w:r>
        <w:rPr>
          <w:lang w:val="de-DE"/>
        </w:rPr>
        <w:fldChar w:fldCharType="begin"/>
      </w:r>
      <w:r>
        <w:instrText xml:space="preserve"> XE "</w:instrText>
      </w:r>
      <w:r w:rsidRPr="00E20071">
        <w:rPr>
          <w:lang w:val="de-DE"/>
        </w:rPr>
        <w:instrText>IPv6</w:instrText>
      </w:r>
      <w:r>
        <w:instrText xml:space="preserve">" </w:instrText>
      </w:r>
      <w:r>
        <w:rPr>
          <w:lang w:val="de-DE"/>
        </w:rPr>
        <w:fldChar w:fldCharType="end"/>
      </w:r>
      <w:r>
        <w:rPr>
          <w:lang w:val="de-DE"/>
        </w:rPr>
        <w:t>Bezieht sich auf den 11. Kursteil.</w:t>
      </w:r>
    </w:p>
    <w:p w14:paraId="47EEFEF0" w14:textId="0905A047" w:rsidR="00D96F4E" w:rsidRPr="00D96F4E" w:rsidRDefault="00D96F4E" w:rsidP="00D86D47">
      <w:pPr>
        <w:rPr>
          <w:b/>
          <w:lang w:val="de-DE"/>
        </w:rPr>
      </w:pPr>
      <w:r w:rsidRPr="00D96F4E">
        <w:rPr>
          <w:b/>
          <w:lang w:val="de-DE"/>
        </w:rPr>
        <w:t>Allgemein</w:t>
      </w:r>
    </w:p>
    <w:p w14:paraId="785AABA5" w14:textId="5DEDF3C0" w:rsidR="002D023A" w:rsidRDefault="00FC7A3C" w:rsidP="00FC7A3C">
      <w:pPr>
        <w:pStyle w:val="Listenabsatz"/>
        <w:numPr>
          <w:ilvl w:val="0"/>
          <w:numId w:val="4"/>
        </w:numPr>
        <w:rPr>
          <w:lang w:val="de-DE"/>
        </w:rPr>
      </w:pPr>
      <w:r w:rsidRPr="00FC7A3C">
        <w:rPr>
          <w:lang w:val="de-DE"/>
        </w:rPr>
        <w:t>Grösserer</w:t>
      </w:r>
      <w:r w:rsidR="00607109">
        <w:rPr>
          <w:lang w:val="de-DE"/>
        </w:rPr>
        <w:t xml:space="preserve"> </w:t>
      </w:r>
      <w:r w:rsidRPr="00FC7A3C">
        <w:rPr>
          <w:lang w:val="de-DE"/>
        </w:rPr>
        <w:t>Adressraum:</w:t>
      </w:r>
      <w:r w:rsidR="00607109">
        <w:rPr>
          <w:lang w:val="de-DE"/>
        </w:rPr>
        <w:t xml:space="preserve"> </w:t>
      </w:r>
      <w:r w:rsidRPr="00FC7A3C">
        <w:rPr>
          <w:lang w:val="de-DE"/>
        </w:rPr>
        <w:t>2^128</w:t>
      </w:r>
    </w:p>
    <w:p w14:paraId="1A4FCCC0" w14:textId="07D514E4" w:rsidR="00FC7A3C" w:rsidRDefault="00FC7A3C" w:rsidP="00FC7A3C">
      <w:pPr>
        <w:pStyle w:val="Listenabsatz"/>
        <w:numPr>
          <w:ilvl w:val="0"/>
          <w:numId w:val="4"/>
        </w:numPr>
        <w:rPr>
          <w:lang w:val="de-DE"/>
        </w:rPr>
      </w:pPr>
      <w:r>
        <w:rPr>
          <w:lang w:val="de-DE"/>
        </w:rPr>
        <w:t>Variable</w:t>
      </w:r>
      <w:r w:rsidR="00607109">
        <w:rPr>
          <w:lang w:val="de-DE"/>
        </w:rPr>
        <w:t xml:space="preserve"> </w:t>
      </w:r>
      <w:r>
        <w:rPr>
          <w:lang w:val="de-DE"/>
        </w:rPr>
        <w:t>und</w:t>
      </w:r>
      <w:r w:rsidR="00607109">
        <w:rPr>
          <w:lang w:val="de-DE"/>
        </w:rPr>
        <w:t xml:space="preserve"> </w:t>
      </w:r>
      <w:r>
        <w:rPr>
          <w:lang w:val="de-DE"/>
        </w:rPr>
        <w:t>minimaler</w:t>
      </w:r>
      <w:r w:rsidR="00607109">
        <w:rPr>
          <w:lang w:val="de-DE"/>
        </w:rPr>
        <w:t xml:space="preserve"> </w:t>
      </w:r>
      <w:r>
        <w:rPr>
          <w:lang w:val="de-DE"/>
        </w:rPr>
        <w:t>Header</w:t>
      </w:r>
    </w:p>
    <w:p w14:paraId="6622C4E3" w14:textId="1B13A92C" w:rsidR="00FC7A3C" w:rsidRDefault="00FC7A3C" w:rsidP="00FC7A3C">
      <w:pPr>
        <w:pStyle w:val="Listenabsatz"/>
        <w:rPr>
          <w:lang w:val="de-DE"/>
        </w:rPr>
      </w:pPr>
      <w:r w:rsidRPr="00FC7A3C">
        <w:rPr>
          <w:noProof/>
          <w:lang w:eastAsia="de-CH"/>
        </w:rPr>
        <w:drawing>
          <wp:inline distT="0" distB="0" distL="0" distR="0" wp14:anchorId="5C4DBC99" wp14:editId="6F456D68">
            <wp:extent cx="4095590" cy="1070849"/>
            <wp:effectExtent l="0" t="0" r="635"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118554" cy="1076853"/>
                    </a:xfrm>
                    <a:prstGeom prst="rect">
                      <a:avLst/>
                    </a:prstGeom>
                  </pic:spPr>
                </pic:pic>
              </a:graphicData>
            </a:graphic>
          </wp:inline>
        </w:drawing>
      </w:r>
    </w:p>
    <w:p w14:paraId="07E4A0B0" w14:textId="3E926AD8" w:rsidR="00FC7A3C" w:rsidRDefault="00FC7A3C" w:rsidP="00FC7A3C">
      <w:pPr>
        <w:pStyle w:val="Listenabsatz"/>
        <w:numPr>
          <w:ilvl w:val="0"/>
          <w:numId w:val="4"/>
        </w:numPr>
        <w:rPr>
          <w:lang w:val="de-DE"/>
        </w:rPr>
      </w:pPr>
      <w:r>
        <w:rPr>
          <w:lang w:val="de-DE"/>
        </w:rPr>
        <w:t>Provider-Hierarchie</w:t>
      </w:r>
      <w:r w:rsidR="00607109">
        <w:rPr>
          <w:lang w:val="de-DE"/>
        </w:rPr>
        <w:t xml:space="preserve"> </w:t>
      </w:r>
      <w:r>
        <w:rPr>
          <w:lang w:val="de-DE"/>
        </w:rPr>
        <w:t>in</w:t>
      </w:r>
      <w:r w:rsidR="00607109">
        <w:rPr>
          <w:lang w:val="de-DE"/>
        </w:rPr>
        <w:t xml:space="preserve"> </w:t>
      </w:r>
      <w:r>
        <w:rPr>
          <w:lang w:val="de-DE"/>
        </w:rPr>
        <w:t>der</w:t>
      </w:r>
      <w:r w:rsidR="00607109">
        <w:rPr>
          <w:lang w:val="de-DE"/>
        </w:rPr>
        <w:t xml:space="preserve"> </w:t>
      </w:r>
      <w:r>
        <w:rPr>
          <w:lang w:val="de-DE"/>
        </w:rPr>
        <w:t>Adresse</w:t>
      </w:r>
      <w:r w:rsidR="00607109">
        <w:rPr>
          <w:lang w:val="de-DE"/>
        </w:rPr>
        <w:t xml:space="preserve"> </w:t>
      </w:r>
      <w:r>
        <w:rPr>
          <w:lang w:val="de-DE"/>
        </w:rPr>
        <w:t>ist</w:t>
      </w:r>
      <w:r w:rsidR="00607109">
        <w:rPr>
          <w:lang w:val="de-DE"/>
        </w:rPr>
        <w:t xml:space="preserve"> </w:t>
      </w:r>
      <w:r>
        <w:rPr>
          <w:lang w:val="de-DE"/>
        </w:rPr>
        <w:t>Konzeptionellunverändert</w:t>
      </w:r>
    </w:p>
    <w:p w14:paraId="23C575D9" w14:textId="05955E70" w:rsidR="00FC7A3C" w:rsidRDefault="00FC7A3C" w:rsidP="00FC7A3C">
      <w:pPr>
        <w:pStyle w:val="Listenabsatz"/>
        <w:numPr>
          <w:ilvl w:val="0"/>
          <w:numId w:val="4"/>
        </w:numPr>
        <w:rPr>
          <w:lang w:val="de-DE"/>
        </w:rPr>
      </w:pPr>
      <w:r>
        <w:rPr>
          <w:lang w:val="de-DE"/>
        </w:rPr>
        <w:t>Routing</w:t>
      </w:r>
      <w:r w:rsidR="00607109">
        <w:rPr>
          <w:lang w:val="de-DE"/>
        </w:rPr>
        <w:t xml:space="preserve"> </w:t>
      </w:r>
      <w:r>
        <w:rPr>
          <w:lang w:val="de-DE"/>
        </w:rPr>
        <w:t>Präfix</w:t>
      </w:r>
      <w:r w:rsidR="00607109">
        <w:rPr>
          <w:lang w:val="de-DE"/>
        </w:rPr>
        <w:t xml:space="preserve"> </w:t>
      </w:r>
      <w:r>
        <w:rPr>
          <w:lang w:val="de-DE"/>
        </w:rPr>
        <w:t>und</w:t>
      </w:r>
      <w:r w:rsidR="00607109">
        <w:rPr>
          <w:lang w:val="de-DE"/>
        </w:rPr>
        <w:t xml:space="preserve"> </w:t>
      </w:r>
      <w:r>
        <w:rPr>
          <w:lang w:val="de-DE"/>
        </w:rPr>
        <w:t>Host</w:t>
      </w:r>
      <w:r w:rsidR="00607109">
        <w:rPr>
          <w:lang w:val="de-DE"/>
        </w:rPr>
        <w:t xml:space="preserve"> </w:t>
      </w:r>
      <w:r>
        <w:rPr>
          <w:lang w:val="de-DE"/>
        </w:rPr>
        <w:t>Suffix</w:t>
      </w:r>
    </w:p>
    <w:p w14:paraId="0E65E5FC" w14:textId="4B83FDE9" w:rsidR="00782F94" w:rsidRPr="00782F94" w:rsidRDefault="00782F94" w:rsidP="00782F94">
      <w:pPr>
        <w:rPr>
          <w:b/>
          <w:lang w:val="de-DE"/>
        </w:rPr>
      </w:pPr>
      <w:r w:rsidRPr="00782F94">
        <w:rPr>
          <w:b/>
          <w:lang w:val="de-DE"/>
        </w:rPr>
        <w:t>Adresse</w:t>
      </w:r>
    </w:p>
    <w:p w14:paraId="42899214" w14:textId="63B74FB7" w:rsidR="00782F94" w:rsidRDefault="004C0CFA" w:rsidP="00782F94">
      <w:pPr>
        <w:rPr>
          <w:lang w:val="de-DE"/>
        </w:rPr>
      </w:pPr>
      <w:r>
        <w:rPr>
          <w:lang w:val="de-DE"/>
        </w:rPr>
        <w:t>IP</w:t>
      </w:r>
      <w:r w:rsidR="00782F94">
        <w:rPr>
          <w:lang w:val="de-DE"/>
        </w:rPr>
        <w:t>v6</w:t>
      </w:r>
      <w:r w:rsidR="00607109">
        <w:rPr>
          <w:lang w:val="de-DE"/>
        </w:rPr>
        <w:t xml:space="preserve"> </w:t>
      </w:r>
      <w:r w:rsidR="00782F94">
        <w:rPr>
          <w:lang w:val="de-DE"/>
        </w:rPr>
        <w:t>Adressen</w:t>
      </w:r>
      <w:r w:rsidR="00607109">
        <w:rPr>
          <w:lang w:val="de-DE"/>
        </w:rPr>
        <w:t xml:space="preserve"> </w:t>
      </w:r>
      <w:r w:rsidR="00782F94">
        <w:rPr>
          <w:lang w:val="de-DE"/>
        </w:rPr>
        <w:t>sind</w:t>
      </w:r>
      <w:r w:rsidR="00607109">
        <w:rPr>
          <w:lang w:val="de-DE"/>
        </w:rPr>
        <w:t xml:space="preserve"> </w:t>
      </w:r>
      <w:r w:rsidR="00782F94">
        <w:rPr>
          <w:lang w:val="de-DE"/>
        </w:rPr>
        <w:t>weitaus</w:t>
      </w:r>
      <w:r w:rsidR="00607109">
        <w:rPr>
          <w:lang w:val="de-DE"/>
        </w:rPr>
        <w:t xml:space="preserve"> </w:t>
      </w:r>
      <w:r w:rsidR="00782F94">
        <w:rPr>
          <w:lang w:val="de-DE"/>
        </w:rPr>
        <w:t>komplizierter</w:t>
      </w:r>
      <w:r w:rsidR="00607109">
        <w:rPr>
          <w:lang w:val="de-DE"/>
        </w:rPr>
        <w:t xml:space="preserve"> </w:t>
      </w:r>
      <w:r w:rsidR="00782F94">
        <w:rPr>
          <w:lang w:val="de-DE"/>
        </w:rPr>
        <w:t>als</w:t>
      </w:r>
      <w:r w:rsidR="00607109">
        <w:rPr>
          <w:lang w:val="de-DE"/>
        </w:rPr>
        <w:t xml:space="preserve"> </w:t>
      </w:r>
      <w:r>
        <w:rPr>
          <w:lang w:val="de-DE"/>
        </w:rPr>
        <w:t>IP</w:t>
      </w:r>
      <w:r w:rsidR="00782F94">
        <w:rPr>
          <w:lang w:val="de-DE"/>
        </w:rPr>
        <w:t>v4</w:t>
      </w:r>
      <w:r w:rsidR="00607109">
        <w:rPr>
          <w:lang w:val="de-DE"/>
        </w:rPr>
        <w:t xml:space="preserve"> </w:t>
      </w:r>
      <w:r w:rsidR="00782F94">
        <w:rPr>
          <w:lang w:val="de-DE"/>
        </w:rPr>
        <w:t>Addressen.</w:t>
      </w:r>
    </w:p>
    <w:p w14:paraId="3CD48BA6" w14:textId="35824BBC" w:rsidR="00782F94" w:rsidRDefault="00782F94" w:rsidP="00782F94">
      <w:pPr>
        <w:rPr>
          <w:ins w:id="365" w:author="Janik Vonrotz" w:date="2016-01-04T18:03:00Z"/>
          <w:lang w:val="de-DE"/>
        </w:rPr>
      </w:pPr>
      <w:r>
        <w:rPr>
          <w:noProof/>
          <w:lang w:eastAsia="de-CH"/>
        </w:rPr>
        <w:drawing>
          <wp:inline distT="0" distB="0" distL="0" distR="0" wp14:anchorId="639951AA" wp14:editId="19B6E6D6">
            <wp:extent cx="3282040" cy="1944060"/>
            <wp:effectExtent l="0" t="0" r="0" b="0"/>
            <wp:docPr id="11" name="Grafik 11" descr="https://upload.wikimedia.org/wikipedia/commons/thumb/7/70/Ipv6_address_leading_zeros.svg/760px-Ipv6_address_leading_zero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7/70/Ipv6_address_leading_zeros.svg/760px-Ipv6_address_leading_zeros.svg.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286309" cy="1946588"/>
                    </a:xfrm>
                    <a:prstGeom prst="rect">
                      <a:avLst/>
                    </a:prstGeom>
                    <a:noFill/>
                    <a:ln>
                      <a:noFill/>
                    </a:ln>
                  </pic:spPr>
                </pic:pic>
              </a:graphicData>
            </a:graphic>
          </wp:inline>
        </w:drawing>
      </w:r>
    </w:p>
    <w:p w14:paraId="0E5FE550" w14:textId="77777777" w:rsidR="00026F5D" w:rsidRPr="00782F94" w:rsidRDefault="00026F5D" w:rsidP="00026F5D">
      <w:pPr>
        <w:rPr>
          <w:moveTo w:id="366" w:author="Janik Vonrotz" w:date="2016-01-04T18:03:00Z"/>
          <w:b/>
          <w:lang w:val="de-DE"/>
        </w:rPr>
      </w:pPr>
      <w:moveToRangeStart w:id="367" w:author="Janik Vonrotz" w:date="2016-01-04T18:03:00Z" w:name="move439693936"/>
      <w:moveTo w:id="368" w:author="Janik Vonrotz" w:date="2016-01-04T18:03:00Z">
        <w:r w:rsidRPr="00782F94">
          <w:rPr>
            <w:b/>
            <w:lang w:val="de-DE"/>
          </w:rPr>
          <w:t>Extension</w:t>
        </w:r>
        <w:r>
          <w:rPr>
            <w:b/>
            <w:lang w:val="de-DE"/>
          </w:rPr>
          <w:t xml:space="preserve"> </w:t>
        </w:r>
        <w:r w:rsidRPr="00782F94">
          <w:rPr>
            <w:b/>
            <w:lang w:val="de-DE"/>
          </w:rPr>
          <w:t>Header</w:t>
        </w:r>
      </w:moveTo>
    </w:p>
    <w:p w14:paraId="0FECE224" w14:textId="77777777" w:rsidR="00026F5D" w:rsidRDefault="00026F5D" w:rsidP="00026F5D">
      <w:pPr>
        <w:rPr>
          <w:moveTo w:id="369" w:author="Janik Vonrotz" w:date="2016-01-04T18:03:00Z"/>
          <w:lang w:val="de-DE"/>
        </w:rPr>
      </w:pPr>
      <w:moveTo w:id="370" w:author="Janik Vonrotz" w:date="2016-01-04T18:03:00Z">
        <w:r>
          <w:rPr>
            <w:lang w:val="de-DE"/>
          </w:rPr>
          <w:t>Der Header von Ipv6 hat im Vergleich zu Ipv4 viel weniger Felder.</w:t>
        </w:r>
      </w:moveTo>
    </w:p>
    <w:p w14:paraId="0DAC3BC6" w14:textId="77777777" w:rsidR="00026F5D" w:rsidRPr="00FC7A3C" w:rsidRDefault="00026F5D" w:rsidP="00026F5D">
      <w:pPr>
        <w:rPr>
          <w:moveTo w:id="371" w:author="Janik Vonrotz" w:date="2016-01-04T18:03:00Z"/>
          <w:lang w:val="de-DE"/>
        </w:rPr>
      </w:pPr>
      <w:moveTo w:id="372" w:author="Janik Vonrotz" w:date="2016-01-04T18:03:00Z">
        <w:r>
          <w:rPr>
            <w:lang w:val="de-DE"/>
          </w:rPr>
          <w:t>Der Extension-Header gibt an welchers Protokoll folgt.</w:t>
        </w:r>
      </w:moveTo>
    </w:p>
    <w:p w14:paraId="237DD35A" w14:textId="77777777" w:rsidR="00026F5D" w:rsidRDefault="00026F5D" w:rsidP="00026F5D">
      <w:pPr>
        <w:rPr>
          <w:moveTo w:id="373" w:author="Janik Vonrotz" w:date="2016-01-04T18:03:00Z"/>
          <w:lang w:val="de-DE"/>
        </w:rPr>
      </w:pPr>
      <w:moveTo w:id="374" w:author="Janik Vonrotz" w:date="2016-01-04T18:03:00Z">
        <w:r w:rsidRPr="00FC7A3C">
          <w:rPr>
            <w:noProof/>
            <w:lang w:eastAsia="de-CH"/>
          </w:rPr>
          <w:drawing>
            <wp:inline distT="0" distB="0" distL="0" distR="0" wp14:anchorId="2D21F4EB" wp14:editId="53E727A2">
              <wp:extent cx="4065680" cy="1993851"/>
              <wp:effectExtent l="0" t="0" r="0" b="6985"/>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073255" cy="1997566"/>
                      </a:xfrm>
                      <a:prstGeom prst="rect">
                        <a:avLst/>
                      </a:prstGeom>
                    </pic:spPr>
                  </pic:pic>
                </a:graphicData>
              </a:graphic>
            </wp:inline>
          </w:drawing>
        </w:r>
      </w:moveTo>
    </w:p>
    <w:moveToRangeEnd w:id="367"/>
    <w:p w14:paraId="62A040CA" w14:textId="622B8333" w:rsidR="00026F5D" w:rsidDel="00026F5D" w:rsidRDefault="00026F5D" w:rsidP="00782F94">
      <w:pPr>
        <w:rPr>
          <w:del w:id="375" w:author="Janik Vonrotz" w:date="2016-01-04T18:03:00Z"/>
          <w:lang w:val="de-DE"/>
        </w:rPr>
      </w:pPr>
    </w:p>
    <w:p w14:paraId="1A98F34E" w14:textId="16CD9EFD" w:rsidR="004C0CFA" w:rsidRPr="004C0CFA" w:rsidRDefault="004C0CFA" w:rsidP="00782F94">
      <w:pPr>
        <w:rPr>
          <w:b/>
          <w:lang w:val="de-DE"/>
        </w:rPr>
      </w:pPr>
      <w:r w:rsidRPr="004C0CFA">
        <w:rPr>
          <w:b/>
          <w:lang w:val="de-DE"/>
        </w:rPr>
        <w:t>Netzklassen</w:t>
      </w:r>
    </w:p>
    <w:p w14:paraId="5479B1E3" w14:textId="1C4D9C4E" w:rsidR="004C0CFA" w:rsidRDefault="004C0CFA" w:rsidP="00782F94">
      <w:pPr>
        <w:rPr>
          <w:lang w:val="de-DE"/>
        </w:rPr>
      </w:pPr>
      <w:r w:rsidRPr="004C0CFA">
        <w:rPr>
          <w:lang w:val="de-DE"/>
        </w:rPr>
        <w:t xml:space="preserve">Es gibt </w:t>
      </w:r>
      <w:r>
        <w:rPr>
          <w:lang w:val="de-DE"/>
        </w:rPr>
        <w:t>keine Netzklassen mehr bei IPv6.</w:t>
      </w:r>
      <w:r w:rsidRPr="004C0CFA">
        <w:rPr>
          <w:lang w:val="de-DE"/>
        </w:rPr>
        <w:t xml:space="preserve"> Auch bei IPv4 haben sie nur noch historische Bedeutung, da praktisch alle Router mit CIDR (Classless Inter Domain Routing) arbeiten.</w:t>
      </w:r>
    </w:p>
    <w:p w14:paraId="6872265D" w14:textId="43077D32" w:rsidR="004C0CFA" w:rsidRPr="004C0CFA" w:rsidRDefault="004C0CFA" w:rsidP="00782F94">
      <w:pPr>
        <w:rPr>
          <w:b/>
          <w:lang w:val="de-DE"/>
        </w:rPr>
      </w:pPr>
      <w:r w:rsidRPr="004C0CFA">
        <w:rPr>
          <w:b/>
          <w:lang w:val="de-DE"/>
        </w:rPr>
        <w:t>Adressfelder</w:t>
      </w:r>
    </w:p>
    <w:p w14:paraId="74E7DB84" w14:textId="42ABD0E5" w:rsidR="00782F94" w:rsidRDefault="00782F94" w:rsidP="00782F94">
      <w:pPr>
        <w:rPr>
          <w:lang w:val="de-DE"/>
        </w:rPr>
      </w:pPr>
      <w:r>
        <w:rPr>
          <w:lang w:val="de-DE"/>
        </w:rPr>
        <w:t>Bestimmte</w:t>
      </w:r>
      <w:r w:rsidR="00607109">
        <w:rPr>
          <w:lang w:val="de-DE"/>
        </w:rPr>
        <w:t xml:space="preserve"> </w:t>
      </w:r>
      <w:r>
        <w:rPr>
          <w:lang w:val="de-DE"/>
        </w:rPr>
        <w:t>Felder</w:t>
      </w:r>
      <w:r w:rsidR="00607109">
        <w:rPr>
          <w:lang w:val="de-DE"/>
        </w:rPr>
        <w:t xml:space="preserve"> </w:t>
      </w:r>
      <w:r>
        <w:rPr>
          <w:lang w:val="de-DE"/>
        </w:rPr>
        <w:t>in</w:t>
      </w:r>
      <w:r w:rsidR="00607109">
        <w:rPr>
          <w:lang w:val="de-DE"/>
        </w:rPr>
        <w:t xml:space="preserve"> </w:t>
      </w:r>
      <w:r>
        <w:rPr>
          <w:lang w:val="de-DE"/>
        </w:rPr>
        <w:t>der</w:t>
      </w:r>
      <w:r w:rsidR="00607109">
        <w:rPr>
          <w:lang w:val="de-DE"/>
        </w:rPr>
        <w:t xml:space="preserve"> </w:t>
      </w:r>
      <w:r>
        <w:rPr>
          <w:lang w:val="de-DE"/>
        </w:rPr>
        <w:t>Adresse</w:t>
      </w:r>
      <w:r w:rsidR="00607109">
        <w:rPr>
          <w:lang w:val="de-DE"/>
        </w:rPr>
        <w:t xml:space="preserve"> </w:t>
      </w:r>
      <w:r>
        <w:rPr>
          <w:lang w:val="de-DE"/>
        </w:rPr>
        <w:t>haben</w:t>
      </w:r>
      <w:r w:rsidR="00607109">
        <w:rPr>
          <w:lang w:val="de-DE"/>
        </w:rPr>
        <w:t xml:space="preserve"> </w:t>
      </w:r>
      <w:r>
        <w:rPr>
          <w:lang w:val="de-DE"/>
        </w:rPr>
        <w:t>unterschiedliche</w:t>
      </w:r>
      <w:r w:rsidR="00607109">
        <w:rPr>
          <w:lang w:val="de-DE"/>
        </w:rPr>
        <w:t xml:space="preserve"> </w:t>
      </w:r>
      <w:r>
        <w:rPr>
          <w:lang w:val="de-DE"/>
        </w:rPr>
        <w:t>Funktionen.</w:t>
      </w:r>
    </w:p>
    <w:p w14:paraId="4D4A0885" w14:textId="7305C095" w:rsidR="00782F94" w:rsidRDefault="00782F94" w:rsidP="00782F94">
      <w:pPr>
        <w:rPr>
          <w:lang w:val="de-DE"/>
        </w:rPr>
      </w:pPr>
      <w:r w:rsidRPr="00782F94">
        <w:rPr>
          <w:noProof/>
          <w:lang w:eastAsia="de-CH"/>
        </w:rPr>
        <w:drawing>
          <wp:inline distT="0" distB="0" distL="0" distR="0" wp14:anchorId="57A5A0BE" wp14:editId="352545DB">
            <wp:extent cx="4011065" cy="811321"/>
            <wp:effectExtent l="0" t="0" r="0" b="8255"/>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030881" cy="815329"/>
                    </a:xfrm>
                    <a:prstGeom prst="rect">
                      <a:avLst/>
                    </a:prstGeom>
                  </pic:spPr>
                </pic:pic>
              </a:graphicData>
            </a:graphic>
          </wp:inline>
        </w:drawing>
      </w:r>
    </w:p>
    <w:p w14:paraId="3EBA09C4" w14:textId="1205C2CB" w:rsidR="00866607" w:rsidRDefault="00866607" w:rsidP="00782F94">
      <w:pPr>
        <w:rPr>
          <w:ins w:id="376" w:author="Janik Vonrotz" w:date="2016-01-04T17:22:00Z"/>
          <w:lang w:val="de-DE"/>
        </w:rPr>
      </w:pPr>
      <w:r>
        <w:rPr>
          <w:lang w:val="de-DE"/>
        </w:rPr>
        <w:t>Service</w:t>
      </w:r>
      <w:r w:rsidR="00607109">
        <w:rPr>
          <w:lang w:val="de-DE"/>
        </w:rPr>
        <w:t xml:space="preserve"> </w:t>
      </w:r>
      <w:r w:rsidR="004C0CFA">
        <w:rPr>
          <w:lang w:val="de-DE"/>
        </w:rPr>
        <w:t>Pr</w:t>
      </w:r>
      <w:r>
        <w:rPr>
          <w:lang w:val="de-DE"/>
        </w:rPr>
        <w:t>ovider</w:t>
      </w:r>
      <w:r w:rsidR="00607109">
        <w:rPr>
          <w:lang w:val="de-DE"/>
        </w:rPr>
        <w:t xml:space="preserve"> </w:t>
      </w:r>
      <w:r>
        <w:rPr>
          <w:lang w:val="de-DE"/>
        </w:rPr>
        <w:t>erhalten</w:t>
      </w:r>
      <w:r w:rsidR="00607109">
        <w:rPr>
          <w:lang w:val="de-DE"/>
        </w:rPr>
        <w:t xml:space="preserve"> </w:t>
      </w:r>
      <w:r>
        <w:rPr>
          <w:lang w:val="de-DE"/>
        </w:rPr>
        <w:t>32</w:t>
      </w:r>
      <w:r w:rsidR="00607109">
        <w:rPr>
          <w:lang w:val="de-DE"/>
        </w:rPr>
        <w:t xml:space="preserve"> </w:t>
      </w:r>
      <w:r>
        <w:rPr>
          <w:lang w:val="de-DE"/>
        </w:rPr>
        <w:t>Bit</w:t>
      </w:r>
      <w:r w:rsidR="00607109">
        <w:rPr>
          <w:lang w:val="de-DE"/>
        </w:rPr>
        <w:t xml:space="preserve"> </w:t>
      </w:r>
      <w:r>
        <w:rPr>
          <w:lang w:val="de-DE"/>
        </w:rPr>
        <w:t>Präfixe.</w:t>
      </w:r>
      <w:r w:rsidR="00607109">
        <w:rPr>
          <w:lang w:val="de-DE"/>
        </w:rPr>
        <w:t xml:space="preserve"> </w:t>
      </w:r>
      <w:r w:rsidR="00CC02D3">
        <w:rPr>
          <w:lang w:val="de-DE"/>
        </w:rPr>
        <w:t>Diese</w:t>
      </w:r>
      <w:r w:rsidR="00607109">
        <w:rPr>
          <w:lang w:val="de-DE"/>
        </w:rPr>
        <w:t xml:space="preserve"> </w:t>
      </w:r>
      <w:r w:rsidR="00CC02D3">
        <w:rPr>
          <w:lang w:val="de-DE"/>
        </w:rPr>
        <w:t>geben</w:t>
      </w:r>
      <w:r w:rsidR="00607109">
        <w:rPr>
          <w:lang w:val="de-DE"/>
        </w:rPr>
        <w:t xml:space="preserve"> </w:t>
      </w:r>
      <w:r w:rsidR="00CC02D3">
        <w:rPr>
          <w:lang w:val="de-DE"/>
        </w:rPr>
        <w:t>48</w:t>
      </w:r>
      <w:r w:rsidR="00607109">
        <w:rPr>
          <w:lang w:val="de-DE"/>
        </w:rPr>
        <w:t xml:space="preserve"> </w:t>
      </w:r>
      <w:r w:rsidR="00CC02D3">
        <w:rPr>
          <w:lang w:val="de-DE"/>
        </w:rPr>
        <w:t>Bit</w:t>
      </w:r>
      <w:r w:rsidR="00607109">
        <w:rPr>
          <w:lang w:val="de-DE"/>
        </w:rPr>
        <w:t xml:space="preserve"> </w:t>
      </w:r>
      <w:r w:rsidR="00CC02D3">
        <w:rPr>
          <w:lang w:val="de-DE"/>
        </w:rPr>
        <w:t>Netze</w:t>
      </w:r>
      <w:r w:rsidR="00607109">
        <w:rPr>
          <w:lang w:val="de-DE"/>
        </w:rPr>
        <w:t xml:space="preserve"> </w:t>
      </w:r>
      <w:r w:rsidR="00CC02D3">
        <w:rPr>
          <w:lang w:val="de-DE"/>
        </w:rPr>
        <w:t>weiter</w:t>
      </w:r>
      <w:r w:rsidR="00607109">
        <w:rPr>
          <w:lang w:val="de-DE"/>
        </w:rPr>
        <w:t xml:space="preserve"> </w:t>
      </w:r>
      <w:r w:rsidR="00CC02D3">
        <w:rPr>
          <w:lang w:val="de-DE"/>
        </w:rPr>
        <w:t>an</w:t>
      </w:r>
      <w:r w:rsidR="00607109">
        <w:rPr>
          <w:lang w:val="de-DE"/>
        </w:rPr>
        <w:t xml:space="preserve"> </w:t>
      </w:r>
      <w:r w:rsidR="00CC02D3">
        <w:rPr>
          <w:lang w:val="de-DE"/>
        </w:rPr>
        <w:t>die</w:t>
      </w:r>
      <w:r w:rsidR="00607109">
        <w:rPr>
          <w:lang w:val="de-DE"/>
        </w:rPr>
        <w:t xml:space="preserve"> </w:t>
      </w:r>
      <w:r w:rsidR="00CC02D3">
        <w:rPr>
          <w:lang w:val="de-DE"/>
        </w:rPr>
        <w:t>Kunden.</w:t>
      </w:r>
    </w:p>
    <w:p w14:paraId="020E9D59" w14:textId="4345282C" w:rsidR="00FF17E7" w:rsidRDefault="00FF17E7" w:rsidP="00782F94">
      <w:pPr>
        <w:rPr>
          <w:ins w:id="377" w:author="Janik Vonrotz" w:date="2016-01-04T17:22:00Z"/>
          <w:lang w:val="de-DE"/>
        </w:rPr>
      </w:pPr>
    </w:p>
    <w:p w14:paraId="4F22FA6C" w14:textId="54E16482" w:rsidR="00FF17E7" w:rsidRDefault="00FF17E7" w:rsidP="00782F94">
      <w:pPr>
        <w:rPr>
          <w:ins w:id="378" w:author="Janik Vonrotz" w:date="2016-01-04T17:22:00Z"/>
          <w:lang w:val="de-DE"/>
        </w:rPr>
      </w:pPr>
      <w:ins w:id="379" w:author="Janik Vonrotz" w:date="2016-01-04T17:22:00Z">
        <w:r>
          <w:rPr>
            <w:lang w:val="de-DE"/>
          </w:rPr>
          <w:t>Das innere Format des Routing Präfix:</w:t>
        </w:r>
      </w:ins>
    </w:p>
    <w:p w14:paraId="65D9B92C" w14:textId="2E99A1F5" w:rsidR="00FF17E7" w:rsidRDefault="00FF17E7" w:rsidP="00782F94">
      <w:pPr>
        <w:rPr>
          <w:ins w:id="380" w:author="Janik Vonrotz" w:date="2016-01-04T17:22:00Z"/>
          <w:lang w:val="de-DE"/>
        </w:rPr>
      </w:pPr>
      <w:ins w:id="381" w:author="Janik Vonrotz" w:date="2016-01-04T17:22:00Z">
        <w:r w:rsidRPr="00FF17E7">
          <w:rPr>
            <w:noProof/>
            <w:lang w:eastAsia="de-CH"/>
          </w:rPr>
          <w:drawing>
            <wp:inline distT="0" distB="0" distL="0" distR="0" wp14:anchorId="120C4166" wp14:editId="008382D5">
              <wp:extent cx="2416030" cy="637707"/>
              <wp:effectExtent l="0" t="0" r="3810" b="0"/>
              <wp:docPr id="89" name="Grafi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424886" cy="640045"/>
                      </a:xfrm>
                      <a:prstGeom prst="rect">
                        <a:avLst/>
                      </a:prstGeom>
                    </pic:spPr>
                  </pic:pic>
                </a:graphicData>
              </a:graphic>
            </wp:inline>
          </w:drawing>
        </w:r>
      </w:ins>
    </w:p>
    <w:p w14:paraId="56E6FEB5" w14:textId="01374A47" w:rsidR="00FF17E7" w:rsidRPr="008843A2" w:rsidRDefault="00FF17E7" w:rsidP="00782F94">
      <w:pPr>
        <w:rPr>
          <w:lang w:val="en-GB"/>
          <w:rPrChange w:id="382" w:author="Janik Vonrotz" w:date="2016-01-04T17:28:00Z">
            <w:rPr>
              <w:lang w:val="de-DE"/>
            </w:rPr>
          </w:rPrChange>
        </w:rPr>
      </w:pPr>
      <w:ins w:id="383" w:author="Janik Vonrotz" w:date="2016-01-04T17:22:00Z">
        <w:r w:rsidRPr="008843A2">
          <w:rPr>
            <w:lang w:val="en-GB"/>
            <w:rPrChange w:id="384" w:author="Janik Vonrotz" w:date="2016-01-04T17:28:00Z">
              <w:rPr>
                <w:lang w:val="de-DE"/>
              </w:rPr>
            </w:rPrChange>
          </w:rPr>
          <w:t>Format, Top Level Aggregation, reserved, Next Level Aggregation</w:t>
        </w:r>
      </w:ins>
    </w:p>
    <w:p w14:paraId="7379DC7D" w14:textId="4804B0FB" w:rsidR="00CC02D3" w:rsidRPr="004C0CFA" w:rsidRDefault="00CC02D3" w:rsidP="00782F94">
      <w:pPr>
        <w:rPr>
          <w:b/>
          <w:lang w:val="de-DE"/>
        </w:rPr>
      </w:pPr>
      <w:r w:rsidRPr="004C0CFA">
        <w:rPr>
          <w:b/>
          <w:lang w:val="de-DE"/>
        </w:rPr>
        <w:t>Beispiel</w:t>
      </w:r>
      <w:r w:rsidR="00607109" w:rsidRPr="004C0CFA">
        <w:rPr>
          <w:b/>
          <w:lang w:val="de-DE"/>
        </w:rPr>
        <w:t xml:space="preserve"> </w:t>
      </w:r>
      <w:r w:rsidRPr="004C0CFA">
        <w:rPr>
          <w:b/>
          <w:lang w:val="de-DE"/>
        </w:rPr>
        <w:t>1</w:t>
      </w:r>
    </w:p>
    <w:p w14:paraId="7B82763C" w14:textId="1E53A94B" w:rsidR="00CC02D3" w:rsidRDefault="00CC02D3" w:rsidP="00782F94">
      <w:pPr>
        <w:rPr>
          <w:lang w:val="de-DE"/>
        </w:rPr>
      </w:pPr>
      <w:r>
        <w:rPr>
          <w:lang w:val="de-DE"/>
        </w:rPr>
        <w:t>Kunde</w:t>
      </w:r>
      <w:r w:rsidR="00607109">
        <w:rPr>
          <w:lang w:val="de-DE"/>
        </w:rPr>
        <w:t xml:space="preserve"> </w:t>
      </w:r>
      <w:r>
        <w:rPr>
          <w:lang w:val="de-DE"/>
        </w:rPr>
        <w:t>erhält</w:t>
      </w:r>
      <w:r w:rsidR="00607109">
        <w:rPr>
          <w:lang w:val="de-DE"/>
        </w:rPr>
        <w:t xml:space="preserve"> </w:t>
      </w:r>
      <w:r>
        <w:rPr>
          <w:lang w:val="de-DE"/>
        </w:rPr>
        <w:t>das</w:t>
      </w:r>
      <w:r w:rsidR="00607109">
        <w:rPr>
          <w:lang w:val="de-DE"/>
        </w:rPr>
        <w:t xml:space="preserve"> </w:t>
      </w:r>
      <w:r>
        <w:rPr>
          <w:lang w:val="de-DE"/>
        </w:rPr>
        <w:t>Netz</w:t>
      </w:r>
      <w:r w:rsidR="00607109">
        <w:rPr>
          <w:lang w:val="de-DE"/>
        </w:rPr>
        <w:t xml:space="preserve"> </w:t>
      </w:r>
      <w:r w:rsidRPr="00CC02D3">
        <w:rPr>
          <w:color w:val="FF0000"/>
          <w:lang w:val="de-DE"/>
        </w:rPr>
        <w:t>2001:0db8:0002</w:t>
      </w:r>
      <w:r>
        <w:rPr>
          <w:lang w:val="de-DE"/>
        </w:rPr>
        <w:t>/48</w:t>
      </w:r>
      <w:r w:rsidR="00607109">
        <w:rPr>
          <w:lang w:val="de-DE"/>
        </w:rPr>
        <w:t xml:space="preserve"> </w:t>
      </w:r>
      <w:r>
        <w:rPr>
          <w:lang w:val="de-DE"/>
        </w:rPr>
        <w:t>und</w:t>
      </w:r>
      <w:r w:rsidR="00607109">
        <w:rPr>
          <w:lang w:val="de-DE"/>
        </w:rPr>
        <w:t xml:space="preserve"> </w:t>
      </w:r>
      <w:r>
        <w:rPr>
          <w:lang w:val="de-DE"/>
        </w:rPr>
        <w:t>definiert</w:t>
      </w:r>
      <w:r w:rsidR="00607109">
        <w:rPr>
          <w:lang w:val="de-DE"/>
        </w:rPr>
        <w:t xml:space="preserve"> </w:t>
      </w:r>
      <w:r>
        <w:rPr>
          <w:lang w:val="de-DE"/>
        </w:rPr>
        <w:t>einen</w:t>
      </w:r>
      <w:r w:rsidR="00607109">
        <w:rPr>
          <w:lang w:val="de-DE"/>
        </w:rPr>
        <w:t xml:space="preserve"> </w:t>
      </w:r>
      <w:r>
        <w:rPr>
          <w:lang w:val="de-DE"/>
        </w:rPr>
        <w:t>Host</w:t>
      </w:r>
      <w:r w:rsidR="00607109">
        <w:rPr>
          <w:lang w:val="de-DE"/>
        </w:rPr>
        <w:t xml:space="preserve"> </w:t>
      </w:r>
      <w:r>
        <w:rPr>
          <w:lang w:val="de-DE"/>
        </w:rPr>
        <w:t>im</w:t>
      </w:r>
      <w:r w:rsidR="00607109">
        <w:rPr>
          <w:lang w:val="de-DE"/>
        </w:rPr>
        <w:t xml:space="preserve"> </w:t>
      </w:r>
      <w:r>
        <w:rPr>
          <w:lang w:val="de-DE"/>
        </w:rPr>
        <w:t>subnetz</w:t>
      </w:r>
      <w:r w:rsidR="00607109">
        <w:rPr>
          <w:lang w:val="de-DE"/>
        </w:rPr>
        <w:t xml:space="preserve"> </w:t>
      </w:r>
      <w:r w:rsidRPr="00CC02D3">
        <w:rPr>
          <w:color w:val="2E74B5" w:themeColor="accent1" w:themeShade="BF"/>
          <w:lang w:val="de-DE"/>
        </w:rPr>
        <w:t>0001</w:t>
      </w:r>
    </w:p>
    <w:p w14:paraId="0A84F77C" w14:textId="4C3498BD" w:rsidR="00CC02D3" w:rsidRDefault="00CC02D3" w:rsidP="00782F94">
      <w:pPr>
        <w:rPr>
          <w:lang w:val="de-DE"/>
        </w:rPr>
      </w:pPr>
      <w:r w:rsidRPr="00CC02D3">
        <w:rPr>
          <w:noProof/>
          <w:lang w:eastAsia="de-CH"/>
        </w:rPr>
        <w:drawing>
          <wp:inline distT="0" distB="0" distL="0" distR="0" wp14:anchorId="31B91F46" wp14:editId="34E5B283">
            <wp:extent cx="3781891" cy="284309"/>
            <wp:effectExtent l="0" t="0" r="0" b="1905"/>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914236" cy="294258"/>
                    </a:xfrm>
                    <a:prstGeom prst="rect">
                      <a:avLst/>
                    </a:prstGeom>
                  </pic:spPr>
                </pic:pic>
              </a:graphicData>
            </a:graphic>
          </wp:inline>
        </w:drawing>
      </w:r>
    </w:p>
    <w:p w14:paraId="0C488B9A" w14:textId="32B51A84" w:rsidR="00CC02D3" w:rsidRDefault="005165B4" w:rsidP="00782F94">
      <w:pPr>
        <w:rPr>
          <w:lang w:val="de-DE"/>
        </w:rPr>
      </w:pPr>
      <w:r>
        <w:rPr>
          <w:lang w:val="de-DE"/>
        </w:rPr>
        <w:t>Das</w:t>
      </w:r>
      <w:r w:rsidR="00607109">
        <w:rPr>
          <w:lang w:val="de-DE"/>
        </w:rPr>
        <w:t xml:space="preserve"> </w:t>
      </w:r>
      <w:r>
        <w:rPr>
          <w:lang w:val="de-DE"/>
        </w:rPr>
        <w:t>Minimum</w:t>
      </w:r>
      <w:r w:rsidR="00607109">
        <w:rPr>
          <w:lang w:val="de-DE"/>
        </w:rPr>
        <w:t xml:space="preserve"> </w:t>
      </w:r>
      <w:r>
        <w:rPr>
          <w:lang w:val="de-DE"/>
        </w:rPr>
        <w:t>für</w:t>
      </w:r>
      <w:r w:rsidR="00607109">
        <w:rPr>
          <w:lang w:val="de-DE"/>
        </w:rPr>
        <w:t xml:space="preserve"> </w:t>
      </w:r>
      <w:r>
        <w:rPr>
          <w:lang w:val="de-DE"/>
        </w:rPr>
        <w:t>eine</w:t>
      </w:r>
      <w:r w:rsidR="00607109">
        <w:rPr>
          <w:lang w:val="de-DE"/>
        </w:rPr>
        <w:t xml:space="preserve"> </w:t>
      </w:r>
      <w:r>
        <w:rPr>
          <w:lang w:val="de-DE"/>
        </w:rPr>
        <w:t>Kunde-IP</w:t>
      </w:r>
      <w:r w:rsidR="00607109">
        <w:rPr>
          <w:lang w:val="de-DE"/>
        </w:rPr>
        <w:t xml:space="preserve"> </w:t>
      </w:r>
      <w:r>
        <w:rPr>
          <w:lang w:val="de-DE"/>
        </w:rPr>
        <w:t>sind</w:t>
      </w:r>
      <w:r w:rsidR="00607109">
        <w:rPr>
          <w:lang w:val="de-DE"/>
        </w:rPr>
        <w:t xml:space="preserve"> </w:t>
      </w:r>
      <w:r>
        <w:rPr>
          <w:lang w:val="de-DE"/>
        </w:rPr>
        <w:t>64</w:t>
      </w:r>
      <w:r w:rsidR="00607109">
        <w:rPr>
          <w:lang w:val="de-DE"/>
        </w:rPr>
        <w:t xml:space="preserve"> </w:t>
      </w:r>
      <w:r>
        <w:rPr>
          <w:lang w:val="de-DE"/>
        </w:rPr>
        <w:t>Bit.</w:t>
      </w:r>
      <w:r w:rsidR="00607109">
        <w:rPr>
          <w:lang w:val="de-DE"/>
        </w:rPr>
        <w:t xml:space="preserve"> </w:t>
      </w:r>
      <w:r>
        <w:rPr>
          <w:lang w:val="de-DE"/>
        </w:rPr>
        <w:t>64</w:t>
      </w:r>
      <w:r w:rsidR="00607109">
        <w:rPr>
          <w:lang w:val="de-DE"/>
        </w:rPr>
        <w:t xml:space="preserve"> </w:t>
      </w:r>
      <w:r>
        <w:rPr>
          <w:lang w:val="de-DE"/>
        </w:rPr>
        <w:t>Bit</w:t>
      </w:r>
      <w:r w:rsidR="00607109">
        <w:rPr>
          <w:lang w:val="de-DE"/>
        </w:rPr>
        <w:t xml:space="preserve"> </w:t>
      </w:r>
      <w:r>
        <w:rPr>
          <w:lang w:val="de-DE"/>
        </w:rPr>
        <w:t>weil</w:t>
      </w:r>
      <w:r w:rsidR="00607109">
        <w:rPr>
          <w:lang w:val="de-DE"/>
        </w:rPr>
        <w:t xml:space="preserve"> </w:t>
      </w:r>
      <w:r>
        <w:rPr>
          <w:lang w:val="de-DE"/>
        </w:rPr>
        <w:t>der</w:t>
      </w:r>
      <w:r w:rsidR="00607109">
        <w:rPr>
          <w:lang w:val="de-DE"/>
        </w:rPr>
        <w:t xml:space="preserve"> </w:t>
      </w:r>
      <w:r>
        <w:rPr>
          <w:lang w:val="de-DE"/>
        </w:rPr>
        <w:t>Kunde</w:t>
      </w:r>
      <w:r w:rsidR="00607109">
        <w:rPr>
          <w:lang w:val="de-DE"/>
        </w:rPr>
        <w:t xml:space="preserve"> </w:t>
      </w:r>
      <w:r>
        <w:rPr>
          <w:lang w:val="de-DE"/>
        </w:rPr>
        <w:t>kein</w:t>
      </w:r>
      <w:r w:rsidR="00607109">
        <w:rPr>
          <w:lang w:val="de-DE"/>
        </w:rPr>
        <w:t xml:space="preserve"> </w:t>
      </w:r>
      <w:r>
        <w:rPr>
          <w:lang w:val="de-DE"/>
        </w:rPr>
        <w:t>Subnetting</w:t>
      </w:r>
      <w:r w:rsidR="00607109">
        <w:rPr>
          <w:lang w:val="de-DE"/>
        </w:rPr>
        <w:t xml:space="preserve"> </w:t>
      </w:r>
      <w:r>
        <w:rPr>
          <w:lang w:val="de-DE"/>
        </w:rPr>
        <w:t>machen</w:t>
      </w:r>
      <w:r w:rsidR="00607109">
        <w:rPr>
          <w:lang w:val="de-DE"/>
        </w:rPr>
        <w:t xml:space="preserve"> </w:t>
      </w:r>
      <w:r>
        <w:rPr>
          <w:lang w:val="de-DE"/>
        </w:rPr>
        <w:t>darf.</w:t>
      </w:r>
    </w:p>
    <w:p w14:paraId="68859969" w14:textId="3882E217" w:rsidR="005165B4" w:rsidRPr="004C0CFA" w:rsidRDefault="005165B4" w:rsidP="00782F94">
      <w:pPr>
        <w:rPr>
          <w:b/>
          <w:lang w:val="de-DE"/>
        </w:rPr>
      </w:pPr>
      <w:r w:rsidRPr="004C0CFA">
        <w:rPr>
          <w:b/>
          <w:lang w:val="de-DE"/>
        </w:rPr>
        <w:t>Beispiel</w:t>
      </w:r>
      <w:r w:rsidR="00607109" w:rsidRPr="004C0CFA">
        <w:rPr>
          <w:b/>
          <w:lang w:val="de-DE"/>
        </w:rPr>
        <w:t xml:space="preserve"> </w:t>
      </w:r>
      <w:r w:rsidRPr="004C0CFA">
        <w:rPr>
          <w:b/>
          <w:lang w:val="de-DE"/>
        </w:rPr>
        <w:t>2</w:t>
      </w:r>
    </w:p>
    <w:p w14:paraId="2946EB08" w14:textId="6946C6A3" w:rsidR="005165B4" w:rsidRDefault="005165B4" w:rsidP="00782F94">
      <w:pPr>
        <w:rPr>
          <w:lang w:val="de-DE"/>
        </w:rPr>
      </w:pPr>
      <w:r>
        <w:rPr>
          <w:lang w:val="de-DE"/>
        </w:rPr>
        <w:t>benachbarte</w:t>
      </w:r>
      <w:r w:rsidR="00607109">
        <w:rPr>
          <w:lang w:val="de-DE"/>
        </w:rPr>
        <w:t xml:space="preserve"> </w:t>
      </w:r>
      <w:r>
        <w:rPr>
          <w:lang w:val="de-DE"/>
        </w:rPr>
        <w:t>/64er</w:t>
      </w:r>
      <w:r w:rsidR="00607109">
        <w:rPr>
          <w:lang w:val="de-DE"/>
        </w:rPr>
        <w:t xml:space="preserve"> </w:t>
      </w:r>
      <w:r>
        <w:rPr>
          <w:lang w:val="de-DE"/>
        </w:rPr>
        <w:t>Kunden</w:t>
      </w:r>
      <w:r w:rsidR="00607109">
        <w:rPr>
          <w:lang w:val="de-DE"/>
        </w:rPr>
        <w:t xml:space="preserve"> </w:t>
      </w:r>
      <w:r>
        <w:rPr>
          <w:lang w:val="de-DE"/>
        </w:rPr>
        <w:t>mit</w:t>
      </w:r>
      <w:r w:rsidR="00607109">
        <w:rPr>
          <w:lang w:val="de-DE"/>
        </w:rPr>
        <w:t xml:space="preserve"> </w:t>
      </w:r>
      <w:r>
        <w:rPr>
          <w:lang w:val="de-DE"/>
        </w:rPr>
        <w:t>NICs</w:t>
      </w:r>
      <w:r w:rsidR="00607109">
        <w:rPr>
          <w:lang w:val="de-DE"/>
        </w:rPr>
        <w:t xml:space="preserve"> </w:t>
      </w:r>
      <w:r>
        <w:rPr>
          <w:lang w:val="de-DE"/>
        </w:rPr>
        <w:t>von</w:t>
      </w:r>
      <w:r w:rsidR="00607109">
        <w:rPr>
          <w:lang w:val="de-DE"/>
        </w:rPr>
        <w:t xml:space="preserve"> </w:t>
      </w:r>
      <w:r>
        <w:rPr>
          <w:lang w:val="de-DE"/>
        </w:rPr>
        <w:t>3Com</w:t>
      </w:r>
      <w:r w:rsidR="00607109">
        <w:rPr>
          <w:lang w:val="de-DE"/>
        </w:rPr>
        <w:t xml:space="preserve"> </w:t>
      </w:r>
      <w:r>
        <w:rPr>
          <w:lang w:val="de-DE"/>
        </w:rPr>
        <w:t>mit</w:t>
      </w:r>
      <w:r w:rsidR="00607109">
        <w:rPr>
          <w:lang w:val="de-DE"/>
        </w:rPr>
        <w:t xml:space="preserve"> </w:t>
      </w:r>
      <w:r>
        <w:rPr>
          <w:lang w:val="de-DE"/>
        </w:rPr>
        <w:t>Herstellercode</w:t>
      </w:r>
      <w:r w:rsidR="00607109">
        <w:rPr>
          <w:lang w:val="de-DE"/>
        </w:rPr>
        <w:t xml:space="preserve"> </w:t>
      </w:r>
      <w:r>
        <w:rPr>
          <w:lang w:val="de-DE"/>
        </w:rPr>
        <w:t>00:01:02</w:t>
      </w:r>
    </w:p>
    <w:p w14:paraId="6405F5B6" w14:textId="6A20404C" w:rsidR="005165B4" w:rsidRDefault="005165B4" w:rsidP="00782F94">
      <w:pPr>
        <w:rPr>
          <w:ins w:id="385" w:author="Janik Vonrotz" w:date="2016-01-04T18:03:00Z"/>
          <w:lang w:val="de-DE"/>
        </w:rPr>
      </w:pPr>
      <w:r w:rsidRPr="005165B4">
        <w:rPr>
          <w:noProof/>
          <w:lang w:eastAsia="de-CH"/>
        </w:rPr>
        <w:drawing>
          <wp:inline distT="0" distB="0" distL="0" distR="0" wp14:anchorId="490B0E19" wp14:editId="70029394">
            <wp:extent cx="4164746" cy="744623"/>
            <wp:effectExtent l="0" t="0" r="762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201126" cy="751128"/>
                    </a:xfrm>
                    <a:prstGeom prst="rect">
                      <a:avLst/>
                    </a:prstGeom>
                  </pic:spPr>
                </pic:pic>
              </a:graphicData>
            </a:graphic>
          </wp:inline>
        </w:drawing>
      </w:r>
    </w:p>
    <w:p w14:paraId="46BCFFA0" w14:textId="77777777" w:rsidR="00026F5D" w:rsidRDefault="00026F5D" w:rsidP="00782F94">
      <w:pPr>
        <w:rPr>
          <w:ins w:id="386" w:author="Janik Vonrotz" w:date="2016-01-04T18:03:00Z"/>
          <w:lang w:val="de-DE"/>
        </w:rPr>
      </w:pPr>
    </w:p>
    <w:p w14:paraId="4468DDEF" w14:textId="77777777" w:rsidR="00026F5D" w:rsidRDefault="00026F5D">
      <w:pPr>
        <w:jc w:val="left"/>
        <w:rPr>
          <w:ins w:id="387" w:author="Janik Vonrotz" w:date="2016-01-04T18:03:00Z"/>
          <w:lang w:val="de-DE"/>
        </w:rPr>
      </w:pPr>
      <w:ins w:id="388" w:author="Janik Vonrotz" w:date="2016-01-04T18:03:00Z">
        <w:r>
          <w:rPr>
            <w:lang w:val="de-DE"/>
          </w:rPr>
          <w:br w:type="page"/>
        </w:r>
      </w:ins>
    </w:p>
    <w:p w14:paraId="724FA289" w14:textId="7CB6C422" w:rsidR="00026F5D" w:rsidDel="00026F5D" w:rsidRDefault="00026F5D" w:rsidP="00782F94">
      <w:pPr>
        <w:rPr>
          <w:del w:id="389" w:author="Janik Vonrotz" w:date="2016-01-04T18:03:00Z"/>
          <w:lang w:val="de-DE"/>
        </w:rPr>
      </w:pPr>
    </w:p>
    <w:p w14:paraId="35FFD6BC" w14:textId="248F787D" w:rsidR="005165B4" w:rsidRPr="008C1D45" w:rsidRDefault="007E37FA" w:rsidP="00782F94">
      <w:pPr>
        <w:rPr>
          <w:b/>
          <w:lang w:val="de-DE"/>
        </w:rPr>
      </w:pPr>
      <w:r>
        <w:rPr>
          <w:b/>
          <w:lang w:val="de-DE"/>
        </w:rPr>
        <w:t>Unicast</w:t>
      </w:r>
      <w:r w:rsidR="00607109">
        <w:rPr>
          <w:b/>
          <w:lang w:val="de-DE"/>
        </w:rPr>
        <w:t xml:space="preserve"> </w:t>
      </w:r>
      <w:r w:rsidR="008C1D45" w:rsidRPr="008C1D45">
        <w:rPr>
          <w:b/>
          <w:lang w:val="de-DE"/>
        </w:rPr>
        <w:t>Adressen</w:t>
      </w:r>
    </w:p>
    <w:p w14:paraId="410B0EF7" w14:textId="31A6E968" w:rsidR="002F26A6" w:rsidRDefault="008C1D45">
      <w:pPr>
        <w:rPr>
          <w:ins w:id="390" w:author="Janik Vonrotz" w:date="2016-01-04T17:55:00Z"/>
          <w:lang w:val="de-DE"/>
        </w:rPr>
        <w:pPrChange w:id="391" w:author="Janik Vonrotz" w:date="2016-01-04T18:03:00Z">
          <w:pPr>
            <w:jc w:val="left"/>
          </w:pPr>
        </w:pPrChange>
      </w:pPr>
      <w:r w:rsidRPr="008C1D45">
        <w:rPr>
          <w:noProof/>
          <w:lang w:eastAsia="de-CH"/>
        </w:rPr>
        <w:drawing>
          <wp:inline distT="0" distB="0" distL="0" distR="0" wp14:anchorId="74E6EFDC" wp14:editId="1CBAD6B3">
            <wp:extent cx="3030222" cy="1911927"/>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050136" cy="1924492"/>
                    </a:xfrm>
                    <a:prstGeom prst="rect">
                      <a:avLst/>
                    </a:prstGeom>
                  </pic:spPr>
                </pic:pic>
              </a:graphicData>
            </a:graphic>
          </wp:inline>
        </w:drawing>
      </w:r>
    </w:p>
    <w:p w14:paraId="64F8266D" w14:textId="145EF568" w:rsidR="002F26A6" w:rsidDel="002F26A6" w:rsidRDefault="002F26A6" w:rsidP="00782F94">
      <w:pPr>
        <w:rPr>
          <w:del w:id="392" w:author="Janik Vonrotz" w:date="2016-01-04T17:55:00Z"/>
          <w:lang w:val="de-DE"/>
        </w:rPr>
      </w:pPr>
    </w:p>
    <w:p w14:paraId="3AFB33B4" w14:textId="4DD0E316" w:rsidR="008C1D45" w:rsidRPr="00F43325" w:rsidRDefault="007E37FA" w:rsidP="00782F94">
      <w:pPr>
        <w:rPr>
          <w:b/>
          <w:lang w:val="de-DE"/>
        </w:rPr>
      </w:pPr>
      <w:r w:rsidRPr="00F43325">
        <w:rPr>
          <w:b/>
          <w:lang w:val="de-DE"/>
        </w:rPr>
        <w:t>Reservierte</w:t>
      </w:r>
      <w:r w:rsidR="00607109">
        <w:rPr>
          <w:b/>
          <w:lang w:val="de-DE"/>
        </w:rPr>
        <w:t xml:space="preserve"> </w:t>
      </w:r>
      <w:r w:rsidRPr="00F43325">
        <w:rPr>
          <w:b/>
          <w:lang w:val="de-DE"/>
        </w:rPr>
        <w:t>Adressen</w:t>
      </w:r>
    </w:p>
    <w:p w14:paraId="2E124A5E" w14:textId="3BBA1623" w:rsidR="007E37FA" w:rsidRDefault="00775657" w:rsidP="00782F94">
      <w:pPr>
        <w:rPr>
          <w:ins w:id="393" w:author="Janik Vonrotz" w:date="2016-01-04T17:55:00Z"/>
          <w:lang w:val="de-DE"/>
        </w:rPr>
      </w:pPr>
      <w:ins w:id="394" w:author="Janik Vonrotz" w:date="2016-01-04T18:21:00Z">
        <w:r w:rsidRPr="00775657">
          <w:rPr>
            <w:noProof/>
            <w:lang w:eastAsia="de-CH"/>
          </w:rPr>
          <w:drawing>
            <wp:inline distT="0" distB="0" distL="0" distR="0" wp14:anchorId="6CF0107B" wp14:editId="38826459">
              <wp:extent cx="4366493" cy="2561831"/>
              <wp:effectExtent l="0" t="0" r="0" b="0"/>
              <wp:docPr id="92" name="Grafi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377713" cy="2568414"/>
                      </a:xfrm>
                      <a:prstGeom prst="rect">
                        <a:avLst/>
                      </a:prstGeom>
                    </pic:spPr>
                  </pic:pic>
                </a:graphicData>
              </a:graphic>
            </wp:inline>
          </w:drawing>
        </w:r>
      </w:ins>
      <w:del w:id="395" w:author="Janik Vonrotz" w:date="2016-01-04T18:21:00Z">
        <w:r w:rsidR="007E37FA" w:rsidRPr="007E37FA" w:rsidDel="00775657">
          <w:rPr>
            <w:noProof/>
            <w:lang w:eastAsia="de-CH"/>
          </w:rPr>
          <w:drawing>
            <wp:inline distT="0" distB="0" distL="0" distR="0" wp14:anchorId="7E021704" wp14:editId="2A6774FE">
              <wp:extent cx="3869372" cy="2357792"/>
              <wp:effectExtent l="0" t="0" r="0" b="4445"/>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881422" cy="2365135"/>
                      </a:xfrm>
                      <a:prstGeom prst="rect">
                        <a:avLst/>
                      </a:prstGeom>
                    </pic:spPr>
                  </pic:pic>
                </a:graphicData>
              </a:graphic>
            </wp:inline>
          </w:drawing>
        </w:r>
      </w:del>
    </w:p>
    <w:p w14:paraId="25C27129" w14:textId="77EDA3B8" w:rsidR="002F26A6" w:rsidRPr="002F26A6" w:rsidRDefault="002F26A6" w:rsidP="00782F94">
      <w:pPr>
        <w:rPr>
          <w:ins w:id="396" w:author="Janik Vonrotz" w:date="2016-01-04T17:56:00Z"/>
          <w:b/>
          <w:lang w:val="de-DE"/>
          <w:rPrChange w:id="397" w:author="Janik Vonrotz" w:date="2016-01-04T17:56:00Z">
            <w:rPr>
              <w:ins w:id="398" w:author="Janik Vonrotz" w:date="2016-01-04T17:56:00Z"/>
              <w:lang w:val="de-DE"/>
            </w:rPr>
          </w:rPrChange>
        </w:rPr>
      </w:pPr>
      <w:ins w:id="399" w:author="Janik Vonrotz" w:date="2016-01-04T17:56:00Z">
        <w:r w:rsidRPr="002F26A6">
          <w:rPr>
            <w:b/>
            <w:lang w:val="de-DE"/>
            <w:rPrChange w:id="400" w:author="Janik Vonrotz" w:date="2016-01-04T17:56:00Z">
              <w:rPr>
                <w:lang w:val="de-DE"/>
              </w:rPr>
            </w:rPrChange>
          </w:rPr>
          <w:t>Die Solicited Node Multicast</w:t>
        </w:r>
      </w:ins>
    </w:p>
    <w:p w14:paraId="72AED01D" w14:textId="7C2F3A5A" w:rsidR="002F26A6" w:rsidRDefault="002F26A6" w:rsidP="00782F94">
      <w:pPr>
        <w:rPr>
          <w:ins w:id="401" w:author="Janik Vonrotz" w:date="2016-01-04T17:58:00Z"/>
          <w:lang w:val="de-DE"/>
        </w:rPr>
      </w:pPr>
      <w:ins w:id="402" w:author="Janik Vonrotz" w:date="2016-01-04T17:57:00Z">
        <w:r>
          <w:rPr>
            <w:lang w:val="de-DE"/>
          </w:rPr>
          <w:t xml:space="preserve">Ist eine Adresse innerhalb des local-link. Jeder Ipv6 host hat eine solche Adresse. </w:t>
        </w:r>
      </w:ins>
      <w:ins w:id="403" w:author="Janik Vonrotz" w:date="2016-01-04T17:58:00Z">
        <w:r>
          <w:rPr>
            <w:lang w:val="de-DE"/>
          </w:rPr>
          <w:t>Diese Adresse wird vom Neigbhor Discovery Protocol (NDP) benutzt.</w:t>
        </w:r>
      </w:ins>
    </w:p>
    <w:p w14:paraId="3ADE890E" w14:textId="5E848E1B" w:rsidR="002F26A6" w:rsidRDefault="002F26A6" w:rsidP="00782F94">
      <w:pPr>
        <w:rPr>
          <w:ins w:id="404" w:author="Janik Vonrotz" w:date="2016-01-04T17:58:00Z"/>
          <w:lang w:val="de-DE"/>
        </w:rPr>
      </w:pPr>
      <w:ins w:id="405" w:author="Janik Vonrotz" w:date="2016-01-04T17:58:00Z">
        <w:r>
          <w:rPr>
            <w:lang w:val="de-DE"/>
          </w:rPr>
          <w:t>Beispiel – Wie man die Adresse erstellt:</w:t>
        </w:r>
      </w:ins>
    </w:p>
    <w:p w14:paraId="2351746C" w14:textId="77777777" w:rsidR="002F26A6" w:rsidRPr="002F26A6" w:rsidRDefault="002F26A6">
      <w:pPr>
        <w:pStyle w:val="Code"/>
        <w:rPr>
          <w:ins w:id="406" w:author="Janik Vonrotz" w:date="2016-01-04T17:58:00Z"/>
          <w:rFonts w:eastAsia="Times New Roman"/>
          <w:sz w:val="18"/>
          <w:szCs w:val="18"/>
          <w:lang w:eastAsia="de-CH"/>
          <w:rPrChange w:id="407" w:author="Janik Vonrotz" w:date="2016-01-04T17:59:00Z">
            <w:rPr>
              <w:ins w:id="408" w:author="Janik Vonrotz" w:date="2016-01-04T17:58:00Z"/>
              <w:rFonts w:ascii="Courier New" w:eastAsia="Times New Roman" w:hAnsi="Courier New" w:cs="Courier New"/>
              <w:color w:val="000000"/>
              <w:lang w:eastAsia="de-CH"/>
            </w:rPr>
          </w:rPrChange>
        </w:rPr>
        <w:pPrChange w:id="409" w:author="Janik Vonrotz" w:date="2016-01-04T17:58:00Z">
          <w:pPr>
            <w:pBdr>
              <w:top w:val="single" w:sz="6" w:space="12" w:color="DDDDDD"/>
              <w:left w:val="single" w:sz="6" w:space="12" w:color="DDDDDD"/>
              <w:bottom w:val="single" w:sz="6" w:space="12" w:color="DDDDDD"/>
              <w:right w:val="single" w:sz="6" w:space="12" w:color="DDDDDD"/>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tLeast"/>
            <w:jc w:val="left"/>
          </w:pPr>
        </w:pPrChange>
      </w:pPr>
      <w:ins w:id="410" w:author="Janik Vonrotz" w:date="2016-01-04T17:58:00Z">
        <w:r w:rsidRPr="002F26A6">
          <w:rPr>
            <w:rFonts w:eastAsia="Times New Roman"/>
            <w:sz w:val="18"/>
            <w:szCs w:val="18"/>
            <w:lang w:eastAsia="de-CH"/>
            <w:rPrChange w:id="411" w:author="Janik Vonrotz" w:date="2016-01-04T17:59:00Z">
              <w:rPr>
                <w:rFonts w:ascii="Courier New" w:eastAsia="Times New Roman" w:hAnsi="Courier New" w:cs="Courier New"/>
                <w:color w:val="000000"/>
                <w:lang w:eastAsia="de-CH"/>
              </w:rPr>
            </w:rPrChange>
          </w:rPr>
          <w:t>fe80::2aa:ff:fe28:9c5a                      Target address (compressed notation)</w:t>
        </w:r>
      </w:ins>
    </w:p>
    <w:p w14:paraId="06EC1493" w14:textId="77777777" w:rsidR="002F26A6" w:rsidRPr="002F26A6" w:rsidRDefault="002F26A6">
      <w:pPr>
        <w:pStyle w:val="Code"/>
        <w:rPr>
          <w:ins w:id="412" w:author="Janik Vonrotz" w:date="2016-01-04T17:58:00Z"/>
          <w:rFonts w:eastAsia="Times New Roman"/>
          <w:sz w:val="18"/>
          <w:szCs w:val="18"/>
          <w:lang w:eastAsia="de-CH"/>
          <w:rPrChange w:id="413" w:author="Janik Vonrotz" w:date="2016-01-04T17:59:00Z">
            <w:rPr>
              <w:ins w:id="414" w:author="Janik Vonrotz" w:date="2016-01-04T17:58:00Z"/>
              <w:rFonts w:ascii="Courier New" w:eastAsia="Times New Roman" w:hAnsi="Courier New" w:cs="Courier New"/>
              <w:color w:val="000000"/>
              <w:lang w:eastAsia="de-CH"/>
            </w:rPr>
          </w:rPrChange>
        </w:rPr>
        <w:pPrChange w:id="415" w:author="Janik Vonrotz" w:date="2016-01-04T17:58:00Z">
          <w:pPr>
            <w:pBdr>
              <w:top w:val="single" w:sz="6" w:space="12" w:color="DDDDDD"/>
              <w:left w:val="single" w:sz="6" w:space="12" w:color="DDDDDD"/>
              <w:bottom w:val="single" w:sz="6" w:space="12" w:color="DDDDDD"/>
              <w:right w:val="single" w:sz="6" w:space="12" w:color="DDDDDD"/>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tLeast"/>
            <w:jc w:val="left"/>
          </w:pPr>
        </w:pPrChange>
      </w:pPr>
      <w:ins w:id="416" w:author="Janik Vonrotz" w:date="2016-01-04T17:58:00Z">
        <w:r w:rsidRPr="002F26A6">
          <w:rPr>
            <w:rFonts w:eastAsia="Times New Roman"/>
            <w:sz w:val="18"/>
            <w:szCs w:val="18"/>
            <w:lang w:eastAsia="de-CH"/>
            <w:rPrChange w:id="417" w:author="Janik Vonrotz" w:date="2016-01-04T17:59:00Z">
              <w:rPr>
                <w:rFonts w:ascii="Courier New" w:eastAsia="Times New Roman" w:hAnsi="Courier New" w:cs="Courier New"/>
                <w:color w:val="000000"/>
                <w:lang w:eastAsia="de-CH"/>
              </w:rPr>
            </w:rPrChange>
          </w:rPr>
          <w:t>fe80:0000:0000:0000:02aa:00ff:fe28:9c5a     Target address (uncompressed notation)</w:t>
        </w:r>
      </w:ins>
    </w:p>
    <w:p w14:paraId="29DE0DDE" w14:textId="77777777" w:rsidR="002F26A6" w:rsidRPr="002F26A6" w:rsidRDefault="002F26A6">
      <w:pPr>
        <w:pStyle w:val="Code"/>
        <w:rPr>
          <w:ins w:id="418" w:author="Janik Vonrotz" w:date="2016-01-04T17:58:00Z"/>
          <w:rFonts w:eastAsia="Times New Roman"/>
          <w:sz w:val="18"/>
          <w:szCs w:val="18"/>
          <w:lang w:eastAsia="de-CH"/>
          <w:rPrChange w:id="419" w:author="Janik Vonrotz" w:date="2016-01-04T17:59:00Z">
            <w:rPr>
              <w:ins w:id="420" w:author="Janik Vonrotz" w:date="2016-01-04T17:58:00Z"/>
              <w:rFonts w:ascii="Courier New" w:eastAsia="Times New Roman" w:hAnsi="Courier New" w:cs="Courier New"/>
              <w:color w:val="000000"/>
              <w:lang w:eastAsia="de-CH"/>
            </w:rPr>
          </w:rPrChange>
        </w:rPr>
        <w:pPrChange w:id="421" w:author="Janik Vonrotz" w:date="2016-01-04T17:58:00Z">
          <w:pPr>
            <w:pBdr>
              <w:top w:val="single" w:sz="6" w:space="12" w:color="DDDDDD"/>
              <w:left w:val="single" w:sz="6" w:space="12" w:color="DDDDDD"/>
              <w:bottom w:val="single" w:sz="6" w:space="12" w:color="DDDDDD"/>
              <w:right w:val="single" w:sz="6" w:space="12" w:color="DDDDDD"/>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tLeast"/>
            <w:jc w:val="left"/>
          </w:pPr>
        </w:pPrChange>
      </w:pPr>
      <w:ins w:id="422" w:author="Janik Vonrotz" w:date="2016-01-04T17:58:00Z">
        <w:r w:rsidRPr="002F26A6">
          <w:rPr>
            <w:rFonts w:eastAsia="Times New Roman"/>
            <w:sz w:val="18"/>
            <w:szCs w:val="18"/>
            <w:lang w:eastAsia="de-CH"/>
            <w:rPrChange w:id="423" w:author="Janik Vonrotz" w:date="2016-01-04T17:59:00Z">
              <w:rPr>
                <w:rFonts w:ascii="Courier New" w:eastAsia="Times New Roman" w:hAnsi="Courier New" w:cs="Courier New"/>
                <w:color w:val="000000"/>
                <w:lang w:eastAsia="de-CH"/>
              </w:rPr>
            </w:rPrChange>
          </w:rPr>
          <w:t xml:space="preserve">                                -- ----     the last 24-bits</w:t>
        </w:r>
      </w:ins>
    </w:p>
    <w:p w14:paraId="46C6B58B" w14:textId="77777777" w:rsidR="002F26A6" w:rsidRPr="002F26A6" w:rsidRDefault="002F26A6">
      <w:pPr>
        <w:pStyle w:val="Code"/>
        <w:rPr>
          <w:ins w:id="424" w:author="Janik Vonrotz" w:date="2016-01-04T17:58:00Z"/>
          <w:rFonts w:eastAsia="Times New Roman"/>
          <w:sz w:val="18"/>
          <w:szCs w:val="18"/>
          <w:lang w:eastAsia="de-CH"/>
          <w:rPrChange w:id="425" w:author="Janik Vonrotz" w:date="2016-01-04T17:59:00Z">
            <w:rPr>
              <w:ins w:id="426" w:author="Janik Vonrotz" w:date="2016-01-04T17:58:00Z"/>
              <w:rFonts w:ascii="Courier New" w:eastAsia="Times New Roman" w:hAnsi="Courier New" w:cs="Courier New"/>
              <w:color w:val="000000"/>
              <w:lang w:eastAsia="de-CH"/>
            </w:rPr>
          </w:rPrChange>
        </w:rPr>
        <w:pPrChange w:id="427" w:author="Janik Vonrotz" w:date="2016-01-04T17:58:00Z">
          <w:pPr>
            <w:pBdr>
              <w:top w:val="single" w:sz="6" w:space="12" w:color="DDDDDD"/>
              <w:left w:val="single" w:sz="6" w:space="12" w:color="DDDDDD"/>
              <w:bottom w:val="single" w:sz="6" w:space="12" w:color="DDDDDD"/>
              <w:right w:val="single" w:sz="6" w:space="12" w:color="DDDDDD"/>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tLeast"/>
            <w:jc w:val="left"/>
          </w:pPr>
        </w:pPrChange>
      </w:pPr>
      <w:ins w:id="428" w:author="Janik Vonrotz" w:date="2016-01-04T17:58:00Z">
        <w:r w:rsidRPr="002F26A6">
          <w:rPr>
            <w:rFonts w:eastAsia="Times New Roman"/>
            <w:sz w:val="18"/>
            <w:szCs w:val="18"/>
            <w:lang w:eastAsia="de-CH"/>
            <w:rPrChange w:id="429" w:author="Janik Vonrotz" w:date="2016-01-04T17:59:00Z">
              <w:rPr>
                <w:rFonts w:ascii="Courier New" w:eastAsia="Times New Roman" w:hAnsi="Courier New" w:cs="Courier New"/>
                <w:color w:val="000000"/>
                <w:lang w:eastAsia="de-CH"/>
              </w:rPr>
            </w:rPrChange>
          </w:rPr>
          <w:t>ff02::1:ff00:0/104                          Solicited-node Multicast Address prefix</w:t>
        </w:r>
      </w:ins>
    </w:p>
    <w:p w14:paraId="502F82AA" w14:textId="77777777" w:rsidR="002F26A6" w:rsidRPr="002F26A6" w:rsidRDefault="002F26A6">
      <w:pPr>
        <w:pStyle w:val="Code"/>
        <w:rPr>
          <w:ins w:id="430" w:author="Janik Vonrotz" w:date="2016-01-04T17:58:00Z"/>
          <w:rFonts w:eastAsia="Times New Roman"/>
          <w:sz w:val="18"/>
          <w:szCs w:val="18"/>
          <w:lang w:eastAsia="de-CH"/>
          <w:rPrChange w:id="431" w:author="Janik Vonrotz" w:date="2016-01-04T17:59:00Z">
            <w:rPr>
              <w:ins w:id="432" w:author="Janik Vonrotz" w:date="2016-01-04T17:58:00Z"/>
              <w:rFonts w:ascii="Courier New" w:eastAsia="Times New Roman" w:hAnsi="Courier New" w:cs="Courier New"/>
              <w:color w:val="000000"/>
              <w:lang w:eastAsia="de-CH"/>
            </w:rPr>
          </w:rPrChange>
        </w:rPr>
        <w:pPrChange w:id="433" w:author="Janik Vonrotz" w:date="2016-01-04T17:58:00Z">
          <w:pPr>
            <w:pBdr>
              <w:top w:val="single" w:sz="6" w:space="12" w:color="DDDDDD"/>
              <w:left w:val="single" w:sz="6" w:space="12" w:color="DDDDDD"/>
              <w:bottom w:val="single" w:sz="6" w:space="12" w:color="DDDDDD"/>
              <w:right w:val="single" w:sz="6" w:space="12" w:color="DDDDDD"/>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tLeast"/>
            <w:jc w:val="left"/>
          </w:pPr>
        </w:pPrChange>
      </w:pPr>
      <w:ins w:id="434" w:author="Janik Vonrotz" w:date="2016-01-04T17:58:00Z">
        <w:r w:rsidRPr="002F26A6">
          <w:rPr>
            <w:rFonts w:eastAsia="Times New Roman"/>
            <w:sz w:val="18"/>
            <w:szCs w:val="18"/>
            <w:lang w:eastAsia="de-CH"/>
            <w:rPrChange w:id="435" w:author="Janik Vonrotz" w:date="2016-01-04T17:59:00Z">
              <w:rPr>
                <w:rFonts w:ascii="Courier New" w:eastAsia="Times New Roman" w:hAnsi="Courier New" w:cs="Courier New"/>
                <w:color w:val="000000"/>
                <w:lang w:eastAsia="de-CH"/>
              </w:rPr>
            </w:rPrChange>
          </w:rPr>
          <w:t>ff02:0000:0000:0000:0000:0001:ff00:0000/104 (uncompressed)</w:t>
        </w:r>
      </w:ins>
    </w:p>
    <w:p w14:paraId="49B4A68C" w14:textId="77777777" w:rsidR="002F26A6" w:rsidRPr="002F26A6" w:rsidRDefault="002F26A6">
      <w:pPr>
        <w:pStyle w:val="Code"/>
        <w:rPr>
          <w:ins w:id="436" w:author="Janik Vonrotz" w:date="2016-01-04T17:58:00Z"/>
          <w:rFonts w:eastAsia="Times New Roman"/>
          <w:sz w:val="18"/>
          <w:szCs w:val="18"/>
          <w:lang w:eastAsia="de-CH"/>
          <w:rPrChange w:id="437" w:author="Janik Vonrotz" w:date="2016-01-04T17:59:00Z">
            <w:rPr>
              <w:ins w:id="438" w:author="Janik Vonrotz" w:date="2016-01-04T17:58:00Z"/>
              <w:rFonts w:ascii="Courier New" w:eastAsia="Times New Roman" w:hAnsi="Courier New" w:cs="Courier New"/>
              <w:color w:val="000000"/>
              <w:lang w:eastAsia="de-CH"/>
            </w:rPr>
          </w:rPrChange>
        </w:rPr>
        <w:pPrChange w:id="439" w:author="Janik Vonrotz" w:date="2016-01-04T17:58:00Z">
          <w:pPr>
            <w:pBdr>
              <w:top w:val="single" w:sz="6" w:space="12" w:color="DDDDDD"/>
              <w:left w:val="single" w:sz="6" w:space="12" w:color="DDDDDD"/>
              <w:bottom w:val="single" w:sz="6" w:space="12" w:color="DDDDDD"/>
              <w:right w:val="single" w:sz="6" w:space="12" w:color="DDDDDD"/>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tLeast"/>
            <w:jc w:val="left"/>
          </w:pPr>
        </w:pPrChange>
      </w:pPr>
      <w:ins w:id="440" w:author="Janik Vonrotz" w:date="2016-01-04T17:58:00Z">
        <w:r w:rsidRPr="002F26A6">
          <w:rPr>
            <w:rFonts w:eastAsia="Times New Roman"/>
            <w:sz w:val="18"/>
            <w:szCs w:val="18"/>
            <w:lang w:eastAsia="de-CH"/>
            <w:rPrChange w:id="441" w:author="Janik Vonrotz" w:date="2016-01-04T17:59:00Z">
              <w:rPr>
                <w:rFonts w:ascii="Courier New" w:eastAsia="Times New Roman" w:hAnsi="Courier New" w:cs="Courier New"/>
                <w:color w:val="000000"/>
                <w:lang w:eastAsia="de-CH"/>
              </w:rPr>
            </w:rPrChange>
          </w:rPr>
          <w:t>---- ---- ---- ---- ---- ---- --            The first 104 bits</w:t>
        </w:r>
      </w:ins>
    </w:p>
    <w:p w14:paraId="32662D31" w14:textId="77777777" w:rsidR="002F26A6" w:rsidRPr="002F26A6" w:rsidRDefault="002F26A6">
      <w:pPr>
        <w:pStyle w:val="Code"/>
        <w:rPr>
          <w:ins w:id="442" w:author="Janik Vonrotz" w:date="2016-01-04T17:58:00Z"/>
          <w:rFonts w:eastAsia="Times New Roman"/>
          <w:sz w:val="18"/>
          <w:szCs w:val="18"/>
          <w:lang w:eastAsia="de-CH"/>
          <w:rPrChange w:id="443" w:author="Janik Vonrotz" w:date="2016-01-04T17:59:00Z">
            <w:rPr>
              <w:ins w:id="444" w:author="Janik Vonrotz" w:date="2016-01-04T17:58:00Z"/>
              <w:rFonts w:ascii="Courier New" w:eastAsia="Times New Roman" w:hAnsi="Courier New" w:cs="Courier New"/>
              <w:color w:val="000000"/>
              <w:lang w:eastAsia="de-CH"/>
            </w:rPr>
          </w:rPrChange>
        </w:rPr>
        <w:pPrChange w:id="445" w:author="Janik Vonrotz" w:date="2016-01-04T17:58:00Z">
          <w:pPr>
            <w:pBdr>
              <w:top w:val="single" w:sz="6" w:space="12" w:color="DDDDDD"/>
              <w:left w:val="single" w:sz="6" w:space="12" w:color="DDDDDD"/>
              <w:bottom w:val="single" w:sz="6" w:space="12" w:color="DDDDDD"/>
              <w:right w:val="single" w:sz="6" w:space="12" w:color="DDDDDD"/>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tLeast"/>
            <w:jc w:val="left"/>
          </w:pPr>
        </w:pPrChange>
      </w:pPr>
      <w:ins w:id="446" w:author="Janik Vonrotz" w:date="2016-01-04T17:58:00Z">
        <w:r w:rsidRPr="002F26A6">
          <w:rPr>
            <w:rFonts w:eastAsia="Times New Roman"/>
            <w:sz w:val="18"/>
            <w:szCs w:val="18"/>
            <w:lang w:eastAsia="de-CH"/>
            <w:rPrChange w:id="447" w:author="Janik Vonrotz" w:date="2016-01-04T17:59:00Z">
              <w:rPr>
                <w:rFonts w:ascii="Courier New" w:eastAsia="Times New Roman" w:hAnsi="Courier New" w:cs="Courier New"/>
                <w:color w:val="000000"/>
                <w:lang w:eastAsia="de-CH"/>
              </w:rPr>
            </w:rPrChange>
          </w:rPr>
          <w:t>ff02:0000:0000:0000:0000:0001:ff28:9c5a     Result</w:t>
        </w:r>
      </w:ins>
    </w:p>
    <w:p w14:paraId="14E06C99" w14:textId="77777777" w:rsidR="002F26A6" w:rsidRPr="002F26A6" w:rsidRDefault="002F26A6">
      <w:pPr>
        <w:pStyle w:val="Code"/>
        <w:rPr>
          <w:ins w:id="448" w:author="Janik Vonrotz" w:date="2016-01-04T17:58:00Z"/>
          <w:rFonts w:eastAsia="Times New Roman"/>
          <w:sz w:val="18"/>
          <w:szCs w:val="18"/>
          <w:lang w:eastAsia="de-CH"/>
          <w:rPrChange w:id="449" w:author="Janik Vonrotz" w:date="2016-01-04T17:59:00Z">
            <w:rPr>
              <w:ins w:id="450" w:author="Janik Vonrotz" w:date="2016-01-04T17:58:00Z"/>
              <w:rFonts w:ascii="Courier New" w:eastAsia="Times New Roman" w:hAnsi="Courier New" w:cs="Courier New"/>
              <w:color w:val="000000"/>
              <w:lang w:eastAsia="de-CH"/>
            </w:rPr>
          </w:rPrChange>
        </w:rPr>
        <w:pPrChange w:id="451" w:author="Janik Vonrotz" w:date="2016-01-04T17:58:00Z">
          <w:pPr>
            <w:pBdr>
              <w:top w:val="single" w:sz="6" w:space="12" w:color="DDDDDD"/>
              <w:left w:val="single" w:sz="6" w:space="12" w:color="DDDDDD"/>
              <w:bottom w:val="single" w:sz="6" w:space="12" w:color="DDDDDD"/>
              <w:right w:val="single" w:sz="6" w:space="12" w:color="DDDDDD"/>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tLeast"/>
            <w:jc w:val="left"/>
          </w:pPr>
        </w:pPrChange>
      </w:pPr>
      <w:ins w:id="452" w:author="Janik Vonrotz" w:date="2016-01-04T17:58:00Z">
        <w:r w:rsidRPr="002F26A6">
          <w:rPr>
            <w:rFonts w:eastAsia="Times New Roman"/>
            <w:sz w:val="18"/>
            <w:szCs w:val="18"/>
            <w:lang w:eastAsia="de-CH"/>
            <w:rPrChange w:id="453" w:author="Janik Vonrotz" w:date="2016-01-04T17:59:00Z">
              <w:rPr>
                <w:rFonts w:ascii="Courier New" w:eastAsia="Times New Roman" w:hAnsi="Courier New" w:cs="Courier New"/>
                <w:color w:val="000000"/>
                <w:lang w:eastAsia="de-CH"/>
              </w:rPr>
            </w:rPrChange>
          </w:rPr>
          <w:t>ff02::1:ff28:9c5a                           Result (compressed notation)</w:t>
        </w:r>
      </w:ins>
    </w:p>
    <w:p w14:paraId="33D4E47E" w14:textId="236E640C" w:rsidR="002F26A6" w:rsidRPr="00BE3C64" w:rsidRDefault="00B152FC" w:rsidP="00782F94">
      <w:pPr>
        <w:rPr>
          <w:b/>
          <w:lang w:val="en-GB"/>
          <w:rPrChange w:id="454" w:author="Janik Vonrotz" w:date="2016-01-04T17:59:00Z">
            <w:rPr>
              <w:lang w:val="de-DE"/>
            </w:rPr>
          </w:rPrChange>
        </w:rPr>
      </w:pPr>
      <w:ins w:id="455" w:author="Janik Vonrotz" w:date="2016-01-04T18:07:00Z">
        <w:r>
          <w:rPr>
            <w:b/>
            <w:lang w:val="en-GB"/>
          </w:rPr>
          <w:t>Link Local Address</w:t>
        </w:r>
      </w:ins>
    </w:p>
    <w:p w14:paraId="68FE2710" w14:textId="62B25B10" w:rsidR="00BE3C64" w:rsidRPr="00BE3C64" w:rsidRDefault="00BE3C64">
      <w:pPr>
        <w:pStyle w:val="Listenabsatz"/>
        <w:numPr>
          <w:ilvl w:val="0"/>
          <w:numId w:val="36"/>
        </w:numPr>
        <w:tabs>
          <w:tab w:val="left" w:pos="1560"/>
        </w:tabs>
        <w:rPr>
          <w:ins w:id="456" w:author="Janik Vonrotz" w:date="2016-01-04T18:01:00Z"/>
          <w:b/>
          <w:lang w:val="en-GB"/>
          <w:rPrChange w:id="457" w:author="Janik Vonrotz" w:date="2016-01-04T18:01:00Z">
            <w:rPr>
              <w:ins w:id="458" w:author="Janik Vonrotz" w:date="2016-01-04T18:01:00Z"/>
              <w:lang w:val="en-GB"/>
            </w:rPr>
          </w:rPrChange>
        </w:rPr>
        <w:pPrChange w:id="459" w:author="Janik Vonrotz" w:date="2016-01-04T18:00:00Z">
          <w:pPr>
            <w:tabs>
              <w:tab w:val="left" w:pos="1560"/>
            </w:tabs>
          </w:pPr>
        </w:pPrChange>
      </w:pPr>
      <w:ins w:id="460" w:author="Janik Vonrotz" w:date="2016-01-04T17:59:00Z">
        <w:r w:rsidRPr="00BE3C64">
          <w:rPr>
            <w:lang w:val="en-GB"/>
            <w:rPrChange w:id="461" w:author="Janik Vonrotz" w:date="2016-01-04T18:01:00Z">
              <w:rPr>
                <w:lang w:val="de-DE"/>
              </w:rPr>
            </w:rPrChange>
          </w:rPr>
          <w:lastRenderedPageBreak/>
          <w:t>Extended Unique Identifier</w:t>
        </w:r>
      </w:ins>
      <w:ins w:id="462" w:author="Janik Vonrotz" w:date="2016-01-04T18:01:00Z">
        <w:r w:rsidRPr="00BE3C64">
          <w:rPr>
            <w:lang w:val="en-GB"/>
            <w:rPrChange w:id="463" w:author="Janik Vonrotz" w:date="2016-01-04T18:01:00Z">
              <w:rPr>
                <w:lang w:val="de-DE"/>
              </w:rPr>
            </w:rPrChange>
          </w:rPr>
          <w:t xml:space="preserve"> oder Link-Local Address</w:t>
        </w:r>
        <w:r>
          <w:rPr>
            <w:lang w:val="en-GB"/>
          </w:rPr>
          <w:t>.</w:t>
        </w:r>
      </w:ins>
    </w:p>
    <w:p w14:paraId="1BE21589" w14:textId="2DCBDF01" w:rsidR="00BE3C64" w:rsidRPr="00BE3C64" w:rsidRDefault="00BE3C64">
      <w:pPr>
        <w:pStyle w:val="Listenabsatz"/>
        <w:numPr>
          <w:ilvl w:val="0"/>
          <w:numId w:val="36"/>
        </w:numPr>
        <w:tabs>
          <w:tab w:val="left" w:pos="1560"/>
        </w:tabs>
        <w:rPr>
          <w:ins w:id="464" w:author="Janik Vonrotz" w:date="2016-01-04T18:01:00Z"/>
          <w:b/>
          <w:rPrChange w:id="465" w:author="Janik Vonrotz" w:date="2016-01-04T18:01:00Z">
            <w:rPr>
              <w:ins w:id="466" w:author="Janik Vonrotz" w:date="2016-01-04T18:01:00Z"/>
              <w:lang w:val="de-DE"/>
            </w:rPr>
          </w:rPrChange>
        </w:rPr>
        <w:pPrChange w:id="467" w:author="Janik Vonrotz" w:date="2016-01-04T18:00:00Z">
          <w:pPr>
            <w:tabs>
              <w:tab w:val="left" w:pos="1560"/>
            </w:tabs>
          </w:pPr>
        </w:pPrChange>
      </w:pPr>
      <w:ins w:id="468" w:author="Janik Vonrotz" w:date="2016-01-04T18:01:00Z">
        <w:r w:rsidRPr="00BE3C64">
          <w:rPr>
            <w:rPrChange w:id="469" w:author="Janik Vonrotz" w:date="2016-01-04T18:01:00Z">
              <w:rPr>
                <w:lang w:val="en-GB"/>
              </w:rPr>
            </w:rPrChange>
          </w:rPr>
          <w:t>Jedes Interface hat eine solche Adresse.</w:t>
        </w:r>
      </w:ins>
    </w:p>
    <w:p w14:paraId="5F1FF2DB" w14:textId="3F274560" w:rsidR="00BE3C64" w:rsidRPr="00026F5D" w:rsidRDefault="00BE3C64">
      <w:pPr>
        <w:pStyle w:val="Listenabsatz"/>
        <w:numPr>
          <w:ilvl w:val="0"/>
          <w:numId w:val="36"/>
        </w:numPr>
        <w:tabs>
          <w:tab w:val="left" w:pos="1560"/>
        </w:tabs>
        <w:rPr>
          <w:ins w:id="470" w:author="Janik Vonrotz" w:date="2016-01-04T18:01:00Z"/>
          <w:b/>
          <w:lang w:val="de-DE"/>
          <w:rPrChange w:id="471" w:author="Janik Vonrotz" w:date="2016-01-04T18:01:00Z">
            <w:rPr>
              <w:ins w:id="472" w:author="Janik Vonrotz" w:date="2016-01-04T18:01:00Z"/>
              <w:lang w:val="de-DE"/>
            </w:rPr>
          </w:rPrChange>
        </w:rPr>
        <w:pPrChange w:id="473" w:author="Janik Vonrotz" w:date="2016-01-04T18:01:00Z">
          <w:pPr>
            <w:tabs>
              <w:tab w:val="left" w:pos="1560"/>
            </w:tabs>
          </w:pPr>
        </w:pPrChange>
      </w:pPr>
      <w:ins w:id="474" w:author="Janik Vonrotz" w:date="2016-01-04T18:01:00Z">
        <w:r w:rsidRPr="00BE3C64">
          <w:rPr>
            <w:rPrChange w:id="475" w:author="Janik Vonrotz" w:date="2016-01-04T18:01:00Z">
              <w:rPr>
                <w:lang w:val="de-DE"/>
              </w:rPr>
            </w:rPrChange>
          </w:rPr>
          <w:t xml:space="preserve"> </w:t>
        </w:r>
      </w:ins>
      <w:ins w:id="476" w:author="Janik Vonrotz" w:date="2016-01-04T17:59:00Z">
        <w:r w:rsidRPr="00F41C26">
          <w:rPr>
            <w:lang w:val="de-DE"/>
          </w:rPr>
          <w:t>Wird entweder weltweit eindeutig vergeben oder aus der MAC gebildet</w:t>
        </w:r>
        <w:r w:rsidRPr="00BE3C64">
          <w:rPr>
            <w:lang w:val="de-DE"/>
          </w:rPr>
          <w:t>.</w:t>
        </w:r>
      </w:ins>
    </w:p>
    <w:p w14:paraId="609D4C24" w14:textId="679237AE" w:rsidR="00026F5D" w:rsidRDefault="00026F5D" w:rsidP="00F41C26">
      <w:pPr>
        <w:tabs>
          <w:tab w:val="left" w:pos="1560"/>
        </w:tabs>
        <w:rPr>
          <w:ins w:id="477" w:author="Janik Vonrotz" w:date="2016-01-04T18:01:00Z"/>
          <w:lang w:val="de-DE"/>
        </w:rPr>
      </w:pPr>
      <w:ins w:id="478" w:author="Janik Vonrotz" w:date="2016-01-04T18:01:00Z">
        <w:r>
          <w:rPr>
            <w:lang w:val="de-DE"/>
          </w:rPr>
          <w:t>Beispiel – Wie die Adresse erstellt wird.</w:t>
        </w:r>
      </w:ins>
    </w:p>
    <w:p w14:paraId="6F6F0A24" w14:textId="0D4F693F" w:rsidR="00026F5D" w:rsidRPr="00F41C26" w:rsidRDefault="00026F5D">
      <w:pPr>
        <w:tabs>
          <w:tab w:val="left" w:pos="1560"/>
        </w:tabs>
        <w:rPr>
          <w:ins w:id="479" w:author="Janik Vonrotz" w:date="2016-01-04T17:59:00Z"/>
          <w:b/>
          <w:lang w:val="de-DE"/>
        </w:rPr>
      </w:pPr>
      <w:ins w:id="480" w:author="Janik Vonrotz" w:date="2016-01-04T18:02:00Z">
        <w:r w:rsidRPr="00026F5D">
          <w:rPr>
            <w:b/>
            <w:noProof/>
            <w:lang w:eastAsia="de-CH"/>
          </w:rPr>
          <w:drawing>
            <wp:inline distT="0" distB="0" distL="0" distR="0" wp14:anchorId="224D8349" wp14:editId="7B6F98D9">
              <wp:extent cx="3763399" cy="1663883"/>
              <wp:effectExtent l="0" t="0" r="889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777121" cy="1669950"/>
                      </a:xfrm>
                      <a:prstGeom prst="rect">
                        <a:avLst/>
                      </a:prstGeom>
                    </pic:spPr>
                  </pic:pic>
                </a:graphicData>
              </a:graphic>
            </wp:inline>
          </w:drawing>
        </w:r>
      </w:ins>
    </w:p>
    <w:p w14:paraId="5D5DEB62" w14:textId="77777777" w:rsidR="006E4AB5" w:rsidRDefault="006E4AB5" w:rsidP="00F43325">
      <w:pPr>
        <w:tabs>
          <w:tab w:val="left" w:pos="1560"/>
        </w:tabs>
        <w:rPr>
          <w:ins w:id="481" w:author="Janik Vonrotz" w:date="2016-01-04T18:04:00Z"/>
          <w:b/>
          <w:lang w:val="de-DE"/>
        </w:rPr>
      </w:pPr>
      <w:ins w:id="482" w:author="Janik Vonrotz" w:date="2016-01-04T18:04:00Z">
        <w:r>
          <w:rPr>
            <w:b/>
            <w:lang w:val="de-DE"/>
          </w:rPr>
          <w:t>Beispiel Adressbildung</w:t>
        </w:r>
      </w:ins>
    </w:p>
    <w:p w14:paraId="377EC8B9" w14:textId="6E94CF49" w:rsidR="006E4AB5" w:rsidRPr="006E4AB5" w:rsidRDefault="006E4AB5" w:rsidP="00F43325">
      <w:pPr>
        <w:tabs>
          <w:tab w:val="left" w:pos="1560"/>
        </w:tabs>
        <w:rPr>
          <w:ins w:id="483" w:author="Janik Vonrotz" w:date="2016-01-04T18:05:00Z"/>
          <w:lang w:val="de-DE"/>
          <w:rPrChange w:id="484" w:author="Janik Vonrotz" w:date="2016-01-04T18:05:00Z">
            <w:rPr>
              <w:ins w:id="485" w:author="Janik Vonrotz" w:date="2016-01-04T18:05:00Z"/>
              <w:b/>
              <w:lang w:val="de-DE"/>
            </w:rPr>
          </w:rPrChange>
        </w:rPr>
      </w:pPr>
      <w:ins w:id="486" w:author="Janik Vonrotz" w:date="2016-01-04T18:05:00Z">
        <w:r>
          <w:rPr>
            <w:lang w:val="de-DE"/>
          </w:rPr>
          <w:t>Ausgangslage:</w:t>
        </w:r>
      </w:ins>
    </w:p>
    <w:p w14:paraId="49DB2244" w14:textId="77777777" w:rsidR="006E4AB5" w:rsidRPr="006E4AB5" w:rsidRDefault="006E4AB5">
      <w:pPr>
        <w:pStyle w:val="Listenabsatz"/>
        <w:numPr>
          <w:ilvl w:val="0"/>
          <w:numId w:val="37"/>
        </w:numPr>
        <w:tabs>
          <w:tab w:val="left" w:pos="1560"/>
        </w:tabs>
        <w:rPr>
          <w:ins w:id="487" w:author="Janik Vonrotz" w:date="2016-01-04T18:05:00Z"/>
          <w:lang w:val="de-DE"/>
        </w:rPr>
        <w:pPrChange w:id="488" w:author="Janik Vonrotz" w:date="2016-01-04T18:05:00Z">
          <w:pPr>
            <w:tabs>
              <w:tab w:val="left" w:pos="1560"/>
            </w:tabs>
          </w:pPr>
        </w:pPrChange>
      </w:pPr>
      <w:ins w:id="489" w:author="Janik Vonrotz" w:date="2016-01-04T18:05:00Z">
        <w:r w:rsidRPr="00F41C26">
          <w:rPr>
            <w:lang w:val="de-DE"/>
          </w:rPr>
          <w:t>R</w:t>
        </w:r>
        <w:r w:rsidRPr="006E4AB5">
          <w:rPr>
            <w:lang w:val="de-DE"/>
          </w:rPr>
          <w:t xml:space="preserve">outing Präfix </w:t>
        </w:r>
        <w:r w:rsidRPr="00E513BF">
          <w:rPr>
            <w:shd w:val="clear" w:color="auto" w:fill="FFD966" w:themeFill="accent4" w:themeFillTint="99"/>
            <w:lang w:val="de-DE"/>
            <w:rPrChange w:id="490" w:author="Janik Vonrotz" w:date="2016-01-04T18:16:00Z">
              <w:rPr>
                <w:lang w:val="de-DE"/>
              </w:rPr>
            </w:rPrChange>
          </w:rPr>
          <w:t>2001:620:110</w:t>
        </w:r>
        <w:r w:rsidRPr="00F41C26">
          <w:rPr>
            <w:lang w:val="de-DE"/>
          </w:rPr>
          <w:t>::/48</w:t>
        </w:r>
      </w:ins>
    </w:p>
    <w:p w14:paraId="14DD1AF2" w14:textId="77777777" w:rsidR="006E4AB5" w:rsidRPr="00F41C26" w:rsidRDefault="006E4AB5">
      <w:pPr>
        <w:pStyle w:val="Listenabsatz"/>
        <w:numPr>
          <w:ilvl w:val="0"/>
          <w:numId w:val="37"/>
        </w:numPr>
        <w:tabs>
          <w:tab w:val="left" w:pos="1560"/>
        </w:tabs>
        <w:rPr>
          <w:ins w:id="491" w:author="Janik Vonrotz" w:date="2016-01-04T18:05:00Z"/>
          <w:lang w:val="de-DE"/>
        </w:rPr>
        <w:pPrChange w:id="492" w:author="Janik Vonrotz" w:date="2016-01-04T18:05:00Z">
          <w:pPr>
            <w:tabs>
              <w:tab w:val="left" w:pos="1560"/>
            </w:tabs>
          </w:pPr>
        </w:pPrChange>
      </w:pPr>
      <w:ins w:id="493" w:author="Janik Vonrotz" w:date="2016-01-04T18:05:00Z">
        <w:r w:rsidRPr="006E4AB5">
          <w:rPr>
            <w:lang w:val="de-DE"/>
          </w:rPr>
          <w:t xml:space="preserve">Subnetz </w:t>
        </w:r>
        <w:r w:rsidRPr="00E513BF">
          <w:rPr>
            <w:shd w:val="clear" w:color="auto" w:fill="BFBFBF" w:themeFill="background1" w:themeFillShade="BF"/>
            <w:lang w:val="de-DE"/>
            <w:rPrChange w:id="494" w:author="Janik Vonrotz" w:date="2016-01-04T18:15:00Z">
              <w:rPr>
                <w:lang w:val="de-DE"/>
              </w:rPr>
            </w:rPrChange>
          </w:rPr>
          <w:t>C101</w:t>
        </w:r>
      </w:ins>
    </w:p>
    <w:p w14:paraId="6B8936B9" w14:textId="0B792FB9" w:rsidR="006E4AB5" w:rsidRPr="005B59C8" w:rsidRDefault="006E4AB5">
      <w:pPr>
        <w:pStyle w:val="Listenabsatz"/>
        <w:numPr>
          <w:ilvl w:val="0"/>
          <w:numId w:val="37"/>
        </w:numPr>
        <w:tabs>
          <w:tab w:val="left" w:pos="1560"/>
        </w:tabs>
        <w:rPr>
          <w:ins w:id="495" w:author="Janik Vonrotz" w:date="2016-01-04T18:10:00Z"/>
          <w:b/>
          <w:lang w:val="de-DE"/>
          <w:rPrChange w:id="496" w:author="Janik Vonrotz" w:date="2016-01-04T18:10:00Z">
            <w:rPr>
              <w:ins w:id="497" w:author="Janik Vonrotz" w:date="2016-01-04T18:10:00Z"/>
              <w:lang w:val="de-DE"/>
            </w:rPr>
          </w:rPrChange>
        </w:rPr>
        <w:pPrChange w:id="498" w:author="Janik Vonrotz" w:date="2016-01-04T18:05:00Z">
          <w:pPr>
            <w:tabs>
              <w:tab w:val="left" w:pos="1560"/>
            </w:tabs>
          </w:pPr>
        </w:pPrChange>
      </w:pPr>
      <w:ins w:id="499" w:author="Janik Vonrotz" w:date="2016-01-04T18:05:00Z">
        <w:r w:rsidRPr="006E4AB5">
          <w:rPr>
            <w:lang w:val="de-DE"/>
          </w:rPr>
          <w:t xml:space="preserve">MAC-Adresse </w:t>
        </w:r>
        <w:r w:rsidRPr="003E4B4C">
          <w:rPr>
            <w:shd w:val="clear" w:color="auto" w:fill="9CC2E5" w:themeFill="accent1" w:themeFillTint="99"/>
            <w:lang w:val="de-DE"/>
            <w:rPrChange w:id="500" w:author="Janik Vonrotz" w:date="2016-01-04T18:13:00Z">
              <w:rPr>
                <w:lang w:val="de-DE"/>
              </w:rPr>
            </w:rPrChange>
          </w:rPr>
          <w:t>00-50-56</w:t>
        </w:r>
        <w:r w:rsidRPr="00F41C26">
          <w:rPr>
            <w:lang w:val="de-DE"/>
          </w:rPr>
          <w:t>-</w:t>
        </w:r>
        <w:r w:rsidRPr="003E4B4C">
          <w:rPr>
            <w:shd w:val="clear" w:color="auto" w:fill="F4B083" w:themeFill="accent2" w:themeFillTint="99"/>
            <w:lang w:val="de-DE"/>
            <w:rPrChange w:id="501" w:author="Janik Vonrotz" w:date="2016-01-04T18:12:00Z">
              <w:rPr>
                <w:lang w:val="de-DE"/>
              </w:rPr>
            </w:rPrChange>
          </w:rPr>
          <w:t>c0-00-08</w:t>
        </w:r>
      </w:ins>
    </w:p>
    <w:p w14:paraId="43289018" w14:textId="7BDC8AC3" w:rsidR="005B59C8" w:rsidRPr="005B59C8" w:rsidRDefault="005B59C8" w:rsidP="00F41C26">
      <w:pPr>
        <w:tabs>
          <w:tab w:val="left" w:pos="1560"/>
        </w:tabs>
        <w:rPr>
          <w:ins w:id="502" w:author="Janik Vonrotz" w:date="2016-01-04T18:05:00Z"/>
          <w:b/>
          <w:lang w:val="de-DE"/>
          <w:rPrChange w:id="503" w:author="Janik Vonrotz" w:date="2016-01-04T18:10:00Z">
            <w:rPr>
              <w:ins w:id="504" w:author="Janik Vonrotz" w:date="2016-01-04T18:05:00Z"/>
              <w:lang w:val="de-DE"/>
            </w:rPr>
          </w:rPrChange>
        </w:rPr>
      </w:pPr>
      <w:ins w:id="505" w:author="Janik Vonrotz" w:date="2016-01-04T18:10:00Z">
        <w:r>
          <w:rPr>
            <w:lang w:val="de-DE"/>
          </w:rPr>
          <w:t>Lösung für MAC generierte Adresse:</w:t>
        </w:r>
      </w:ins>
    </w:p>
    <w:p w14:paraId="48E40566" w14:textId="66DD427B" w:rsidR="00F43325" w:rsidRPr="008E06FD" w:rsidRDefault="008E06FD">
      <w:pPr>
        <w:tabs>
          <w:tab w:val="left" w:pos="1560"/>
        </w:tabs>
        <w:rPr>
          <w:lang w:val="de-DE"/>
        </w:rPr>
      </w:pPr>
      <w:ins w:id="506" w:author="Janik Vonrotz" w:date="2016-01-04T18:06:00Z">
        <w:r>
          <w:rPr>
            <w:lang w:val="de-DE"/>
          </w:rPr>
          <w:t>Für den Client generierte Adresse:</w:t>
        </w:r>
      </w:ins>
      <w:del w:id="507" w:author="Janik Vonrotz" w:date="2016-01-04T18:03:00Z">
        <w:r w:rsidR="00F43325" w:rsidRPr="00F41C26" w:rsidDel="00026F5D">
          <w:rPr>
            <w:lang w:val="de-DE"/>
          </w:rPr>
          <w:delText>Beispiel</w:delText>
        </w:r>
      </w:del>
    </w:p>
    <w:p w14:paraId="4E6CB8AA" w14:textId="6297F82B" w:rsidR="00F43325" w:rsidRPr="00F43325" w:rsidDel="00026F5D" w:rsidRDefault="00F43325" w:rsidP="00F43325">
      <w:pPr>
        <w:tabs>
          <w:tab w:val="left" w:pos="2694"/>
        </w:tabs>
        <w:rPr>
          <w:del w:id="508" w:author="Janik Vonrotz" w:date="2016-01-04T18:03:00Z"/>
          <w:lang w:val="de-DE"/>
        </w:rPr>
      </w:pPr>
      <w:del w:id="509" w:author="Janik Vonrotz" w:date="2016-01-04T18:03:00Z">
        <w:r w:rsidRPr="00F43325" w:rsidDel="00026F5D">
          <w:rPr>
            <w:lang w:val="de-DE"/>
          </w:rPr>
          <w:delText>Lösung</w:delText>
        </w:r>
        <w:r w:rsidR="00607109" w:rsidDel="00026F5D">
          <w:rPr>
            <w:lang w:val="de-DE"/>
          </w:rPr>
          <w:delText xml:space="preserve"> </w:delText>
        </w:r>
        <w:r w:rsidRPr="00F43325" w:rsidDel="00026F5D">
          <w:rPr>
            <w:lang w:val="de-DE"/>
          </w:rPr>
          <w:delText>für</w:delText>
        </w:r>
        <w:r w:rsidR="00607109" w:rsidDel="00026F5D">
          <w:rPr>
            <w:lang w:val="de-DE"/>
          </w:rPr>
          <w:delText xml:space="preserve"> </w:delText>
        </w:r>
        <w:r w:rsidRPr="00F43325" w:rsidDel="00026F5D">
          <w:rPr>
            <w:lang w:val="de-DE"/>
          </w:rPr>
          <w:delText>oben</w:delText>
        </w:r>
        <w:r w:rsidR="00607109" w:rsidDel="00026F5D">
          <w:rPr>
            <w:lang w:val="de-DE"/>
          </w:rPr>
          <w:delText xml:space="preserve"> </w:delText>
        </w:r>
        <w:r w:rsidRPr="00F43325" w:rsidDel="00026F5D">
          <w:rPr>
            <w:lang w:val="de-DE"/>
          </w:rPr>
          <w:delText>mit</w:delText>
        </w:r>
        <w:r w:rsidR="00607109" w:rsidDel="00026F5D">
          <w:rPr>
            <w:lang w:val="de-DE"/>
          </w:rPr>
          <w:delText xml:space="preserve"> </w:delText>
        </w:r>
        <w:r w:rsidRPr="00F43325" w:rsidDel="00026F5D">
          <w:rPr>
            <w:lang w:val="de-DE"/>
          </w:rPr>
          <w:delText>«EUI</w:delText>
        </w:r>
        <w:r w:rsidR="00607109" w:rsidDel="00026F5D">
          <w:rPr>
            <w:lang w:val="de-DE"/>
          </w:rPr>
          <w:delText xml:space="preserve"> </w:delText>
        </w:r>
        <w:r w:rsidRPr="00F43325" w:rsidDel="00026F5D">
          <w:rPr>
            <w:lang w:val="de-DE"/>
          </w:rPr>
          <w:delText>Formation»:</w:delText>
        </w:r>
      </w:del>
    </w:p>
    <w:p w14:paraId="3BF543CD" w14:textId="5013FC91" w:rsidR="00F43325" w:rsidRPr="004242F8" w:rsidRDefault="00F43325" w:rsidP="00154213">
      <w:pPr>
        <w:pStyle w:val="Listenabsatz"/>
        <w:numPr>
          <w:ilvl w:val="0"/>
          <w:numId w:val="31"/>
        </w:numPr>
        <w:tabs>
          <w:tab w:val="left" w:pos="3686"/>
        </w:tabs>
        <w:rPr>
          <w:lang w:val="en-GB"/>
        </w:rPr>
      </w:pPr>
      <w:r w:rsidRPr="004242F8">
        <w:rPr>
          <w:lang w:val="en-GB"/>
        </w:rPr>
        <w:t>Loopback:</w:t>
      </w:r>
      <w:r w:rsidRPr="004242F8">
        <w:rPr>
          <w:lang w:val="en-GB"/>
        </w:rPr>
        <w:tab/>
        <w:t>::1</w:t>
      </w:r>
    </w:p>
    <w:p w14:paraId="4B36D47B" w14:textId="70D8B286" w:rsidR="00F43325" w:rsidRPr="004242F8" w:rsidRDefault="00F43325" w:rsidP="00154213">
      <w:pPr>
        <w:pStyle w:val="Listenabsatz"/>
        <w:numPr>
          <w:ilvl w:val="0"/>
          <w:numId w:val="31"/>
        </w:numPr>
        <w:tabs>
          <w:tab w:val="left" w:pos="3686"/>
        </w:tabs>
        <w:rPr>
          <w:lang w:val="en-GB"/>
        </w:rPr>
      </w:pPr>
      <w:r w:rsidRPr="004242F8">
        <w:rPr>
          <w:lang w:val="en-GB"/>
        </w:rPr>
        <w:t>Link-Local:</w:t>
      </w:r>
      <w:r w:rsidR="006A03C4" w:rsidRPr="004242F8">
        <w:rPr>
          <w:lang w:val="en-GB"/>
        </w:rPr>
        <w:tab/>
      </w:r>
      <w:r w:rsidRPr="004242F8">
        <w:rPr>
          <w:lang w:val="en-GB"/>
        </w:rPr>
        <w:t>fe80::2</w:t>
      </w:r>
      <w:r w:rsidRPr="003E4B4C">
        <w:rPr>
          <w:shd w:val="clear" w:color="auto" w:fill="9CC2E5" w:themeFill="accent1" w:themeFillTint="99"/>
          <w:lang w:val="en-GB"/>
          <w:rPrChange w:id="510" w:author="Janik Vonrotz" w:date="2016-01-04T18:13:00Z">
            <w:rPr>
              <w:lang w:val="en-GB"/>
            </w:rPr>
          </w:rPrChange>
        </w:rPr>
        <w:t>50:56</w:t>
      </w:r>
      <w:r w:rsidRPr="004242F8">
        <w:rPr>
          <w:lang w:val="en-GB"/>
        </w:rPr>
        <w:t>ff:fe</w:t>
      </w:r>
      <w:r w:rsidRPr="003E4B4C">
        <w:rPr>
          <w:shd w:val="clear" w:color="auto" w:fill="F4B083" w:themeFill="accent2" w:themeFillTint="99"/>
          <w:lang w:val="en-GB"/>
          <w:rPrChange w:id="511" w:author="Janik Vonrotz" w:date="2016-01-04T18:12:00Z">
            <w:rPr>
              <w:lang w:val="en-GB"/>
            </w:rPr>
          </w:rPrChange>
        </w:rPr>
        <w:t>c0:8</w:t>
      </w:r>
    </w:p>
    <w:p w14:paraId="118257B1" w14:textId="7AA2A74B" w:rsidR="00F43325" w:rsidRDefault="00F43325" w:rsidP="00154213">
      <w:pPr>
        <w:pStyle w:val="Listenabsatz"/>
        <w:numPr>
          <w:ilvl w:val="0"/>
          <w:numId w:val="31"/>
        </w:numPr>
        <w:tabs>
          <w:tab w:val="left" w:pos="3686"/>
        </w:tabs>
        <w:rPr>
          <w:ins w:id="512" w:author="Janik Vonrotz" w:date="2016-01-04T18:06:00Z"/>
          <w:lang w:val="en-GB"/>
        </w:rPr>
      </w:pPr>
      <w:r w:rsidRPr="004242F8">
        <w:rPr>
          <w:lang w:val="en-GB"/>
        </w:rPr>
        <w:t>Global</w:t>
      </w:r>
      <w:r w:rsidR="00607109" w:rsidRPr="004242F8">
        <w:rPr>
          <w:lang w:val="en-GB"/>
        </w:rPr>
        <w:t xml:space="preserve"> </w:t>
      </w:r>
      <w:r w:rsidRPr="004242F8">
        <w:rPr>
          <w:lang w:val="en-GB"/>
        </w:rPr>
        <w:t>Unicast:</w:t>
      </w:r>
      <w:ins w:id="513" w:author="Janik Vonrotz" w:date="2016-01-04T18:08:00Z">
        <w:r w:rsidR="00F313A7">
          <w:rPr>
            <w:lang w:val="en-GB"/>
          </w:rPr>
          <w:tab/>
        </w:r>
      </w:ins>
      <w:r w:rsidRPr="00E513BF">
        <w:rPr>
          <w:shd w:val="clear" w:color="auto" w:fill="FFD966" w:themeFill="accent4" w:themeFillTint="99"/>
          <w:lang w:val="en-GB"/>
          <w:rPrChange w:id="514" w:author="Janik Vonrotz" w:date="2016-01-04T18:16:00Z">
            <w:rPr>
              <w:lang w:val="en-GB"/>
            </w:rPr>
          </w:rPrChange>
        </w:rPr>
        <w:t>2001:620:110</w:t>
      </w:r>
      <w:r w:rsidRPr="004242F8">
        <w:rPr>
          <w:lang w:val="en-GB"/>
        </w:rPr>
        <w:t>:</w:t>
      </w:r>
      <w:del w:id="515" w:author="Janik Vonrotz" w:date="2016-01-04T18:08:00Z">
        <w:r w:rsidRPr="00E513BF" w:rsidDel="00F313A7">
          <w:rPr>
            <w:shd w:val="clear" w:color="auto" w:fill="BFBFBF" w:themeFill="background1" w:themeFillShade="BF"/>
            <w:lang w:val="en-GB"/>
            <w:rPrChange w:id="516" w:author="Janik Vonrotz" w:date="2016-01-04T18:15:00Z">
              <w:rPr>
                <w:lang w:val="en-GB"/>
              </w:rPr>
            </w:rPrChange>
          </w:rPr>
          <w:tab/>
        </w:r>
      </w:del>
      <w:r w:rsidRPr="00E513BF">
        <w:rPr>
          <w:shd w:val="clear" w:color="auto" w:fill="BFBFBF" w:themeFill="background1" w:themeFillShade="BF"/>
          <w:lang w:val="en-GB"/>
          <w:rPrChange w:id="517" w:author="Janik Vonrotz" w:date="2016-01-04T18:15:00Z">
            <w:rPr>
              <w:lang w:val="en-GB"/>
            </w:rPr>
          </w:rPrChange>
        </w:rPr>
        <w:t>c101</w:t>
      </w:r>
      <w:r w:rsidRPr="004242F8">
        <w:rPr>
          <w:lang w:val="en-GB"/>
        </w:rPr>
        <w:t>:2</w:t>
      </w:r>
      <w:r w:rsidRPr="003E4B4C">
        <w:rPr>
          <w:shd w:val="clear" w:color="auto" w:fill="9CC2E5" w:themeFill="accent1" w:themeFillTint="99"/>
          <w:lang w:val="en-GB"/>
          <w:rPrChange w:id="518" w:author="Janik Vonrotz" w:date="2016-01-04T18:13:00Z">
            <w:rPr>
              <w:lang w:val="en-GB"/>
            </w:rPr>
          </w:rPrChange>
        </w:rPr>
        <w:t>50:56</w:t>
      </w:r>
      <w:r w:rsidRPr="004242F8">
        <w:rPr>
          <w:lang w:val="en-GB"/>
        </w:rPr>
        <w:t>ff:fe</w:t>
      </w:r>
      <w:r w:rsidRPr="003E4B4C">
        <w:rPr>
          <w:shd w:val="clear" w:color="auto" w:fill="F4B083" w:themeFill="accent2" w:themeFillTint="99"/>
          <w:lang w:val="en-GB"/>
          <w:rPrChange w:id="519" w:author="Janik Vonrotz" w:date="2016-01-04T18:12:00Z">
            <w:rPr>
              <w:lang w:val="en-GB"/>
            </w:rPr>
          </w:rPrChange>
        </w:rPr>
        <w:t>c0:8</w:t>
      </w:r>
    </w:p>
    <w:p w14:paraId="5C1FDC66" w14:textId="668B262E" w:rsidR="00B152FC" w:rsidRPr="00F313A7" w:rsidRDefault="00795825">
      <w:pPr>
        <w:tabs>
          <w:tab w:val="left" w:pos="3686"/>
        </w:tabs>
        <w:rPr>
          <w:rPrChange w:id="520" w:author="Janik Vonrotz" w:date="2016-01-04T18:07:00Z">
            <w:rPr>
              <w:lang w:val="en-GB"/>
            </w:rPr>
          </w:rPrChange>
        </w:rPr>
        <w:pPrChange w:id="521" w:author="Janik Vonrotz" w:date="2016-01-04T18:06:00Z">
          <w:pPr>
            <w:pStyle w:val="Listenabsatz"/>
            <w:numPr>
              <w:numId w:val="31"/>
            </w:numPr>
            <w:tabs>
              <w:tab w:val="left" w:pos="3686"/>
            </w:tabs>
            <w:ind w:hanging="360"/>
          </w:pPr>
        </w:pPrChange>
      </w:pPr>
      <w:ins w:id="522" w:author="Janik Vonrotz" w:date="2016-01-04T18:07:00Z">
        <w:r w:rsidRPr="00F313A7">
          <w:rPr>
            <w:rPrChange w:id="523" w:author="Janik Vonrotz" w:date="2016-01-04T18:07:00Z">
              <w:rPr>
                <w:lang w:val="en-GB"/>
              </w:rPr>
            </w:rPrChange>
          </w:rPr>
          <w:t>Adressen auf die gehört werden muss:</w:t>
        </w:r>
      </w:ins>
    </w:p>
    <w:p w14:paraId="506ACF15" w14:textId="74DF76C4" w:rsidR="00F43325" w:rsidRPr="004242F8" w:rsidRDefault="00F43325" w:rsidP="00154213">
      <w:pPr>
        <w:pStyle w:val="Listenabsatz"/>
        <w:numPr>
          <w:ilvl w:val="0"/>
          <w:numId w:val="31"/>
        </w:numPr>
        <w:tabs>
          <w:tab w:val="left" w:pos="3686"/>
        </w:tabs>
        <w:rPr>
          <w:lang w:val="en-GB"/>
        </w:rPr>
      </w:pPr>
      <w:r w:rsidRPr="004242F8">
        <w:rPr>
          <w:lang w:val="en-GB"/>
        </w:rPr>
        <w:t>All</w:t>
      </w:r>
      <w:r w:rsidR="00607109" w:rsidRPr="004242F8">
        <w:rPr>
          <w:lang w:val="en-GB"/>
        </w:rPr>
        <w:t xml:space="preserve"> </w:t>
      </w:r>
      <w:r w:rsidRPr="004242F8">
        <w:rPr>
          <w:lang w:val="en-GB"/>
        </w:rPr>
        <w:t>nodes</w:t>
      </w:r>
      <w:r w:rsidR="00607109" w:rsidRPr="004242F8">
        <w:rPr>
          <w:lang w:val="en-GB"/>
        </w:rPr>
        <w:t xml:space="preserve"> </w:t>
      </w:r>
      <w:r w:rsidRPr="004242F8">
        <w:rPr>
          <w:lang w:val="en-GB"/>
        </w:rPr>
        <w:t>Multicast:</w:t>
      </w:r>
      <w:r w:rsidRPr="004242F8">
        <w:rPr>
          <w:lang w:val="en-GB"/>
        </w:rPr>
        <w:tab/>
        <w:t>ff02::1</w:t>
      </w:r>
      <w:r w:rsidR="00607109" w:rsidRPr="004242F8">
        <w:rPr>
          <w:lang w:val="en-GB"/>
        </w:rPr>
        <w:t xml:space="preserve">  </w:t>
      </w:r>
      <w:r w:rsidRPr="004242F8">
        <w:rPr>
          <w:lang w:val="en-GB"/>
        </w:rPr>
        <w:t>(link</w:t>
      </w:r>
      <w:r w:rsidR="00607109" w:rsidRPr="004242F8">
        <w:rPr>
          <w:lang w:val="en-GB"/>
        </w:rPr>
        <w:t xml:space="preserve"> </w:t>
      </w:r>
      <w:r w:rsidRPr="004242F8">
        <w:rPr>
          <w:lang w:val="en-GB"/>
        </w:rPr>
        <w:t>local</w:t>
      </w:r>
      <w:r w:rsidR="00607109" w:rsidRPr="004242F8">
        <w:rPr>
          <w:lang w:val="en-GB"/>
        </w:rPr>
        <w:t xml:space="preserve"> </w:t>
      </w:r>
      <w:r w:rsidRPr="004242F8">
        <w:rPr>
          <w:lang w:val="en-GB"/>
        </w:rPr>
        <w:t>wegen</w:t>
      </w:r>
      <w:r w:rsidR="00607109" w:rsidRPr="004242F8">
        <w:rPr>
          <w:lang w:val="en-GB"/>
        </w:rPr>
        <w:t xml:space="preserve"> </w:t>
      </w:r>
      <w:r w:rsidRPr="004242F8">
        <w:rPr>
          <w:lang w:val="en-GB"/>
        </w:rPr>
        <w:t>«im</w:t>
      </w:r>
      <w:r w:rsidR="00607109" w:rsidRPr="004242F8">
        <w:rPr>
          <w:lang w:val="en-GB"/>
        </w:rPr>
        <w:t xml:space="preserve"> </w:t>
      </w:r>
      <w:r w:rsidRPr="004242F8">
        <w:rPr>
          <w:lang w:val="en-GB"/>
        </w:rPr>
        <w:t>LAN»)</w:t>
      </w:r>
    </w:p>
    <w:p w14:paraId="2C9731CC" w14:textId="70D7B8DA" w:rsidR="00F43325" w:rsidRPr="004242F8" w:rsidRDefault="00F43325" w:rsidP="00154213">
      <w:pPr>
        <w:pStyle w:val="Listenabsatz"/>
        <w:numPr>
          <w:ilvl w:val="0"/>
          <w:numId w:val="31"/>
        </w:numPr>
        <w:tabs>
          <w:tab w:val="left" w:pos="3686"/>
        </w:tabs>
        <w:rPr>
          <w:lang w:val="en-GB"/>
        </w:rPr>
      </w:pPr>
      <w:r w:rsidRPr="004242F8">
        <w:rPr>
          <w:lang w:val="en-GB"/>
        </w:rPr>
        <w:t>Solicited</w:t>
      </w:r>
      <w:r w:rsidR="00607109" w:rsidRPr="004242F8">
        <w:rPr>
          <w:lang w:val="en-GB"/>
        </w:rPr>
        <w:t xml:space="preserve"> </w:t>
      </w:r>
      <w:r w:rsidRPr="004242F8">
        <w:rPr>
          <w:lang w:val="en-GB"/>
        </w:rPr>
        <w:t>Node</w:t>
      </w:r>
      <w:r w:rsidR="00607109" w:rsidRPr="004242F8">
        <w:rPr>
          <w:lang w:val="en-GB"/>
        </w:rPr>
        <w:t xml:space="preserve"> </w:t>
      </w:r>
      <w:r w:rsidRPr="004242F8">
        <w:rPr>
          <w:lang w:val="en-GB"/>
        </w:rPr>
        <w:t>Multicast:</w:t>
      </w:r>
      <w:r w:rsidRPr="004242F8">
        <w:rPr>
          <w:lang w:val="en-GB"/>
        </w:rPr>
        <w:tab/>
        <w:t>ff02::1:</w:t>
      </w:r>
      <w:r w:rsidRPr="00F41C26">
        <w:rPr>
          <w:lang w:val="en-GB"/>
        </w:rPr>
        <w:t>ff</w:t>
      </w:r>
      <w:r w:rsidRPr="00FB6114">
        <w:rPr>
          <w:shd w:val="clear" w:color="auto" w:fill="F4B083" w:themeFill="accent2" w:themeFillTint="99"/>
          <w:lang w:val="en-GB"/>
          <w:rPrChange w:id="524" w:author="Janik Vonrotz" w:date="2016-01-04T18:16:00Z">
            <w:rPr>
              <w:lang w:val="en-GB"/>
            </w:rPr>
          </w:rPrChange>
        </w:rPr>
        <w:t>c0:8</w:t>
      </w:r>
    </w:p>
    <w:p w14:paraId="17DC0C14" w14:textId="0E33D594" w:rsidR="00F43325" w:rsidRPr="004242F8" w:rsidRDefault="00F43325" w:rsidP="00154213">
      <w:pPr>
        <w:pStyle w:val="Listenabsatz"/>
        <w:numPr>
          <w:ilvl w:val="0"/>
          <w:numId w:val="31"/>
        </w:numPr>
        <w:tabs>
          <w:tab w:val="left" w:pos="3686"/>
        </w:tabs>
        <w:rPr>
          <w:lang w:val="de-DE"/>
        </w:rPr>
      </w:pPr>
      <w:r w:rsidRPr="004242F8">
        <w:rPr>
          <w:lang w:val="de-DE"/>
        </w:rPr>
        <w:t>Weitere</w:t>
      </w:r>
      <w:r w:rsidR="00607109" w:rsidRPr="004242F8">
        <w:rPr>
          <w:lang w:val="de-DE"/>
        </w:rPr>
        <w:t xml:space="preserve"> </w:t>
      </w:r>
      <w:r w:rsidRPr="004242F8">
        <w:rPr>
          <w:lang w:val="de-DE"/>
        </w:rPr>
        <w:t>Multicast:</w:t>
      </w:r>
      <w:r w:rsidRPr="004242F8">
        <w:rPr>
          <w:lang w:val="de-DE"/>
        </w:rPr>
        <w:tab/>
        <w:t>ff00::/8</w:t>
      </w:r>
      <w:r w:rsidR="00607109" w:rsidRPr="004242F8">
        <w:rPr>
          <w:lang w:val="de-DE"/>
        </w:rPr>
        <w:t xml:space="preserve">  </w:t>
      </w:r>
      <w:r w:rsidRPr="004242F8">
        <w:rPr>
          <w:lang w:val="de-DE"/>
        </w:rPr>
        <w:t>(diese</w:t>
      </w:r>
      <w:r w:rsidR="00607109" w:rsidRPr="004242F8">
        <w:rPr>
          <w:lang w:val="de-DE"/>
        </w:rPr>
        <w:t xml:space="preserve"> </w:t>
      </w:r>
      <w:r w:rsidRPr="004242F8">
        <w:rPr>
          <w:lang w:val="de-DE"/>
        </w:rPr>
        <w:t>Antwort</w:t>
      </w:r>
      <w:r w:rsidR="00607109" w:rsidRPr="004242F8">
        <w:rPr>
          <w:lang w:val="de-DE"/>
        </w:rPr>
        <w:t xml:space="preserve"> </w:t>
      </w:r>
      <w:r w:rsidRPr="004242F8">
        <w:rPr>
          <w:lang w:val="de-DE"/>
        </w:rPr>
        <w:t>könnte</w:t>
      </w:r>
      <w:r w:rsidR="00607109" w:rsidRPr="004242F8">
        <w:rPr>
          <w:lang w:val="de-DE"/>
        </w:rPr>
        <w:t xml:space="preserve"> </w:t>
      </w:r>
      <w:r w:rsidRPr="004242F8">
        <w:rPr>
          <w:lang w:val="de-DE"/>
        </w:rPr>
        <w:t>auch</w:t>
      </w:r>
      <w:r w:rsidR="00607109" w:rsidRPr="004242F8">
        <w:rPr>
          <w:lang w:val="de-DE"/>
        </w:rPr>
        <w:t xml:space="preserve"> </w:t>
      </w:r>
      <w:r w:rsidRPr="004242F8">
        <w:rPr>
          <w:lang w:val="de-DE"/>
        </w:rPr>
        <w:t>für</w:t>
      </w:r>
      <w:r w:rsidR="00607109" w:rsidRPr="004242F8">
        <w:rPr>
          <w:lang w:val="de-DE"/>
        </w:rPr>
        <w:t xml:space="preserve"> </w:t>
      </w:r>
      <w:r w:rsidRPr="004242F8">
        <w:rPr>
          <w:lang w:val="de-DE"/>
        </w:rPr>
        <w:t>die</w:t>
      </w:r>
      <w:r w:rsidR="00607109" w:rsidRPr="004242F8">
        <w:rPr>
          <w:lang w:val="de-DE"/>
        </w:rPr>
        <w:t xml:space="preserve"> </w:t>
      </w:r>
      <w:r w:rsidRPr="004242F8">
        <w:rPr>
          <w:lang w:val="de-DE"/>
        </w:rPr>
        <w:t>oberen</w:t>
      </w:r>
      <w:r w:rsidR="00607109" w:rsidRPr="004242F8">
        <w:rPr>
          <w:lang w:val="de-DE"/>
        </w:rPr>
        <w:t xml:space="preserve"> </w:t>
      </w:r>
      <w:r w:rsidRPr="004242F8">
        <w:rPr>
          <w:lang w:val="de-DE"/>
        </w:rPr>
        <w:t>2</w:t>
      </w:r>
      <w:r w:rsidR="00607109" w:rsidRPr="004242F8">
        <w:rPr>
          <w:lang w:val="de-DE"/>
        </w:rPr>
        <w:t xml:space="preserve"> </w:t>
      </w:r>
      <w:r w:rsidRPr="004242F8">
        <w:rPr>
          <w:lang w:val="de-DE"/>
        </w:rPr>
        <w:t>gegeben</w:t>
      </w:r>
      <w:r w:rsidR="00607109" w:rsidRPr="004242F8">
        <w:rPr>
          <w:lang w:val="de-DE"/>
        </w:rPr>
        <w:t xml:space="preserve"> </w:t>
      </w:r>
      <w:r w:rsidRPr="004242F8">
        <w:rPr>
          <w:lang w:val="de-DE"/>
        </w:rPr>
        <w:t>werden!)</w:t>
      </w:r>
    </w:p>
    <w:p w14:paraId="6FC8261E" w14:textId="06312EC2" w:rsidR="00F43325" w:rsidRPr="005B59C8" w:rsidRDefault="00F43325">
      <w:pPr>
        <w:tabs>
          <w:tab w:val="left" w:pos="3686"/>
        </w:tabs>
        <w:rPr>
          <w:lang w:val="de-DE"/>
        </w:rPr>
        <w:pPrChange w:id="525" w:author="Janik Vonrotz" w:date="2016-01-04T18:09:00Z">
          <w:pPr>
            <w:pStyle w:val="Listenabsatz"/>
            <w:numPr>
              <w:numId w:val="31"/>
            </w:numPr>
            <w:tabs>
              <w:tab w:val="left" w:pos="3686"/>
            </w:tabs>
            <w:ind w:hanging="360"/>
          </w:pPr>
        </w:pPrChange>
      </w:pPr>
      <w:r w:rsidRPr="00F41C26">
        <w:rPr>
          <w:lang w:val="de-DE"/>
        </w:rPr>
        <w:t>Lösung</w:t>
      </w:r>
      <w:r w:rsidR="00607109" w:rsidRPr="005B59C8">
        <w:rPr>
          <w:lang w:val="de-DE"/>
        </w:rPr>
        <w:t xml:space="preserve"> </w:t>
      </w:r>
      <w:r w:rsidRPr="005B59C8">
        <w:rPr>
          <w:lang w:val="de-DE"/>
        </w:rPr>
        <w:t>für</w:t>
      </w:r>
      <w:r w:rsidR="00607109" w:rsidRPr="005B59C8">
        <w:rPr>
          <w:lang w:val="de-DE"/>
        </w:rPr>
        <w:t xml:space="preserve"> </w:t>
      </w:r>
      <w:del w:id="526" w:author="Janik Vonrotz" w:date="2016-01-04T18:10:00Z">
        <w:r w:rsidRPr="005B59C8" w:rsidDel="005B59C8">
          <w:rPr>
            <w:lang w:val="de-DE"/>
          </w:rPr>
          <w:delText>«</w:delText>
        </w:r>
      </w:del>
      <w:r w:rsidRPr="005B59C8">
        <w:rPr>
          <w:lang w:val="de-DE"/>
        </w:rPr>
        <w:t>von</w:t>
      </w:r>
      <w:r w:rsidR="00607109" w:rsidRPr="005B59C8">
        <w:rPr>
          <w:lang w:val="de-DE"/>
        </w:rPr>
        <w:t xml:space="preserve"> </w:t>
      </w:r>
      <w:r w:rsidRPr="005B59C8">
        <w:rPr>
          <w:lang w:val="de-DE"/>
        </w:rPr>
        <w:t>Hand</w:t>
      </w:r>
      <w:del w:id="527" w:author="Janik Vonrotz" w:date="2016-01-04T18:10:00Z">
        <w:r w:rsidRPr="005B59C8" w:rsidDel="005B59C8">
          <w:rPr>
            <w:lang w:val="de-DE"/>
          </w:rPr>
          <w:delText>»</w:delText>
        </w:r>
      </w:del>
      <w:r w:rsidR="00607109" w:rsidRPr="005B59C8">
        <w:rPr>
          <w:lang w:val="de-DE"/>
        </w:rPr>
        <w:t xml:space="preserve"> </w:t>
      </w:r>
      <w:r w:rsidRPr="005B59C8">
        <w:rPr>
          <w:lang w:val="de-DE"/>
        </w:rPr>
        <w:t>zugewiesene</w:t>
      </w:r>
      <w:r w:rsidR="00607109" w:rsidRPr="005B59C8">
        <w:rPr>
          <w:lang w:val="de-DE"/>
        </w:rPr>
        <w:t xml:space="preserve"> </w:t>
      </w:r>
      <w:r w:rsidRPr="005B59C8">
        <w:rPr>
          <w:lang w:val="de-DE"/>
        </w:rPr>
        <w:t>fixe</w:t>
      </w:r>
      <w:r w:rsidR="00607109" w:rsidRPr="005B59C8">
        <w:rPr>
          <w:lang w:val="de-DE"/>
        </w:rPr>
        <w:t xml:space="preserve"> </w:t>
      </w:r>
      <w:r w:rsidRPr="005B59C8">
        <w:rPr>
          <w:lang w:val="de-DE"/>
        </w:rPr>
        <w:t>IP:</w:t>
      </w:r>
      <w:r w:rsidR="00607109" w:rsidRPr="005B59C8">
        <w:rPr>
          <w:lang w:val="de-DE"/>
        </w:rPr>
        <w:t xml:space="preserve"> </w:t>
      </w:r>
      <w:r w:rsidRPr="005B59C8">
        <w:rPr>
          <w:lang w:val="de-DE"/>
        </w:rPr>
        <w:t>2001:638:d:c101</w:t>
      </w:r>
      <w:r w:rsidRPr="005B59C8">
        <w:rPr>
          <w:b/>
          <w:lang w:val="de-DE"/>
          <w:rPrChange w:id="528" w:author="Janik Vonrotz" w:date="2016-01-04T18:10:00Z">
            <w:rPr>
              <w:lang w:val="de-DE"/>
            </w:rPr>
          </w:rPrChange>
        </w:rPr>
        <w:t>:acdc:1979:3:1008</w:t>
      </w:r>
      <w:del w:id="529" w:author="Janik Vonrotz" w:date="2016-01-04T18:10:00Z">
        <w:r w:rsidR="00607109" w:rsidRPr="00F41C26" w:rsidDel="005B59C8">
          <w:rPr>
            <w:lang w:val="de-DE"/>
          </w:rPr>
          <w:delText xml:space="preserve"> </w:delText>
        </w:r>
        <w:r w:rsidRPr="005B59C8" w:rsidDel="005B59C8">
          <w:rPr>
            <w:lang w:val="de-DE"/>
          </w:rPr>
          <w:delText>(AAAA</w:delText>
        </w:r>
        <w:r w:rsidR="00607109" w:rsidRPr="005B59C8" w:rsidDel="005B59C8">
          <w:rPr>
            <w:lang w:val="de-DE"/>
          </w:rPr>
          <w:delText xml:space="preserve"> </w:delText>
        </w:r>
        <w:r w:rsidRPr="005B59C8" w:rsidDel="005B59C8">
          <w:rPr>
            <w:lang w:val="de-DE"/>
          </w:rPr>
          <w:delText>Eintrag</w:delText>
        </w:r>
        <w:r w:rsidR="00607109" w:rsidRPr="005B59C8" w:rsidDel="005B59C8">
          <w:rPr>
            <w:lang w:val="de-DE"/>
          </w:rPr>
          <w:delText xml:space="preserve"> </w:delText>
        </w:r>
        <w:r w:rsidRPr="005B59C8" w:rsidDel="005B59C8">
          <w:rPr>
            <w:lang w:val="de-DE"/>
          </w:rPr>
          <w:delText>von</w:delText>
        </w:r>
        <w:r w:rsidR="00607109" w:rsidRPr="005B59C8" w:rsidDel="005B59C8">
          <w:rPr>
            <w:lang w:val="de-DE"/>
          </w:rPr>
          <w:delText xml:space="preserve"> </w:delText>
        </w:r>
        <w:r w:rsidRPr="005B59C8" w:rsidDel="005B59C8">
          <w:rPr>
            <w:lang w:val="de-DE"/>
          </w:rPr>
          <w:delText>www.dfn.de)</w:delText>
        </w:r>
      </w:del>
    </w:p>
    <w:p w14:paraId="6C6B3858" w14:textId="661F3F4C" w:rsidR="00F43325" w:rsidRPr="004242F8" w:rsidRDefault="00F43325" w:rsidP="00154213">
      <w:pPr>
        <w:pStyle w:val="Listenabsatz"/>
        <w:numPr>
          <w:ilvl w:val="0"/>
          <w:numId w:val="31"/>
        </w:numPr>
        <w:tabs>
          <w:tab w:val="left" w:pos="3686"/>
        </w:tabs>
        <w:rPr>
          <w:lang w:val="en-GB"/>
        </w:rPr>
      </w:pPr>
      <w:r w:rsidRPr="004242F8">
        <w:rPr>
          <w:lang w:val="en-GB"/>
        </w:rPr>
        <w:t>Loopback:</w:t>
      </w:r>
      <w:r w:rsidRPr="004242F8">
        <w:rPr>
          <w:lang w:val="en-GB"/>
        </w:rPr>
        <w:tab/>
        <w:t>::1</w:t>
      </w:r>
    </w:p>
    <w:p w14:paraId="685D7417" w14:textId="57CC2B9D" w:rsidR="00F43325" w:rsidRPr="004242F8" w:rsidRDefault="00F43325" w:rsidP="00154213">
      <w:pPr>
        <w:pStyle w:val="Listenabsatz"/>
        <w:numPr>
          <w:ilvl w:val="0"/>
          <w:numId w:val="31"/>
        </w:numPr>
        <w:tabs>
          <w:tab w:val="left" w:pos="3686"/>
        </w:tabs>
        <w:rPr>
          <w:lang w:val="en-GB"/>
        </w:rPr>
      </w:pPr>
      <w:r w:rsidRPr="004242F8">
        <w:rPr>
          <w:lang w:val="en-GB"/>
        </w:rPr>
        <w:t>Link-Local:</w:t>
      </w:r>
      <w:r w:rsidRPr="004242F8">
        <w:rPr>
          <w:lang w:val="en-GB"/>
        </w:rPr>
        <w:tab/>
        <w:t>fe80::</w:t>
      </w:r>
      <w:r w:rsidRPr="005B59C8">
        <w:rPr>
          <w:b/>
          <w:lang w:val="en-GB"/>
          <w:rPrChange w:id="530" w:author="Janik Vonrotz" w:date="2016-01-04T18:11:00Z">
            <w:rPr>
              <w:lang w:val="en-GB"/>
            </w:rPr>
          </w:rPrChange>
        </w:rPr>
        <w:t>acdc:1979:3:1008</w:t>
      </w:r>
    </w:p>
    <w:p w14:paraId="643B7463" w14:textId="01A554CA" w:rsidR="00F43325" w:rsidRPr="004242F8" w:rsidRDefault="00F43325" w:rsidP="00154213">
      <w:pPr>
        <w:pStyle w:val="Listenabsatz"/>
        <w:numPr>
          <w:ilvl w:val="0"/>
          <w:numId w:val="31"/>
        </w:numPr>
        <w:tabs>
          <w:tab w:val="left" w:pos="3686"/>
        </w:tabs>
        <w:rPr>
          <w:lang w:val="en-GB"/>
        </w:rPr>
      </w:pPr>
      <w:r w:rsidRPr="004242F8">
        <w:rPr>
          <w:lang w:val="en-GB"/>
        </w:rPr>
        <w:t>Global</w:t>
      </w:r>
      <w:r w:rsidR="00607109" w:rsidRPr="004242F8">
        <w:rPr>
          <w:lang w:val="en-GB"/>
        </w:rPr>
        <w:t xml:space="preserve"> </w:t>
      </w:r>
      <w:r w:rsidRPr="004242F8">
        <w:rPr>
          <w:lang w:val="en-GB"/>
        </w:rPr>
        <w:t>Unicast:</w:t>
      </w:r>
      <w:r w:rsidRPr="004242F8">
        <w:rPr>
          <w:lang w:val="en-GB"/>
        </w:rPr>
        <w:tab/>
        <w:t>2001:638:d:c101</w:t>
      </w:r>
      <w:r w:rsidRPr="005B59C8">
        <w:rPr>
          <w:b/>
          <w:lang w:val="en-GB"/>
          <w:rPrChange w:id="531" w:author="Janik Vonrotz" w:date="2016-01-04T18:10:00Z">
            <w:rPr>
              <w:lang w:val="en-GB"/>
            </w:rPr>
          </w:rPrChange>
        </w:rPr>
        <w:t>:acdc:1979:3:1008</w:t>
      </w:r>
    </w:p>
    <w:p w14:paraId="57ECF898" w14:textId="40CE3C94" w:rsidR="00F43325" w:rsidRPr="004242F8" w:rsidRDefault="00F43325" w:rsidP="00154213">
      <w:pPr>
        <w:pStyle w:val="Listenabsatz"/>
        <w:numPr>
          <w:ilvl w:val="0"/>
          <w:numId w:val="31"/>
        </w:numPr>
        <w:tabs>
          <w:tab w:val="left" w:pos="3686"/>
        </w:tabs>
        <w:rPr>
          <w:lang w:val="en-GB"/>
        </w:rPr>
      </w:pPr>
      <w:r w:rsidRPr="004242F8">
        <w:rPr>
          <w:lang w:val="en-GB"/>
        </w:rPr>
        <w:t>All</w:t>
      </w:r>
      <w:r w:rsidR="00607109" w:rsidRPr="004242F8">
        <w:rPr>
          <w:lang w:val="en-GB"/>
        </w:rPr>
        <w:t xml:space="preserve"> </w:t>
      </w:r>
      <w:r w:rsidRPr="004242F8">
        <w:rPr>
          <w:lang w:val="en-GB"/>
        </w:rPr>
        <w:t>nodes</w:t>
      </w:r>
      <w:r w:rsidR="00607109" w:rsidRPr="004242F8">
        <w:rPr>
          <w:lang w:val="en-GB"/>
        </w:rPr>
        <w:t xml:space="preserve"> </w:t>
      </w:r>
      <w:r w:rsidRPr="004242F8">
        <w:rPr>
          <w:lang w:val="en-GB"/>
        </w:rPr>
        <w:t>Multicast:</w:t>
      </w:r>
      <w:r w:rsidRPr="004242F8">
        <w:rPr>
          <w:lang w:val="en-GB"/>
        </w:rPr>
        <w:tab/>
        <w:t>ff02::1</w:t>
      </w:r>
      <w:r w:rsidR="00607109" w:rsidRPr="004242F8">
        <w:rPr>
          <w:lang w:val="en-GB"/>
        </w:rPr>
        <w:t xml:space="preserve">  </w:t>
      </w:r>
      <w:r w:rsidRPr="004242F8">
        <w:rPr>
          <w:lang w:val="en-GB"/>
        </w:rPr>
        <w:t>(link</w:t>
      </w:r>
      <w:r w:rsidR="00607109" w:rsidRPr="004242F8">
        <w:rPr>
          <w:lang w:val="en-GB"/>
        </w:rPr>
        <w:t xml:space="preserve"> </w:t>
      </w:r>
      <w:r w:rsidRPr="004242F8">
        <w:rPr>
          <w:lang w:val="en-GB"/>
        </w:rPr>
        <w:t>local</w:t>
      </w:r>
      <w:r w:rsidR="00607109" w:rsidRPr="004242F8">
        <w:rPr>
          <w:lang w:val="en-GB"/>
        </w:rPr>
        <w:t xml:space="preserve"> </w:t>
      </w:r>
      <w:r w:rsidRPr="004242F8">
        <w:rPr>
          <w:lang w:val="en-GB"/>
        </w:rPr>
        <w:t>wegen</w:t>
      </w:r>
      <w:r w:rsidR="00607109" w:rsidRPr="004242F8">
        <w:rPr>
          <w:lang w:val="en-GB"/>
        </w:rPr>
        <w:t xml:space="preserve"> </w:t>
      </w:r>
      <w:r w:rsidRPr="004242F8">
        <w:rPr>
          <w:lang w:val="en-GB"/>
        </w:rPr>
        <w:t>«im</w:t>
      </w:r>
      <w:r w:rsidR="00607109" w:rsidRPr="004242F8">
        <w:rPr>
          <w:lang w:val="en-GB"/>
        </w:rPr>
        <w:t xml:space="preserve"> </w:t>
      </w:r>
      <w:r w:rsidRPr="004242F8">
        <w:rPr>
          <w:lang w:val="en-GB"/>
        </w:rPr>
        <w:t>LAN»)</w:t>
      </w:r>
    </w:p>
    <w:p w14:paraId="3909B802" w14:textId="321A7B13" w:rsidR="00F43325" w:rsidRPr="004242F8" w:rsidDel="00260683" w:rsidRDefault="00F43325" w:rsidP="004D161E">
      <w:pPr>
        <w:pStyle w:val="Listenabsatz"/>
        <w:numPr>
          <w:ilvl w:val="0"/>
          <w:numId w:val="31"/>
        </w:numPr>
        <w:tabs>
          <w:tab w:val="left" w:pos="3686"/>
        </w:tabs>
        <w:rPr>
          <w:del w:id="532" w:author="Janik Vonrotz" w:date="2016-01-04T18:18:00Z"/>
          <w:lang w:val="en-GB"/>
        </w:rPr>
      </w:pPr>
      <w:r w:rsidRPr="00F41C26">
        <w:rPr>
          <w:lang w:val="en-GB"/>
        </w:rPr>
        <w:t>Solicited</w:t>
      </w:r>
      <w:r w:rsidR="00607109" w:rsidRPr="00260683">
        <w:rPr>
          <w:lang w:val="en-GB"/>
        </w:rPr>
        <w:t xml:space="preserve"> </w:t>
      </w:r>
      <w:r w:rsidRPr="00260683">
        <w:rPr>
          <w:lang w:val="en-GB"/>
        </w:rPr>
        <w:t>Node</w:t>
      </w:r>
      <w:r w:rsidR="00607109" w:rsidRPr="00260683">
        <w:rPr>
          <w:lang w:val="en-GB"/>
        </w:rPr>
        <w:t xml:space="preserve"> </w:t>
      </w:r>
      <w:r w:rsidRPr="00260683">
        <w:rPr>
          <w:lang w:val="en-GB"/>
        </w:rPr>
        <w:t>Multicast:</w:t>
      </w:r>
      <w:r w:rsidRPr="00260683">
        <w:rPr>
          <w:lang w:val="en-GB"/>
        </w:rPr>
        <w:tab/>
        <w:t>ff02::1:ff03:1008</w:t>
      </w:r>
    </w:p>
    <w:p w14:paraId="746FB6BA" w14:textId="77777777" w:rsidR="00260683" w:rsidRPr="00775657" w:rsidRDefault="00260683">
      <w:pPr>
        <w:pStyle w:val="Listenabsatz"/>
        <w:rPr>
          <w:ins w:id="533" w:author="Janik Vonrotz" w:date="2016-01-04T18:18:00Z"/>
          <w:lang w:val="en-GB"/>
          <w:rPrChange w:id="534" w:author="Janik Vonrotz" w:date="2016-01-04T18:18:00Z">
            <w:rPr>
              <w:ins w:id="535" w:author="Janik Vonrotz" w:date="2016-01-04T18:18:00Z"/>
              <w:lang w:val="de-DE"/>
            </w:rPr>
          </w:rPrChange>
        </w:rPr>
        <w:pPrChange w:id="536" w:author="Janik Vonrotz" w:date="2016-01-04T18:17:00Z">
          <w:pPr>
            <w:pStyle w:val="berschrift2"/>
          </w:pPr>
        </w:pPrChange>
      </w:pPr>
    </w:p>
    <w:p w14:paraId="61AC6154" w14:textId="2D1AB3C7" w:rsidR="00026F5D" w:rsidRPr="00260683" w:rsidDel="00026F5D" w:rsidRDefault="00F43325">
      <w:pPr>
        <w:pStyle w:val="Listenabsatz"/>
        <w:numPr>
          <w:ilvl w:val="0"/>
          <w:numId w:val="31"/>
        </w:numPr>
        <w:tabs>
          <w:tab w:val="left" w:pos="3686"/>
        </w:tabs>
        <w:jc w:val="left"/>
        <w:rPr>
          <w:del w:id="537" w:author="Janik Vonrotz" w:date="2016-01-04T18:04:00Z"/>
          <w:lang w:val="de-DE"/>
        </w:rPr>
        <w:pPrChange w:id="538" w:author="Janik Vonrotz" w:date="2016-01-04T18:18:00Z">
          <w:pPr>
            <w:pStyle w:val="Listenabsatz"/>
            <w:numPr>
              <w:numId w:val="31"/>
            </w:numPr>
            <w:tabs>
              <w:tab w:val="left" w:pos="3686"/>
            </w:tabs>
            <w:ind w:hanging="360"/>
          </w:pPr>
        </w:pPrChange>
      </w:pPr>
      <w:r w:rsidRPr="00F41C26">
        <w:rPr>
          <w:lang w:val="de-DE"/>
        </w:rPr>
        <w:t>Weitere</w:t>
      </w:r>
      <w:r w:rsidR="00607109" w:rsidRPr="00F41C26">
        <w:rPr>
          <w:lang w:val="de-DE"/>
        </w:rPr>
        <w:t xml:space="preserve"> </w:t>
      </w:r>
      <w:r w:rsidRPr="00F41C26">
        <w:rPr>
          <w:lang w:val="de-DE"/>
        </w:rPr>
        <w:t>Multicast:</w:t>
      </w:r>
      <w:r w:rsidRPr="00F41C26">
        <w:rPr>
          <w:lang w:val="de-DE"/>
        </w:rPr>
        <w:tab/>
        <w:t>ff00::/8</w:t>
      </w:r>
      <w:r w:rsidR="00607109" w:rsidRPr="00260683">
        <w:rPr>
          <w:lang w:val="de-DE"/>
        </w:rPr>
        <w:t xml:space="preserve">  </w:t>
      </w:r>
      <w:r w:rsidRPr="00260683">
        <w:rPr>
          <w:lang w:val="de-DE"/>
        </w:rPr>
        <w:t>(diese</w:t>
      </w:r>
      <w:r w:rsidR="00607109" w:rsidRPr="00260683">
        <w:rPr>
          <w:lang w:val="de-DE"/>
        </w:rPr>
        <w:t xml:space="preserve"> </w:t>
      </w:r>
      <w:r w:rsidRPr="00260683">
        <w:rPr>
          <w:lang w:val="de-DE"/>
        </w:rPr>
        <w:t>Antwort</w:t>
      </w:r>
      <w:r w:rsidR="00607109" w:rsidRPr="00260683">
        <w:rPr>
          <w:lang w:val="de-DE"/>
        </w:rPr>
        <w:t xml:space="preserve"> </w:t>
      </w:r>
      <w:r w:rsidRPr="00260683">
        <w:rPr>
          <w:lang w:val="de-DE"/>
        </w:rPr>
        <w:t>könnte</w:t>
      </w:r>
      <w:r w:rsidR="00607109" w:rsidRPr="00260683">
        <w:rPr>
          <w:lang w:val="de-DE"/>
        </w:rPr>
        <w:t xml:space="preserve"> </w:t>
      </w:r>
      <w:r w:rsidRPr="00260683">
        <w:rPr>
          <w:lang w:val="de-DE"/>
        </w:rPr>
        <w:t>auch</w:t>
      </w:r>
      <w:r w:rsidR="00607109" w:rsidRPr="00260683">
        <w:rPr>
          <w:lang w:val="de-DE"/>
        </w:rPr>
        <w:t xml:space="preserve"> </w:t>
      </w:r>
      <w:r w:rsidRPr="00260683">
        <w:rPr>
          <w:lang w:val="de-DE"/>
        </w:rPr>
        <w:t>für</w:t>
      </w:r>
      <w:r w:rsidR="00607109" w:rsidRPr="00260683">
        <w:rPr>
          <w:lang w:val="de-DE"/>
        </w:rPr>
        <w:t xml:space="preserve"> </w:t>
      </w:r>
      <w:r w:rsidRPr="00260683">
        <w:rPr>
          <w:lang w:val="de-DE"/>
        </w:rPr>
        <w:t>die</w:t>
      </w:r>
      <w:r w:rsidR="00607109" w:rsidRPr="00260683">
        <w:rPr>
          <w:lang w:val="de-DE"/>
        </w:rPr>
        <w:t xml:space="preserve"> </w:t>
      </w:r>
      <w:r w:rsidRPr="00260683">
        <w:rPr>
          <w:lang w:val="de-DE"/>
        </w:rPr>
        <w:t>oberen</w:t>
      </w:r>
      <w:r w:rsidR="00607109" w:rsidRPr="00260683">
        <w:rPr>
          <w:lang w:val="de-DE"/>
        </w:rPr>
        <w:t xml:space="preserve"> </w:t>
      </w:r>
      <w:r w:rsidRPr="00260683">
        <w:rPr>
          <w:lang w:val="de-DE"/>
        </w:rPr>
        <w:t>2</w:t>
      </w:r>
      <w:r w:rsidR="00607109" w:rsidRPr="00260683">
        <w:rPr>
          <w:lang w:val="de-DE"/>
        </w:rPr>
        <w:t xml:space="preserve"> </w:t>
      </w:r>
      <w:r w:rsidRPr="00260683">
        <w:rPr>
          <w:lang w:val="de-DE"/>
        </w:rPr>
        <w:t>gegeben</w:t>
      </w:r>
      <w:r w:rsidR="00607109" w:rsidRPr="00260683">
        <w:rPr>
          <w:lang w:val="de-DE"/>
        </w:rPr>
        <w:t xml:space="preserve"> </w:t>
      </w:r>
      <w:r w:rsidRPr="00260683">
        <w:rPr>
          <w:lang w:val="de-DE"/>
        </w:rPr>
        <w:t>werden!)</w:t>
      </w:r>
    </w:p>
    <w:p w14:paraId="0C385532" w14:textId="65845841" w:rsidR="00FC7A3C" w:rsidRPr="00782F94" w:rsidDel="00026F5D" w:rsidRDefault="00FC7A3C">
      <w:pPr>
        <w:pStyle w:val="Listenabsatz"/>
        <w:rPr>
          <w:moveFrom w:id="539" w:author="Janik Vonrotz" w:date="2016-01-04T18:03:00Z"/>
          <w:b/>
          <w:lang w:val="de-DE"/>
        </w:rPr>
        <w:pPrChange w:id="540" w:author="Janik Vonrotz" w:date="2016-01-04T18:17:00Z">
          <w:pPr/>
        </w:pPrChange>
      </w:pPr>
      <w:moveFromRangeStart w:id="541" w:author="Janik Vonrotz" w:date="2016-01-04T18:03:00Z" w:name="move439693936"/>
      <w:moveFrom w:id="542" w:author="Janik Vonrotz" w:date="2016-01-04T18:03:00Z">
        <w:r w:rsidRPr="00782F94" w:rsidDel="00026F5D">
          <w:rPr>
            <w:b/>
            <w:lang w:val="de-DE"/>
          </w:rPr>
          <w:t>Extension</w:t>
        </w:r>
        <w:r w:rsidR="00607109" w:rsidDel="00026F5D">
          <w:rPr>
            <w:b/>
            <w:lang w:val="de-DE"/>
          </w:rPr>
          <w:t xml:space="preserve"> </w:t>
        </w:r>
        <w:r w:rsidRPr="00782F94" w:rsidDel="00026F5D">
          <w:rPr>
            <w:b/>
            <w:lang w:val="de-DE"/>
          </w:rPr>
          <w:t>Header</w:t>
        </w:r>
      </w:moveFrom>
    </w:p>
    <w:p w14:paraId="78A02560" w14:textId="37BCAC72" w:rsidR="00782F94" w:rsidDel="00026F5D" w:rsidRDefault="00782F94">
      <w:pPr>
        <w:pStyle w:val="Listenabsatz"/>
        <w:rPr>
          <w:moveFrom w:id="543" w:author="Janik Vonrotz" w:date="2016-01-04T18:03:00Z"/>
          <w:lang w:val="de-DE"/>
        </w:rPr>
        <w:pPrChange w:id="544" w:author="Janik Vonrotz" w:date="2016-01-04T18:17:00Z">
          <w:pPr/>
        </w:pPrChange>
      </w:pPr>
      <w:moveFrom w:id="545" w:author="Janik Vonrotz" w:date="2016-01-04T18:03:00Z">
        <w:r w:rsidDel="00026F5D">
          <w:rPr>
            <w:lang w:val="de-DE"/>
          </w:rPr>
          <w:t>Der</w:t>
        </w:r>
        <w:r w:rsidR="00607109" w:rsidDel="00026F5D">
          <w:rPr>
            <w:lang w:val="de-DE"/>
          </w:rPr>
          <w:t xml:space="preserve"> </w:t>
        </w:r>
        <w:r w:rsidDel="00026F5D">
          <w:rPr>
            <w:lang w:val="de-DE"/>
          </w:rPr>
          <w:t>Header</w:t>
        </w:r>
        <w:r w:rsidR="00607109" w:rsidDel="00026F5D">
          <w:rPr>
            <w:lang w:val="de-DE"/>
          </w:rPr>
          <w:t xml:space="preserve"> </w:t>
        </w:r>
        <w:r w:rsidDel="00026F5D">
          <w:rPr>
            <w:lang w:val="de-DE"/>
          </w:rPr>
          <w:t>von</w:t>
        </w:r>
        <w:r w:rsidR="00607109" w:rsidDel="00026F5D">
          <w:rPr>
            <w:lang w:val="de-DE"/>
          </w:rPr>
          <w:t xml:space="preserve"> </w:t>
        </w:r>
        <w:r w:rsidDel="00026F5D">
          <w:rPr>
            <w:lang w:val="de-DE"/>
          </w:rPr>
          <w:t>Ipv6</w:t>
        </w:r>
        <w:r w:rsidR="00607109" w:rsidDel="00026F5D">
          <w:rPr>
            <w:lang w:val="de-DE"/>
          </w:rPr>
          <w:t xml:space="preserve"> </w:t>
        </w:r>
        <w:r w:rsidDel="00026F5D">
          <w:rPr>
            <w:lang w:val="de-DE"/>
          </w:rPr>
          <w:t>hat</w:t>
        </w:r>
        <w:r w:rsidR="00607109" w:rsidDel="00026F5D">
          <w:rPr>
            <w:lang w:val="de-DE"/>
          </w:rPr>
          <w:t xml:space="preserve"> </w:t>
        </w:r>
        <w:r w:rsidDel="00026F5D">
          <w:rPr>
            <w:lang w:val="de-DE"/>
          </w:rPr>
          <w:t>im</w:t>
        </w:r>
        <w:r w:rsidR="00607109" w:rsidDel="00026F5D">
          <w:rPr>
            <w:lang w:val="de-DE"/>
          </w:rPr>
          <w:t xml:space="preserve"> </w:t>
        </w:r>
        <w:r w:rsidDel="00026F5D">
          <w:rPr>
            <w:lang w:val="de-DE"/>
          </w:rPr>
          <w:t>Vergleich</w:t>
        </w:r>
        <w:r w:rsidR="00607109" w:rsidDel="00026F5D">
          <w:rPr>
            <w:lang w:val="de-DE"/>
          </w:rPr>
          <w:t xml:space="preserve"> </w:t>
        </w:r>
        <w:r w:rsidDel="00026F5D">
          <w:rPr>
            <w:lang w:val="de-DE"/>
          </w:rPr>
          <w:t>zu</w:t>
        </w:r>
        <w:r w:rsidR="00607109" w:rsidDel="00026F5D">
          <w:rPr>
            <w:lang w:val="de-DE"/>
          </w:rPr>
          <w:t xml:space="preserve"> </w:t>
        </w:r>
        <w:r w:rsidDel="00026F5D">
          <w:rPr>
            <w:lang w:val="de-DE"/>
          </w:rPr>
          <w:t>Ipv4</w:t>
        </w:r>
        <w:r w:rsidR="00607109" w:rsidDel="00026F5D">
          <w:rPr>
            <w:lang w:val="de-DE"/>
          </w:rPr>
          <w:t xml:space="preserve"> </w:t>
        </w:r>
        <w:r w:rsidDel="00026F5D">
          <w:rPr>
            <w:lang w:val="de-DE"/>
          </w:rPr>
          <w:t>viel</w:t>
        </w:r>
        <w:r w:rsidR="00607109" w:rsidDel="00026F5D">
          <w:rPr>
            <w:lang w:val="de-DE"/>
          </w:rPr>
          <w:t xml:space="preserve"> </w:t>
        </w:r>
        <w:r w:rsidDel="00026F5D">
          <w:rPr>
            <w:lang w:val="de-DE"/>
          </w:rPr>
          <w:t>weniger</w:t>
        </w:r>
        <w:r w:rsidR="00607109" w:rsidDel="00026F5D">
          <w:rPr>
            <w:lang w:val="de-DE"/>
          </w:rPr>
          <w:t xml:space="preserve"> </w:t>
        </w:r>
        <w:r w:rsidDel="00026F5D">
          <w:rPr>
            <w:lang w:val="de-DE"/>
          </w:rPr>
          <w:t>Felder.</w:t>
        </w:r>
      </w:moveFrom>
    </w:p>
    <w:p w14:paraId="541996D2" w14:textId="774196DC" w:rsidR="00FC7A3C" w:rsidRPr="00FC7A3C" w:rsidDel="00026F5D" w:rsidRDefault="00FC7A3C">
      <w:pPr>
        <w:pStyle w:val="Listenabsatz"/>
        <w:rPr>
          <w:moveFrom w:id="546" w:author="Janik Vonrotz" w:date="2016-01-04T18:03:00Z"/>
          <w:lang w:val="de-DE"/>
        </w:rPr>
        <w:pPrChange w:id="547" w:author="Janik Vonrotz" w:date="2016-01-04T18:17:00Z">
          <w:pPr/>
        </w:pPrChange>
      </w:pPr>
      <w:moveFrom w:id="548" w:author="Janik Vonrotz" w:date="2016-01-04T18:03:00Z">
        <w:r w:rsidDel="00026F5D">
          <w:rPr>
            <w:lang w:val="de-DE"/>
          </w:rPr>
          <w:t>Der</w:t>
        </w:r>
        <w:r w:rsidR="00607109" w:rsidDel="00026F5D">
          <w:rPr>
            <w:lang w:val="de-DE"/>
          </w:rPr>
          <w:t xml:space="preserve"> </w:t>
        </w:r>
        <w:r w:rsidDel="00026F5D">
          <w:rPr>
            <w:lang w:val="de-DE"/>
          </w:rPr>
          <w:t>Extension-Header</w:t>
        </w:r>
        <w:r w:rsidR="00607109" w:rsidDel="00026F5D">
          <w:rPr>
            <w:lang w:val="de-DE"/>
          </w:rPr>
          <w:t xml:space="preserve"> </w:t>
        </w:r>
        <w:r w:rsidDel="00026F5D">
          <w:rPr>
            <w:lang w:val="de-DE"/>
          </w:rPr>
          <w:t>gibt</w:t>
        </w:r>
        <w:r w:rsidR="00607109" w:rsidDel="00026F5D">
          <w:rPr>
            <w:lang w:val="de-DE"/>
          </w:rPr>
          <w:t xml:space="preserve"> </w:t>
        </w:r>
        <w:r w:rsidDel="00026F5D">
          <w:rPr>
            <w:lang w:val="de-DE"/>
          </w:rPr>
          <w:t>an</w:t>
        </w:r>
        <w:r w:rsidR="00607109" w:rsidDel="00026F5D">
          <w:rPr>
            <w:lang w:val="de-DE"/>
          </w:rPr>
          <w:t xml:space="preserve"> </w:t>
        </w:r>
        <w:r w:rsidDel="00026F5D">
          <w:rPr>
            <w:lang w:val="de-DE"/>
          </w:rPr>
          <w:t>welchers</w:t>
        </w:r>
        <w:r w:rsidR="00607109" w:rsidDel="00026F5D">
          <w:rPr>
            <w:lang w:val="de-DE"/>
          </w:rPr>
          <w:t xml:space="preserve"> </w:t>
        </w:r>
        <w:r w:rsidDel="00026F5D">
          <w:rPr>
            <w:lang w:val="de-DE"/>
          </w:rPr>
          <w:t>Protokoll</w:t>
        </w:r>
        <w:r w:rsidR="00607109" w:rsidDel="00026F5D">
          <w:rPr>
            <w:lang w:val="de-DE"/>
          </w:rPr>
          <w:t xml:space="preserve"> </w:t>
        </w:r>
        <w:r w:rsidDel="00026F5D">
          <w:rPr>
            <w:lang w:val="de-DE"/>
          </w:rPr>
          <w:t>folgt.</w:t>
        </w:r>
      </w:moveFrom>
    </w:p>
    <w:p w14:paraId="750CCBD3" w14:textId="4339792C" w:rsidR="00FC7A3C" w:rsidDel="00026F5D" w:rsidRDefault="00FC7A3C">
      <w:pPr>
        <w:pStyle w:val="Listenabsatz"/>
        <w:rPr>
          <w:moveFrom w:id="549" w:author="Janik Vonrotz" w:date="2016-01-04T18:03:00Z"/>
          <w:lang w:val="de-DE"/>
        </w:rPr>
        <w:pPrChange w:id="550" w:author="Janik Vonrotz" w:date="2016-01-04T18:17:00Z">
          <w:pPr/>
        </w:pPrChange>
      </w:pPr>
      <w:moveFrom w:id="551" w:author="Janik Vonrotz" w:date="2016-01-04T18:03:00Z">
        <w:r w:rsidRPr="00FC7A3C" w:rsidDel="00026F5D">
          <w:rPr>
            <w:noProof/>
            <w:lang w:eastAsia="de-CH"/>
          </w:rPr>
          <w:drawing>
            <wp:inline distT="0" distB="0" distL="0" distR="0" wp14:anchorId="41AD3844" wp14:editId="58896A2E">
              <wp:extent cx="4580389" cy="2246269"/>
              <wp:effectExtent l="0" t="0" r="0" b="1905"/>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581955" cy="2247037"/>
                      </a:xfrm>
                      <a:prstGeom prst="rect">
                        <a:avLst/>
                      </a:prstGeom>
                    </pic:spPr>
                  </pic:pic>
                </a:graphicData>
              </a:graphic>
            </wp:inline>
          </w:drawing>
        </w:r>
      </w:moveFrom>
    </w:p>
    <w:moveFromRangeEnd w:id="541"/>
    <w:p w14:paraId="7E6C5AC4" w14:textId="0BC681A0" w:rsidR="00C94E51" w:rsidRDefault="00C94E51">
      <w:pPr>
        <w:pStyle w:val="Listenabsatz"/>
        <w:pPrChange w:id="552" w:author="Janik Vonrotz" w:date="2016-01-04T18:17:00Z">
          <w:pPr>
            <w:pStyle w:val="berschrift2"/>
          </w:pPr>
        </w:pPrChange>
      </w:pPr>
      <w:r>
        <w:t>weitere</w:t>
      </w:r>
      <w:r w:rsidR="00607109">
        <w:t xml:space="preserve"> </w:t>
      </w:r>
      <w:r>
        <w:t>Ipv6</w:t>
      </w:r>
      <w:r w:rsidR="00607109">
        <w:t xml:space="preserve"> </w:t>
      </w:r>
      <w:r>
        <w:t>Protokolle</w:t>
      </w:r>
    </w:p>
    <w:p w14:paraId="55925456" w14:textId="3361EC11" w:rsidR="00C94E51" w:rsidRPr="006D5CFA" w:rsidRDefault="00C94E51" w:rsidP="00C94E51">
      <w:pPr>
        <w:rPr>
          <w:b/>
          <w:lang w:val="de-DE"/>
        </w:rPr>
      </w:pPr>
      <w:r w:rsidRPr="006D5CFA">
        <w:rPr>
          <w:b/>
          <w:lang w:val="de-DE"/>
        </w:rPr>
        <w:t>Stateless</w:t>
      </w:r>
      <w:r w:rsidR="00607109">
        <w:rPr>
          <w:b/>
          <w:lang w:val="de-DE"/>
        </w:rPr>
        <w:t xml:space="preserve"> </w:t>
      </w:r>
      <w:r w:rsidRPr="006D5CFA">
        <w:rPr>
          <w:b/>
          <w:lang w:val="de-DE"/>
        </w:rPr>
        <w:t>Address</w:t>
      </w:r>
      <w:r w:rsidR="00607109">
        <w:rPr>
          <w:b/>
          <w:lang w:val="de-DE"/>
        </w:rPr>
        <w:t xml:space="preserve"> </w:t>
      </w:r>
      <w:r w:rsidRPr="006D5CFA">
        <w:rPr>
          <w:b/>
          <w:lang w:val="de-DE"/>
        </w:rPr>
        <w:t>Autoconfiguration</w:t>
      </w:r>
      <w:r w:rsidR="00607109">
        <w:rPr>
          <w:b/>
          <w:lang w:val="de-DE"/>
        </w:rPr>
        <w:t xml:space="preserve"> </w:t>
      </w:r>
      <w:r w:rsidRPr="006D5CFA">
        <w:rPr>
          <w:b/>
          <w:lang w:val="de-DE"/>
        </w:rPr>
        <w:t>–</w:t>
      </w:r>
      <w:r w:rsidR="00607109">
        <w:rPr>
          <w:b/>
          <w:lang w:val="de-DE"/>
        </w:rPr>
        <w:t xml:space="preserve"> </w:t>
      </w:r>
      <w:r w:rsidRPr="006D5CFA">
        <w:rPr>
          <w:b/>
          <w:lang w:val="de-DE"/>
        </w:rPr>
        <w:t>SAA</w:t>
      </w:r>
      <w:ins w:id="553" w:author="Janik Vonrotz" w:date="2016-01-04T16:55:00Z">
        <w:r w:rsidR="00154213" w:rsidRPr="00154213">
          <w:rPr>
            <w:lang w:val="de-DE"/>
            <w:rPrChange w:id="554" w:author="Janik Vonrotz" w:date="2016-01-04T16:55:00Z">
              <w:rPr>
                <w:b/>
                <w:lang w:val="de-DE"/>
              </w:rPr>
            </w:rPrChange>
          </w:rPr>
          <w:fldChar w:fldCharType="begin"/>
        </w:r>
        <w:r w:rsidR="00154213" w:rsidRPr="00154213">
          <w:instrText xml:space="preserve"> XE "</w:instrText>
        </w:r>
      </w:ins>
      <w:r w:rsidR="00154213" w:rsidRPr="00154213">
        <w:rPr>
          <w:lang w:val="de-DE"/>
          <w:rPrChange w:id="555" w:author="Janik Vonrotz" w:date="2016-01-04T16:55:00Z">
            <w:rPr>
              <w:b/>
              <w:lang w:val="de-DE"/>
            </w:rPr>
          </w:rPrChange>
        </w:rPr>
        <w:instrText>Stateless Address Autoconfiguration – SAA</w:instrText>
      </w:r>
      <w:ins w:id="556" w:author="Janik Vonrotz" w:date="2016-01-04T16:55:00Z">
        <w:r w:rsidR="00154213" w:rsidRPr="00154213">
          <w:instrText xml:space="preserve">" </w:instrText>
        </w:r>
        <w:r w:rsidR="00154213" w:rsidRPr="00154213">
          <w:rPr>
            <w:lang w:val="de-DE"/>
            <w:rPrChange w:id="557" w:author="Janik Vonrotz" w:date="2016-01-04T16:55:00Z">
              <w:rPr>
                <w:b/>
                <w:lang w:val="de-DE"/>
              </w:rPr>
            </w:rPrChange>
          </w:rPr>
          <w:fldChar w:fldCharType="end"/>
        </w:r>
      </w:ins>
    </w:p>
    <w:p w14:paraId="262404CA" w14:textId="1C6E92D4" w:rsidR="006D5CFA" w:rsidRDefault="006D5CFA" w:rsidP="00C94E51">
      <w:pPr>
        <w:rPr>
          <w:lang w:val="de-DE"/>
        </w:rPr>
      </w:pPr>
      <w:r>
        <w:rPr>
          <w:lang w:val="de-DE"/>
        </w:rPr>
        <w:lastRenderedPageBreak/>
        <w:t>Netzwerkkonfiguration</w:t>
      </w:r>
      <w:r w:rsidR="00607109">
        <w:rPr>
          <w:lang w:val="de-DE"/>
        </w:rPr>
        <w:t xml:space="preserve"> </w:t>
      </w:r>
      <w:r>
        <w:rPr>
          <w:lang w:val="de-DE"/>
        </w:rPr>
        <w:t>von</w:t>
      </w:r>
      <w:r w:rsidR="00607109">
        <w:rPr>
          <w:lang w:val="de-DE"/>
        </w:rPr>
        <w:t xml:space="preserve"> </w:t>
      </w:r>
      <w:r>
        <w:rPr>
          <w:lang w:val="de-DE"/>
        </w:rPr>
        <w:t>Hand.</w:t>
      </w:r>
    </w:p>
    <w:p w14:paraId="02F68CB9" w14:textId="6C373FE7" w:rsidR="00C94E51" w:rsidRDefault="00C94E51" w:rsidP="00C94E51">
      <w:pPr>
        <w:pStyle w:val="Listenabsatz"/>
        <w:numPr>
          <w:ilvl w:val="0"/>
          <w:numId w:val="6"/>
        </w:numPr>
        <w:rPr>
          <w:lang w:val="de-DE"/>
        </w:rPr>
      </w:pPr>
      <w:r w:rsidRPr="00C94E51">
        <w:rPr>
          <w:lang w:val="de-DE"/>
        </w:rPr>
        <w:t>Link-Local</w:t>
      </w:r>
      <w:r w:rsidR="00607109">
        <w:rPr>
          <w:lang w:val="de-DE"/>
        </w:rPr>
        <w:t xml:space="preserve"> </w:t>
      </w:r>
      <w:r w:rsidRPr="00C94E51">
        <w:rPr>
          <w:lang w:val="de-DE"/>
        </w:rPr>
        <w:t>mit</w:t>
      </w:r>
      <w:r w:rsidR="00607109">
        <w:rPr>
          <w:lang w:val="de-DE"/>
        </w:rPr>
        <w:t xml:space="preserve"> </w:t>
      </w:r>
      <w:r w:rsidRPr="00C94E51">
        <w:rPr>
          <w:lang w:val="de-DE"/>
        </w:rPr>
        <w:t>EUI-64</w:t>
      </w:r>
      <w:r w:rsidR="00607109">
        <w:rPr>
          <w:lang w:val="de-DE"/>
        </w:rPr>
        <w:t xml:space="preserve"> </w:t>
      </w:r>
      <w:r w:rsidRPr="00C94E51">
        <w:rPr>
          <w:lang w:val="de-DE"/>
        </w:rPr>
        <w:t>Formation</w:t>
      </w:r>
      <w:r w:rsidR="00607109">
        <w:rPr>
          <w:lang w:val="de-DE"/>
        </w:rPr>
        <w:t xml:space="preserve"> </w:t>
      </w:r>
      <w:r w:rsidRPr="00C94E51">
        <w:rPr>
          <w:lang w:val="de-DE"/>
        </w:rPr>
        <w:t>erzeugen</w:t>
      </w:r>
    </w:p>
    <w:p w14:paraId="1391AF5D" w14:textId="3FE94260" w:rsidR="00C94E51" w:rsidRDefault="00C94E51" w:rsidP="00C94E51">
      <w:pPr>
        <w:pStyle w:val="Listenabsatz"/>
        <w:numPr>
          <w:ilvl w:val="0"/>
          <w:numId w:val="6"/>
        </w:numPr>
        <w:rPr>
          <w:lang w:val="de-DE"/>
        </w:rPr>
      </w:pPr>
      <w:r>
        <w:rPr>
          <w:lang w:val="de-DE"/>
        </w:rPr>
        <w:t>Die</w:t>
      </w:r>
      <w:r w:rsidR="00607109">
        <w:rPr>
          <w:lang w:val="de-DE"/>
        </w:rPr>
        <w:t xml:space="preserve"> </w:t>
      </w:r>
      <w:r>
        <w:rPr>
          <w:lang w:val="de-DE"/>
        </w:rPr>
        <w:t>zugehörige</w:t>
      </w:r>
      <w:r w:rsidR="00607109">
        <w:rPr>
          <w:lang w:val="de-DE"/>
        </w:rPr>
        <w:t xml:space="preserve"> </w:t>
      </w:r>
      <w:r>
        <w:rPr>
          <w:lang w:val="de-DE"/>
        </w:rPr>
        <w:t>Solicited-Node</w:t>
      </w:r>
      <w:r w:rsidR="00607109">
        <w:rPr>
          <w:lang w:val="de-DE"/>
        </w:rPr>
        <w:t xml:space="preserve"> </w:t>
      </w:r>
      <w:r>
        <w:rPr>
          <w:lang w:val="de-DE"/>
        </w:rPr>
        <w:t>Multicast</w:t>
      </w:r>
      <w:r w:rsidR="00607109">
        <w:rPr>
          <w:lang w:val="de-DE"/>
        </w:rPr>
        <w:t xml:space="preserve"> </w:t>
      </w:r>
      <w:r>
        <w:rPr>
          <w:lang w:val="de-DE"/>
        </w:rPr>
        <w:t>auf</w:t>
      </w:r>
      <w:r w:rsidR="00607109">
        <w:rPr>
          <w:lang w:val="de-DE"/>
        </w:rPr>
        <w:t xml:space="preserve"> </w:t>
      </w:r>
      <w:r>
        <w:rPr>
          <w:lang w:val="de-DE"/>
        </w:rPr>
        <w:t>Einmaligkeit</w:t>
      </w:r>
      <w:r w:rsidR="00607109">
        <w:rPr>
          <w:lang w:val="de-DE"/>
        </w:rPr>
        <w:t xml:space="preserve"> </w:t>
      </w:r>
      <w:r>
        <w:rPr>
          <w:lang w:val="de-DE"/>
        </w:rPr>
        <w:t>prüfen</w:t>
      </w:r>
    </w:p>
    <w:p w14:paraId="04389BF1" w14:textId="6104364A" w:rsidR="00C94E51" w:rsidRDefault="00C94E51" w:rsidP="00C94E51">
      <w:pPr>
        <w:pStyle w:val="Listenabsatz"/>
        <w:numPr>
          <w:ilvl w:val="0"/>
          <w:numId w:val="6"/>
        </w:numPr>
        <w:rPr>
          <w:lang w:val="de-DE"/>
        </w:rPr>
      </w:pPr>
      <w:r>
        <w:rPr>
          <w:lang w:val="de-DE"/>
        </w:rPr>
        <w:t>Router</w:t>
      </w:r>
      <w:r w:rsidR="00607109">
        <w:rPr>
          <w:lang w:val="de-DE"/>
        </w:rPr>
        <w:t xml:space="preserve"> </w:t>
      </w:r>
      <w:r>
        <w:rPr>
          <w:lang w:val="de-DE"/>
        </w:rPr>
        <w:t>Solicitation</w:t>
      </w:r>
      <w:r w:rsidR="00607109">
        <w:rPr>
          <w:lang w:val="de-DE"/>
        </w:rPr>
        <w:t xml:space="preserve"> </w:t>
      </w:r>
      <w:r>
        <w:rPr>
          <w:lang w:val="de-DE"/>
        </w:rPr>
        <w:t>an</w:t>
      </w:r>
      <w:r w:rsidR="00607109">
        <w:rPr>
          <w:lang w:val="de-DE"/>
        </w:rPr>
        <w:t xml:space="preserve"> </w:t>
      </w:r>
      <w:r>
        <w:rPr>
          <w:lang w:val="de-DE"/>
        </w:rPr>
        <w:t>FF02::2</w:t>
      </w:r>
    </w:p>
    <w:p w14:paraId="31C5E195" w14:textId="37211CF2" w:rsidR="006D5CFA" w:rsidRDefault="006D5CFA" w:rsidP="00C94E51">
      <w:pPr>
        <w:pStyle w:val="Listenabsatz"/>
        <w:numPr>
          <w:ilvl w:val="0"/>
          <w:numId w:val="6"/>
        </w:numPr>
        <w:rPr>
          <w:lang w:val="de-DE"/>
        </w:rPr>
      </w:pPr>
      <w:r>
        <w:rPr>
          <w:lang w:val="de-DE"/>
        </w:rPr>
        <w:t>Router</w:t>
      </w:r>
      <w:r w:rsidR="00607109">
        <w:rPr>
          <w:lang w:val="de-DE"/>
        </w:rPr>
        <w:t xml:space="preserve"> </w:t>
      </w:r>
      <w:r>
        <w:rPr>
          <w:lang w:val="de-DE"/>
        </w:rPr>
        <w:t>Advertiment</w:t>
      </w:r>
      <w:r w:rsidR="00607109">
        <w:rPr>
          <w:lang w:val="de-DE"/>
        </w:rPr>
        <w:t xml:space="preserve"> </w:t>
      </w:r>
      <w:r>
        <w:rPr>
          <w:lang w:val="de-DE"/>
        </w:rPr>
        <w:t>mit</w:t>
      </w:r>
      <w:r w:rsidR="00607109">
        <w:rPr>
          <w:lang w:val="de-DE"/>
        </w:rPr>
        <w:t xml:space="preserve"> </w:t>
      </w:r>
      <w:r>
        <w:rPr>
          <w:lang w:val="de-DE"/>
        </w:rPr>
        <w:t>Netzparametern</w:t>
      </w:r>
      <w:r w:rsidR="00607109">
        <w:rPr>
          <w:lang w:val="de-DE"/>
        </w:rPr>
        <w:t xml:space="preserve"> </w:t>
      </w:r>
      <w:r>
        <w:rPr>
          <w:lang w:val="de-DE"/>
        </w:rPr>
        <w:t>empfangen</w:t>
      </w:r>
    </w:p>
    <w:p w14:paraId="64E53342" w14:textId="437B2695" w:rsidR="006D5CFA" w:rsidRDefault="006D5CFA" w:rsidP="00C94E51">
      <w:pPr>
        <w:pStyle w:val="Listenabsatz"/>
        <w:numPr>
          <w:ilvl w:val="0"/>
          <w:numId w:val="6"/>
        </w:numPr>
        <w:rPr>
          <w:lang w:val="de-DE"/>
        </w:rPr>
      </w:pPr>
      <w:r>
        <w:rPr>
          <w:lang w:val="de-DE"/>
        </w:rPr>
        <w:t>Neighbor-Advertisment</w:t>
      </w:r>
      <w:r w:rsidR="00607109">
        <w:rPr>
          <w:lang w:val="de-DE"/>
        </w:rPr>
        <w:t xml:space="preserve"> </w:t>
      </w:r>
      <w:r>
        <w:rPr>
          <w:lang w:val="de-DE"/>
        </w:rPr>
        <w:t>an</w:t>
      </w:r>
      <w:r w:rsidR="00607109">
        <w:rPr>
          <w:lang w:val="de-DE"/>
        </w:rPr>
        <w:t xml:space="preserve"> </w:t>
      </w:r>
      <w:r>
        <w:rPr>
          <w:lang w:val="de-DE"/>
        </w:rPr>
        <w:t>FF02:1</w:t>
      </w:r>
    </w:p>
    <w:p w14:paraId="4BBB5CEA" w14:textId="41DC097A" w:rsidR="006D5CFA" w:rsidRPr="004242F8" w:rsidRDefault="006D5CFA" w:rsidP="006D5CFA">
      <w:pPr>
        <w:rPr>
          <w:b/>
          <w:lang w:val="de-DE"/>
        </w:rPr>
      </w:pPr>
      <w:r w:rsidRPr="004242F8">
        <w:rPr>
          <w:b/>
          <w:lang w:val="de-DE"/>
        </w:rPr>
        <w:t>Stateful</w:t>
      </w:r>
      <w:r w:rsidR="00607109" w:rsidRPr="004242F8">
        <w:rPr>
          <w:b/>
          <w:lang w:val="de-DE"/>
        </w:rPr>
        <w:t xml:space="preserve"> </w:t>
      </w:r>
      <w:r w:rsidRPr="004242F8">
        <w:rPr>
          <w:b/>
          <w:lang w:val="de-DE"/>
        </w:rPr>
        <w:t>Autoconfiguration</w:t>
      </w:r>
      <w:r w:rsidR="00607109" w:rsidRPr="004242F8">
        <w:rPr>
          <w:b/>
          <w:lang w:val="de-DE"/>
        </w:rPr>
        <w:t xml:space="preserve"> </w:t>
      </w:r>
      <w:r w:rsidRPr="004242F8">
        <w:rPr>
          <w:b/>
          <w:lang w:val="de-DE"/>
        </w:rPr>
        <w:t>mit</w:t>
      </w:r>
      <w:r w:rsidR="00607109" w:rsidRPr="004242F8">
        <w:rPr>
          <w:b/>
          <w:lang w:val="de-DE"/>
        </w:rPr>
        <w:t xml:space="preserve"> </w:t>
      </w:r>
      <w:r w:rsidRPr="004242F8">
        <w:rPr>
          <w:b/>
          <w:lang w:val="de-DE"/>
        </w:rPr>
        <w:t>DHCPv6</w:t>
      </w:r>
    </w:p>
    <w:p w14:paraId="0DF69201" w14:textId="0C6648C7" w:rsidR="006D5CFA" w:rsidRPr="006D5CFA" w:rsidRDefault="006D5CFA" w:rsidP="006D5CFA">
      <w:pPr>
        <w:pStyle w:val="Listenabsatz"/>
        <w:numPr>
          <w:ilvl w:val="0"/>
          <w:numId w:val="7"/>
        </w:numPr>
        <w:rPr>
          <w:lang w:val="de-DE"/>
        </w:rPr>
      </w:pPr>
      <w:r w:rsidRPr="006D5CFA">
        <w:rPr>
          <w:lang w:val="de-DE"/>
        </w:rPr>
        <w:t>Nach</w:t>
      </w:r>
      <w:r w:rsidR="00607109">
        <w:rPr>
          <w:lang w:val="de-DE"/>
        </w:rPr>
        <w:t xml:space="preserve"> </w:t>
      </w:r>
      <w:r w:rsidRPr="006D5CFA">
        <w:rPr>
          <w:lang w:val="de-DE"/>
        </w:rPr>
        <w:t>SAA</w:t>
      </w:r>
      <w:r w:rsidR="00607109">
        <w:rPr>
          <w:lang w:val="de-DE"/>
        </w:rPr>
        <w:t xml:space="preserve"> </w:t>
      </w:r>
      <w:r w:rsidRPr="006D5CFA">
        <w:rPr>
          <w:lang w:val="de-DE"/>
        </w:rPr>
        <w:t>DHCPv6</w:t>
      </w:r>
      <w:r w:rsidR="00607109">
        <w:rPr>
          <w:lang w:val="de-DE"/>
        </w:rPr>
        <w:t xml:space="preserve"> </w:t>
      </w:r>
      <w:r w:rsidRPr="006D5CFA">
        <w:rPr>
          <w:lang w:val="de-DE"/>
        </w:rPr>
        <w:t>Request</w:t>
      </w:r>
      <w:r w:rsidR="00607109">
        <w:rPr>
          <w:lang w:val="de-DE"/>
        </w:rPr>
        <w:t xml:space="preserve"> </w:t>
      </w:r>
      <w:r w:rsidRPr="006D5CFA">
        <w:rPr>
          <w:lang w:val="de-DE"/>
        </w:rPr>
        <w:t>via</w:t>
      </w:r>
      <w:r w:rsidR="00607109">
        <w:rPr>
          <w:lang w:val="de-DE"/>
        </w:rPr>
        <w:t xml:space="preserve"> </w:t>
      </w:r>
      <w:r w:rsidRPr="006D5CFA">
        <w:rPr>
          <w:lang w:val="de-DE"/>
        </w:rPr>
        <w:t>UDP</w:t>
      </w:r>
      <w:r w:rsidR="00607109">
        <w:rPr>
          <w:lang w:val="de-DE"/>
        </w:rPr>
        <w:t xml:space="preserve"> </w:t>
      </w:r>
      <w:r w:rsidRPr="006D5CFA">
        <w:rPr>
          <w:lang w:val="de-DE"/>
        </w:rPr>
        <w:t>an</w:t>
      </w:r>
      <w:r w:rsidR="00607109">
        <w:rPr>
          <w:lang w:val="de-DE"/>
        </w:rPr>
        <w:t xml:space="preserve"> </w:t>
      </w:r>
      <w:r w:rsidRPr="006D5CFA">
        <w:rPr>
          <w:lang w:val="de-DE"/>
        </w:rPr>
        <w:t>Port</w:t>
      </w:r>
      <w:r w:rsidR="00607109">
        <w:rPr>
          <w:lang w:val="de-DE"/>
        </w:rPr>
        <w:t xml:space="preserve"> </w:t>
      </w:r>
      <w:r w:rsidRPr="006D5CFA">
        <w:rPr>
          <w:lang w:val="de-DE"/>
        </w:rPr>
        <w:t>546;</w:t>
      </w:r>
      <w:r w:rsidR="00607109">
        <w:rPr>
          <w:lang w:val="de-DE"/>
        </w:rPr>
        <w:t xml:space="preserve"> </w:t>
      </w:r>
      <w:r w:rsidRPr="006D5CFA">
        <w:rPr>
          <w:lang w:val="de-DE"/>
        </w:rPr>
        <w:t>Identifiziert</w:t>
      </w:r>
      <w:r w:rsidR="00607109">
        <w:rPr>
          <w:lang w:val="de-DE"/>
        </w:rPr>
        <w:t xml:space="preserve"> </w:t>
      </w:r>
      <w:r w:rsidRPr="006D5CFA">
        <w:rPr>
          <w:lang w:val="de-DE"/>
        </w:rPr>
        <w:t>durch</w:t>
      </w:r>
      <w:r w:rsidR="00607109">
        <w:rPr>
          <w:lang w:val="de-DE"/>
        </w:rPr>
        <w:t xml:space="preserve"> </w:t>
      </w:r>
      <w:r w:rsidRPr="006D5CFA">
        <w:rPr>
          <w:lang w:val="de-DE"/>
        </w:rPr>
        <w:t>DUID</w:t>
      </w:r>
      <w:r w:rsidR="00607109">
        <w:rPr>
          <w:lang w:val="de-DE"/>
        </w:rPr>
        <w:t xml:space="preserve"> </w:t>
      </w:r>
      <w:r w:rsidRPr="006D5CFA">
        <w:rPr>
          <w:lang w:val="de-DE"/>
        </w:rPr>
        <w:t>und</w:t>
      </w:r>
      <w:r w:rsidR="00607109">
        <w:rPr>
          <w:lang w:val="de-DE"/>
        </w:rPr>
        <w:t xml:space="preserve"> </w:t>
      </w:r>
      <w:r w:rsidRPr="006D5CFA">
        <w:rPr>
          <w:lang w:val="de-DE"/>
        </w:rPr>
        <w:t>IAIDs</w:t>
      </w:r>
      <w:r w:rsidR="00607109">
        <w:rPr>
          <w:lang w:val="de-DE"/>
        </w:rPr>
        <w:t xml:space="preserve"> </w:t>
      </w:r>
      <w:r w:rsidRPr="006D5CFA">
        <w:rPr>
          <w:lang w:val="de-DE"/>
        </w:rPr>
        <w:t>(eindeutige</w:t>
      </w:r>
      <w:r w:rsidR="00607109">
        <w:rPr>
          <w:lang w:val="de-DE"/>
        </w:rPr>
        <w:t xml:space="preserve"> </w:t>
      </w:r>
      <w:r w:rsidRPr="006D5CFA">
        <w:rPr>
          <w:lang w:val="de-DE"/>
        </w:rPr>
        <w:t>IDs,</w:t>
      </w:r>
      <w:r w:rsidR="00607109">
        <w:rPr>
          <w:lang w:val="de-DE"/>
        </w:rPr>
        <w:t xml:space="preserve"> </w:t>
      </w:r>
      <w:r w:rsidRPr="006D5CFA">
        <w:rPr>
          <w:lang w:val="de-DE"/>
        </w:rPr>
        <w:t>die</w:t>
      </w:r>
      <w:r w:rsidR="00607109">
        <w:rPr>
          <w:lang w:val="de-DE"/>
        </w:rPr>
        <w:t xml:space="preserve"> </w:t>
      </w:r>
      <w:r w:rsidRPr="006D5CFA">
        <w:rPr>
          <w:lang w:val="de-DE"/>
        </w:rPr>
        <w:t>bei</w:t>
      </w:r>
      <w:r w:rsidR="00607109">
        <w:rPr>
          <w:lang w:val="de-DE"/>
        </w:rPr>
        <w:t xml:space="preserve"> </w:t>
      </w:r>
      <w:r w:rsidRPr="006D5CFA">
        <w:rPr>
          <w:lang w:val="de-DE"/>
        </w:rPr>
        <w:t>Neustart</w:t>
      </w:r>
      <w:r w:rsidR="00607109">
        <w:rPr>
          <w:lang w:val="de-DE"/>
        </w:rPr>
        <w:t xml:space="preserve"> </w:t>
      </w:r>
      <w:r w:rsidRPr="006D5CFA">
        <w:rPr>
          <w:lang w:val="de-DE"/>
        </w:rPr>
        <w:t>nicht</w:t>
      </w:r>
      <w:r w:rsidR="00607109">
        <w:rPr>
          <w:lang w:val="de-DE"/>
        </w:rPr>
        <w:t xml:space="preserve"> </w:t>
      </w:r>
      <w:r w:rsidRPr="006D5CFA">
        <w:rPr>
          <w:lang w:val="de-DE"/>
        </w:rPr>
        <w:t>ändern</w:t>
      </w:r>
      <w:r w:rsidR="00607109">
        <w:rPr>
          <w:lang w:val="de-DE"/>
        </w:rPr>
        <w:t xml:space="preserve"> </w:t>
      </w:r>
      <w:r w:rsidRPr="006D5CFA">
        <w:rPr>
          <w:lang w:val="de-DE"/>
        </w:rPr>
        <w:t>=</w:t>
      </w:r>
      <w:r w:rsidR="00607109">
        <w:rPr>
          <w:lang w:val="de-DE"/>
        </w:rPr>
        <w:t xml:space="preserve"> </w:t>
      </w:r>
      <w:r w:rsidRPr="006D5CFA">
        <w:rPr>
          <w:lang w:val="de-DE"/>
        </w:rPr>
        <w:t>Rolle</w:t>
      </w:r>
      <w:r w:rsidR="00607109">
        <w:rPr>
          <w:lang w:val="de-DE"/>
        </w:rPr>
        <w:t xml:space="preserve"> </w:t>
      </w:r>
      <w:r w:rsidRPr="006D5CFA">
        <w:rPr>
          <w:lang w:val="de-DE"/>
        </w:rPr>
        <w:t>der</w:t>
      </w:r>
      <w:r w:rsidR="00607109">
        <w:rPr>
          <w:lang w:val="de-DE"/>
        </w:rPr>
        <w:t xml:space="preserve"> </w:t>
      </w:r>
      <w:r w:rsidRPr="006D5CFA">
        <w:rPr>
          <w:lang w:val="de-DE"/>
        </w:rPr>
        <w:t>MAC-Adresse</w:t>
      </w:r>
      <w:r w:rsidR="00607109">
        <w:rPr>
          <w:lang w:val="de-DE"/>
        </w:rPr>
        <w:t xml:space="preserve"> </w:t>
      </w:r>
      <w:r w:rsidRPr="006D5CFA">
        <w:rPr>
          <w:lang w:val="de-DE"/>
        </w:rPr>
        <w:t>in</w:t>
      </w:r>
      <w:r w:rsidR="00607109">
        <w:rPr>
          <w:lang w:val="de-DE"/>
        </w:rPr>
        <w:t xml:space="preserve"> </w:t>
      </w:r>
      <w:r w:rsidRPr="006D5CFA">
        <w:rPr>
          <w:lang w:val="de-DE"/>
        </w:rPr>
        <w:t>IPv4)</w:t>
      </w:r>
      <w:r w:rsidR="00607109">
        <w:rPr>
          <w:lang w:val="de-DE"/>
        </w:rPr>
        <w:t xml:space="preserve"> </w:t>
      </w:r>
    </w:p>
    <w:p w14:paraId="198F8AB5" w14:textId="715A8B8C" w:rsidR="006D5CFA" w:rsidRDefault="006D5CFA" w:rsidP="006D5CFA">
      <w:pPr>
        <w:pStyle w:val="Listenabsatz"/>
        <w:numPr>
          <w:ilvl w:val="0"/>
          <w:numId w:val="7"/>
        </w:numPr>
        <w:rPr>
          <w:lang w:val="de-DE"/>
        </w:rPr>
      </w:pPr>
      <w:r w:rsidRPr="006D5CFA">
        <w:rPr>
          <w:lang w:val="de-DE"/>
        </w:rPr>
        <w:t>Antwort</w:t>
      </w:r>
      <w:r w:rsidR="00607109">
        <w:rPr>
          <w:lang w:val="de-DE"/>
        </w:rPr>
        <w:t xml:space="preserve"> </w:t>
      </w:r>
      <w:r w:rsidRPr="006D5CFA">
        <w:rPr>
          <w:lang w:val="de-DE"/>
        </w:rPr>
        <w:t>enthält</w:t>
      </w:r>
      <w:r w:rsidR="00607109">
        <w:rPr>
          <w:lang w:val="de-DE"/>
        </w:rPr>
        <w:t xml:space="preserve"> </w:t>
      </w:r>
      <w:r w:rsidRPr="006D5CFA">
        <w:rPr>
          <w:lang w:val="de-DE"/>
        </w:rPr>
        <w:t>DNS,</w:t>
      </w:r>
      <w:r w:rsidR="00607109">
        <w:rPr>
          <w:lang w:val="de-DE"/>
        </w:rPr>
        <w:t xml:space="preserve"> </w:t>
      </w:r>
      <w:r w:rsidRPr="006D5CFA">
        <w:rPr>
          <w:lang w:val="de-DE"/>
        </w:rPr>
        <w:t>NTP,</w:t>
      </w:r>
      <w:r w:rsidR="00607109">
        <w:rPr>
          <w:lang w:val="de-DE"/>
        </w:rPr>
        <w:t xml:space="preserve"> </w:t>
      </w:r>
      <w:r w:rsidRPr="006D5CFA">
        <w:rPr>
          <w:lang w:val="de-DE"/>
        </w:rPr>
        <w:t>SIP,</w:t>
      </w:r>
      <w:r w:rsidR="00607109">
        <w:rPr>
          <w:lang w:val="de-DE"/>
        </w:rPr>
        <w:t xml:space="preserve"> </w:t>
      </w:r>
      <w:r w:rsidRPr="006D5CFA">
        <w:rPr>
          <w:lang w:val="de-DE"/>
        </w:rPr>
        <w:t>NIS,</w:t>
      </w:r>
      <w:r w:rsidR="00607109">
        <w:rPr>
          <w:lang w:val="de-DE"/>
        </w:rPr>
        <w:t xml:space="preserve"> </w:t>
      </w:r>
      <w:r w:rsidRPr="006D5CFA">
        <w:rPr>
          <w:lang w:val="de-DE"/>
        </w:rPr>
        <w:t>…</w:t>
      </w:r>
      <w:r w:rsidR="00607109">
        <w:rPr>
          <w:lang w:val="de-DE"/>
        </w:rPr>
        <w:t xml:space="preserve"> </w:t>
      </w:r>
      <w:r w:rsidRPr="006D5CFA">
        <w:rPr>
          <w:lang w:val="de-DE"/>
        </w:rPr>
        <w:t>mit</w:t>
      </w:r>
      <w:r w:rsidR="00607109">
        <w:rPr>
          <w:lang w:val="de-DE"/>
        </w:rPr>
        <w:t xml:space="preserve"> </w:t>
      </w:r>
      <w:r w:rsidRPr="006D5CFA">
        <w:rPr>
          <w:lang w:val="de-DE"/>
        </w:rPr>
        <w:t>Ablaufdatum</w:t>
      </w:r>
    </w:p>
    <w:p w14:paraId="008E8248" w14:textId="1BB6932C" w:rsidR="006D5CFA" w:rsidRPr="00154213" w:rsidRDefault="006D5CFA" w:rsidP="006D5CFA">
      <w:pPr>
        <w:rPr>
          <w:lang w:val="en-GB"/>
          <w:rPrChange w:id="558" w:author="Janik Vonrotz" w:date="2016-01-04T16:55:00Z">
            <w:rPr>
              <w:b/>
              <w:lang w:val="en-GB"/>
            </w:rPr>
          </w:rPrChange>
        </w:rPr>
      </w:pPr>
      <w:r w:rsidRPr="0030780C">
        <w:rPr>
          <w:b/>
          <w:lang w:val="en-GB"/>
        </w:rPr>
        <w:t>Neighbor</w:t>
      </w:r>
      <w:r w:rsidR="00607109">
        <w:rPr>
          <w:b/>
          <w:lang w:val="en-GB"/>
        </w:rPr>
        <w:t xml:space="preserve"> </w:t>
      </w:r>
      <w:r w:rsidRPr="0030780C">
        <w:rPr>
          <w:b/>
          <w:lang w:val="en-GB"/>
        </w:rPr>
        <w:t>Detection</w:t>
      </w:r>
      <w:r w:rsidR="00607109">
        <w:rPr>
          <w:b/>
          <w:lang w:val="en-GB"/>
        </w:rPr>
        <w:t xml:space="preserve"> </w:t>
      </w:r>
      <w:r w:rsidRPr="0030780C">
        <w:rPr>
          <w:b/>
          <w:lang w:val="en-GB"/>
        </w:rPr>
        <w:t>Protocol</w:t>
      </w:r>
      <w:r w:rsidR="00872BB4">
        <w:rPr>
          <w:b/>
          <w:lang w:val="en-GB"/>
        </w:rPr>
        <w:t xml:space="preserve"> (NDP)</w:t>
      </w:r>
      <w:ins w:id="559" w:author="Janik Vonrotz" w:date="2016-01-04T16:55:00Z">
        <w:r w:rsidR="00154213" w:rsidRPr="00154213">
          <w:rPr>
            <w:lang w:val="en-GB"/>
            <w:rPrChange w:id="560" w:author="Janik Vonrotz" w:date="2016-01-04T16:55:00Z">
              <w:rPr>
                <w:b/>
                <w:lang w:val="en-GB"/>
              </w:rPr>
            </w:rPrChange>
          </w:rPr>
          <w:fldChar w:fldCharType="begin"/>
        </w:r>
        <w:r w:rsidR="00154213" w:rsidRPr="00801592">
          <w:rPr>
            <w:lang w:val="en-GB"/>
            <w:rPrChange w:id="561" w:author="Janik Vonrotz" w:date="2016-01-04T17:38:00Z">
              <w:rPr/>
            </w:rPrChange>
          </w:rPr>
          <w:instrText xml:space="preserve"> XE "</w:instrText>
        </w:r>
      </w:ins>
      <w:r w:rsidR="00154213" w:rsidRPr="00154213">
        <w:rPr>
          <w:lang w:val="en-GB"/>
          <w:rPrChange w:id="562" w:author="Janik Vonrotz" w:date="2016-01-04T16:55:00Z">
            <w:rPr>
              <w:b/>
              <w:lang w:val="en-GB"/>
            </w:rPr>
          </w:rPrChange>
        </w:rPr>
        <w:instrText>Neighbor Detection Protocol (NDP)</w:instrText>
      </w:r>
      <w:ins w:id="563" w:author="Janik Vonrotz" w:date="2016-01-04T16:55:00Z">
        <w:r w:rsidR="00154213" w:rsidRPr="00801592">
          <w:rPr>
            <w:lang w:val="en-GB"/>
            <w:rPrChange w:id="564" w:author="Janik Vonrotz" w:date="2016-01-04T17:38:00Z">
              <w:rPr/>
            </w:rPrChange>
          </w:rPr>
          <w:instrText xml:space="preserve">" </w:instrText>
        </w:r>
        <w:r w:rsidR="00154213" w:rsidRPr="00154213">
          <w:rPr>
            <w:lang w:val="en-GB"/>
            <w:rPrChange w:id="565" w:author="Janik Vonrotz" w:date="2016-01-04T16:55:00Z">
              <w:rPr>
                <w:b/>
                <w:lang w:val="en-GB"/>
              </w:rPr>
            </w:rPrChange>
          </w:rPr>
          <w:fldChar w:fldCharType="end"/>
        </w:r>
      </w:ins>
    </w:p>
    <w:p w14:paraId="00DBC489" w14:textId="1C6C7DA0" w:rsidR="006D5CFA" w:rsidRPr="0030780C" w:rsidRDefault="00A64D97" w:rsidP="006D5CFA">
      <w:pPr>
        <w:rPr>
          <w:lang w:val="en-GB"/>
        </w:rPr>
      </w:pPr>
      <w:r>
        <w:rPr>
          <w:lang w:val="en-GB"/>
        </w:rPr>
        <w:t>IPv</w:t>
      </w:r>
      <w:r w:rsidR="006D5CFA" w:rsidRPr="0030780C">
        <w:rPr>
          <w:lang w:val="en-GB"/>
        </w:rPr>
        <w:t>4</w:t>
      </w:r>
      <w:r w:rsidR="00607109">
        <w:rPr>
          <w:lang w:val="en-GB"/>
        </w:rPr>
        <w:t xml:space="preserve"> </w:t>
      </w:r>
      <w:r w:rsidR="006D5CFA" w:rsidRPr="0030780C">
        <w:rPr>
          <w:lang w:val="en-GB"/>
        </w:rPr>
        <w:t>equivalent</w:t>
      </w:r>
      <w:r w:rsidR="00607109">
        <w:rPr>
          <w:lang w:val="en-GB"/>
        </w:rPr>
        <w:t xml:space="preserve"> </w:t>
      </w:r>
      <w:r w:rsidR="006D5CFA" w:rsidRPr="0030780C">
        <w:rPr>
          <w:lang w:val="en-GB"/>
        </w:rPr>
        <w:t>ist</w:t>
      </w:r>
      <w:r w:rsidR="00607109">
        <w:rPr>
          <w:lang w:val="en-GB"/>
        </w:rPr>
        <w:t xml:space="preserve"> </w:t>
      </w:r>
      <w:r w:rsidR="006D5CFA" w:rsidRPr="0030780C">
        <w:rPr>
          <w:lang w:val="en-GB"/>
        </w:rPr>
        <w:t>ARP</w:t>
      </w:r>
    </w:p>
    <w:p w14:paraId="038FD647" w14:textId="26522BBC" w:rsidR="006D5CFA" w:rsidRPr="006D5CFA" w:rsidRDefault="006D5CFA" w:rsidP="006D5CFA">
      <w:pPr>
        <w:pStyle w:val="Listenabsatz"/>
        <w:numPr>
          <w:ilvl w:val="0"/>
          <w:numId w:val="8"/>
        </w:numPr>
        <w:rPr>
          <w:lang w:val="de-DE"/>
        </w:rPr>
      </w:pPr>
      <w:r w:rsidRPr="006D5CFA">
        <w:rPr>
          <w:lang w:val="de-DE"/>
        </w:rPr>
        <w:t>Neighbor</w:t>
      </w:r>
      <w:r w:rsidR="00607109">
        <w:rPr>
          <w:lang w:val="de-DE"/>
        </w:rPr>
        <w:t xml:space="preserve"> </w:t>
      </w:r>
      <w:r w:rsidRPr="006D5CFA">
        <w:rPr>
          <w:lang w:val="de-DE"/>
        </w:rPr>
        <w:t>Solicitation</w:t>
      </w:r>
      <w:r w:rsidR="00607109">
        <w:rPr>
          <w:lang w:val="de-DE"/>
        </w:rPr>
        <w:t xml:space="preserve"> </w:t>
      </w:r>
      <w:r w:rsidRPr="006D5CFA">
        <w:rPr>
          <w:lang w:val="de-DE"/>
        </w:rPr>
        <w:t>Message</w:t>
      </w:r>
      <w:r w:rsidR="00607109">
        <w:rPr>
          <w:lang w:val="de-DE"/>
        </w:rPr>
        <w:t xml:space="preserve"> </w:t>
      </w:r>
      <w:r w:rsidRPr="006D5CFA">
        <w:rPr>
          <w:lang w:val="de-DE"/>
        </w:rPr>
        <w:t>an</w:t>
      </w:r>
      <w:r w:rsidR="00607109">
        <w:rPr>
          <w:lang w:val="de-DE"/>
        </w:rPr>
        <w:t xml:space="preserve"> </w:t>
      </w:r>
      <w:r w:rsidRPr="006D5CFA">
        <w:rPr>
          <w:lang w:val="de-DE"/>
        </w:rPr>
        <w:t>Solicited</w:t>
      </w:r>
      <w:r w:rsidR="00607109">
        <w:rPr>
          <w:lang w:val="de-DE"/>
        </w:rPr>
        <w:t xml:space="preserve"> </w:t>
      </w:r>
      <w:r w:rsidRPr="006D5CFA">
        <w:rPr>
          <w:lang w:val="de-DE"/>
        </w:rPr>
        <w:t>Multicast</w:t>
      </w:r>
      <w:r w:rsidR="00607109">
        <w:rPr>
          <w:lang w:val="de-DE"/>
        </w:rPr>
        <w:t xml:space="preserve"> </w:t>
      </w:r>
      <w:r w:rsidRPr="006D5CFA">
        <w:rPr>
          <w:lang w:val="de-DE"/>
        </w:rPr>
        <w:t>Adresse</w:t>
      </w:r>
      <w:r w:rsidR="00607109">
        <w:rPr>
          <w:lang w:val="de-DE"/>
        </w:rPr>
        <w:t xml:space="preserve"> </w:t>
      </w:r>
      <w:r w:rsidRPr="006D5CFA">
        <w:rPr>
          <w:lang w:val="de-DE"/>
        </w:rPr>
        <w:t>des</w:t>
      </w:r>
      <w:r w:rsidR="00607109">
        <w:rPr>
          <w:lang w:val="de-DE"/>
        </w:rPr>
        <w:t xml:space="preserve"> </w:t>
      </w:r>
      <w:r w:rsidRPr="006D5CFA">
        <w:rPr>
          <w:lang w:val="de-DE"/>
        </w:rPr>
        <w:t>Partners</w:t>
      </w:r>
      <w:r w:rsidR="00607109">
        <w:rPr>
          <w:lang w:val="de-DE"/>
        </w:rPr>
        <w:t xml:space="preserve"> </w:t>
      </w:r>
      <w:r w:rsidRPr="006D5CFA">
        <w:rPr>
          <w:lang w:val="de-DE"/>
        </w:rPr>
        <w:t>z.B.</w:t>
      </w:r>
      <w:r w:rsidR="00607109">
        <w:rPr>
          <w:lang w:val="de-DE"/>
        </w:rPr>
        <w:t xml:space="preserve"> </w:t>
      </w:r>
      <w:r w:rsidRPr="006D5CFA">
        <w:rPr>
          <w:lang w:val="de-DE"/>
        </w:rPr>
        <w:t>FF02::1:ff12:3456</w:t>
      </w:r>
      <w:r w:rsidR="00607109">
        <w:rPr>
          <w:lang w:val="de-DE"/>
        </w:rPr>
        <w:t xml:space="preserve"> </w:t>
      </w:r>
      <w:r w:rsidRPr="006D5CFA">
        <w:rPr>
          <w:lang w:val="de-DE"/>
        </w:rPr>
        <w:t>senden</w:t>
      </w:r>
    </w:p>
    <w:p w14:paraId="69F92A43" w14:textId="062D213B" w:rsidR="006D5CFA" w:rsidRPr="006D5CFA" w:rsidRDefault="006D5CFA" w:rsidP="006D5CFA">
      <w:pPr>
        <w:pStyle w:val="Listenabsatz"/>
        <w:numPr>
          <w:ilvl w:val="0"/>
          <w:numId w:val="8"/>
        </w:numPr>
        <w:rPr>
          <w:lang w:val="de-DE"/>
        </w:rPr>
      </w:pPr>
      <w:r w:rsidRPr="006D5CFA">
        <w:rPr>
          <w:lang w:val="de-DE"/>
        </w:rPr>
        <w:t>Diese</w:t>
      </w:r>
      <w:r w:rsidR="00607109">
        <w:rPr>
          <w:lang w:val="de-DE"/>
        </w:rPr>
        <w:t xml:space="preserve"> </w:t>
      </w:r>
      <w:r w:rsidRPr="006D5CFA">
        <w:rPr>
          <w:lang w:val="de-DE"/>
        </w:rPr>
        <w:t>Solicitation</w:t>
      </w:r>
      <w:r w:rsidR="00607109">
        <w:rPr>
          <w:lang w:val="de-DE"/>
        </w:rPr>
        <w:t xml:space="preserve"> </w:t>
      </w:r>
      <w:r w:rsidRPr="006D5CFA">
        <w:rPr>
          <w:lang w:val="de-DE"/>
        </w:rPr>
        <w:t>enthält</w:t>
      </w:r>
      <w:r w:rsidR="00607109">
        <w:rPr>
          <w:lang w:val="de-DE"/>
        </w:rPr>
        <w:t xml:space="preserve"> </w:t>
      </w:r>
      <w:r w:rsidRPr="006D5CFA">
        <w:rPr>
          <w:lang w:val="de-DE"/>
        </w:rPr>
        <w:t>die</w:t>
      </w:r>
      <w:r w:rsidR="00607109">
        <w:rPr>
          <w:lang w:val="de-DE"/>
        </w:rPr>
        <w:t xml:space="preserve"> </w:t>
      </w:r>
      <w:r w:rsidRPr="006D5CFA">
        <w:rPr>
          <w:lang w:val="de-DE"/>
        </w:rPr>
        <w:t>Layer-2</w:t>
      </w:r>
      <w:r w:rsidR="00607109">
        <w:rPr>
          <w:lang w:val="de-DE"/>
        </w:rPr>
        <w:t xml:space="preserve"> </w:t>
      </w:r>
      <w:r w:rsidRPr="006D5CFA">
        <w:rPr>
          <w:lang w:val="de-DE"/>
        </w:rPr>
        <w:t>Adresse</w:t>
      </w:r>
      <w:r w:rsidR="00607109">
        <w:rPr>
          <w:lang w:val="de-DE"/>
        </w:rPr>
        <w:t xml:space="preserve"> </w:t>
      </w:r>
      <w:r w:rsidRPr="006D5CFA">
        <w:rPr>
          <w:lang w:val="de-DE"/>
        </w:rPr>
        <w:t>des</w:t>
      </w:r>
      <w:r w:rsidR="00607109">
        <w:rPr>
          <w:lang w:val="de-DE"/>
        </w:rPr>
        <w:t xml:space="preserve"> </w:t>
      </w:r>
      <w:r w:rsidRPr="006D5CFA">
        <w:rPr>
          <w:lang w:val="de-DE"/>
        </w:rPr>
        <w:t>Absenders</w:t>
      </w:r>
    </w:p>
    <w:p w14:paraId="5751DBAD" w14:textId="0757082F" w:rsidR="006D5CFA" w:rsidRPr="006D5CFA" w:rsidRDefault="006D5CFA" w:rsidP="006D5CFA">
      <w:pPr>
        <w:pStyle w:val="Listenabsatz"/>
        <w:numPr>
          <w:ilvl w:val="0"/>
          <w:numId w:val="8"/>
        </w:numPr>
        <w:rPr>
          <w:lang w:val="de-DE"/>
        </w:rPr>
      </w:pPr>
      <w:r w:rsidRPr="006D5CFA">
        <w:rPr>
          <w:lang w:val="de-DE"/>
        </w:rPr>
        <w:t>Partner</w:t>
      </w:r>
      <w:r w:rsidR="00607109">
        <w:rPr>
          <w:lang w:val="de-DE"/>
        </w:rPr>
        <w:t xml:space="preserve"> </w:t>
      </w:r>
      <w:r w:rsidRPr="006D5CFA">
        <w:rPr>
          <w:lang w:val="de-DE"/>
        </w:rPr>
        <w:t>antwortet</w:t>
      </w:r>
      <w:r w:rsidR="00607109">
        <w:rPr>
          <w:lang w:val="de-DE"/>
        </w:rPr>
        <w:t xml:space="preserve"> </w:t>
      </w:r>
      <w:r w:rsidRPr="006D5CFA">
        <w:rPr>
          <w:lang w:val="de-DE"/>
        </w:rPr>
        <w:t>mit</w:t>
      </w:r>
      <w:r w:rsidR="00607109">
        <w:rPr>
          <w:lang w:val="de-DE"/>
        </w:rPr>
        <w:t xml:space="preserve"> </w:t>
      </w:r>
      <w:r w:rsidRPr="006D5CFA">
        <w:rPr>
          <w:lang w:val="de-DE"/>
        </w:rPr>
        <w:t>Neighbor</w:t>
      </w:r>
      <w:r w:rsidR="00607109">
        <w:rPr>
          <w:lang w:val="de-DE"/>
        </w:rPr>
        <w:t xml:space="preserve"> </w:t>
      </w:r>
      <w:r w:rsidRPr="006D5CFA">
        <w:rPr>
          <w:lang w:val="de-DE"/>
        </w:rPr>
        <w:t>Advertisment,</w:t>
      </w:r>
      <w:r w:rsidR="00607109">
        <w:rPr>
          <w:lang w:val="de-DE"/>
        </w:rPr>
        <w:t xml:space="preserve"> </w:t>
      </w:r>
      <w:r w:rsidRPr="006D5CFA">
        <w:rPr>
          <w:lang w:val="de-DE"/>
        </w:rPr>
        <w:t>das</w:t>
      </w:r>
      <w:r w:rsidR="00607109">
        <w:rPr>
          <w:lang w:val="de-DE"/>
        </w:rPr>
        <w:t xml:space="preserve"> </w:t>
      </w:r>
      <w:r w:rsidRPr="006D5CFA">
        <w:rPr>
          <w:lang w:val="de-DE"/>
        </w:rPr>
        <w:t>seine</w:t>
      </w:r>
      <w:r w:rsidR="00607109">
        <w:rPr>
          <w:lang w:val="de-DE"/>
        </w:rPr>
        <w:t xml:space="preserve"> </w:t>
      </w:r>
      <w:r w:rsidRPr="006D5CFA">
        <w:rPr>
          <w:lang w:val="de-DE"/>
        </w:rPr>
        <w:t>Layer-2</w:t>
      </w:r>
      <w:r w:rsidR="00607109">
        <w:rPr>
          <w:lang w:val="de-DE"/>
        </w:rPr>
        <w:t xml:space="preserve"> </w:t>
      </w:r>
      <w:r w:rsidRPr="006D5CFA">
        <w:rPr>
          <w:lang w:val="de-DE"/>
        </w:rPr>
        <w:t>Adresse</w:t>
      </w:r>
      <w:r w:rsidR="00607109">
        <w:rPr>
          <w:lang w:val="de-DE"/>
        </w:rPr>
        <w:t xml:space="preserve"> </w:t>
      </w:r>
      <w:r w:rsidRPr="006D5CFA">
        <w:rPr>
          <w:lang w:val="de-DE"/>
        </w:rPr>
        <w:t>enthält</w:t>
      </w:r>
    </w:p>
    <w:p w14:paraId="4D807E5C" w14:textId="2A1F4504" w:rsidR="006D5CFA" w:rsidRDefault="006D5CFA" w:rsidP="006D5CFA">
      <w:pPr>
        <w:pStyle w:val="Listenabsatz"/>
        <w:numPr>
          <w:ilvl w:val="0"/>
          <w:numId w:val="8"/>
        </w:numPr>
        <w:rPr>
          <w:lang w:val="de-DE"/>
        </w:rPr>
      </w:pPr>
      <w:r w:rsidRPr="006D5CFA">
        <w:rPr>
          <w:lang w:val="de-DE"/>
        </w:rPr>
        <w:t>Beide</w:t>
      </w:r>
      <w:r w:rsidR="00607109">
        <w:rPr>
          <w:lang w:val="de-DE"/>
        </w:rPr>
        <w:t xml:space="preserve"> </w:t>
      </w:r>
      <w:r w:rsidRPr="006D5CFA">
        <w:rPr>
          <w:lang w:val="de-DE"/>
        </w:rPr>
        <w:t>können</w:t>
      </w:r>
      <w:r w:rsidR="00607109">
        <w:rPr>
          <w:lang w:val="de-DE"/>
        </w:rPr>
        <w:t xml:space="preserve"> </w:t>
      </w:r>
      <w:r w:rsidRPr="006D5CFA">
        <w:rPr>
          <w:lang w:val="de-DE"/>
        </w:rPr>
        <w:t>im</w:t>
      </w:r>
      <w:r w:rsidR="00607109">
        <w:rPr>
          <w:lang w:val="de-DE"/>
        </w:rPr>
        <w:t xml:space="preserve"> </w:t>
      </w:r>
      <w:r w:rsidRPr="006D5CFA">
        <w:rPr>
          <w:lang w:val="de-DE"/>
        </w:rPr>
        <w:t>lokalen</w:t>
      </w:r>
      <w:r w:rsidR="00607109">
        <w:rPr>
          <w:lang w:val="de-DE"/>
        </w:rPr>
        <w:t xml:space="preserve"> </w:t>
      </w:r>
      <w:r w:rsidRPr="006D5CFA">
        <w:rPr>
          <w:lang w:val="de-DE"/>
        </w:rPr>
        <w:t>Netz</w:t>
      </w:r>
      <w:r w:rsidR="00607109">
        <w:rPr>
          <w:lang w:val="de-DE"/>
        </w:rPr>
        <w:t xml:space="preserve"> </w:t>
      </w:r>
      <w:r w:rsidRPr="006D5CFA">
        <w:rPr>
          <w:lang w:val="de-DE"/>
        </w:rPr>
        <w:t>via</w:t>
      </w:r>
      <w:r w:rsidR="00607109">
        <w:rPr>
          <w:lang w:val="de-DE"/>
        </w:rPr>
        <w:t xml:space="preserve"> </w:t>
      </w:r>
      <w:r w:rsidRPr="006D5CFA">
        <w:rPr>
          <w:lang w:val="de-DE"/>
        </w:rPr>
        <w:t>MAC</w:t>
      </w:r>
      <w:r w:rsidR="00607109">
        <w:rPr>
          <w:lang w:val="de-DE"/>
        </w:rPr>
        <w:t xml:space="preserve"> </w:t>
      </w:r>
      <w:r w:rsidRPr="006D5CFA">
        <w:rPr>
          <w:lang w:val="de-DE"/>
        </w:rPr>
        <w:t>auf</w:t>
      </w:r>
      <w:r w:rsidR="00607109">
        <w:rPr>
          <w:lang w:val="de-DE"/>
        </w:rPr>
        <w:t xml:space="preserve"> </w:t>
      </w:r>
      <w:r w:rsidRPr="006D5CFA">
        <w:rPr>
          <w:lang w:val="de-DE"/>
        </w:rPr>
        <w:t>Layer</w:t>
      </w:r>
      <w:r w:rsidR="00607109">
        <w:rPr>
          <w:lang w:val="de-DE"/>
        </w:rPr>
        <w:t xml:space="preserve"> </w:t>
      </w:r>
      <w:r w:rsidRPr="006D5CFA">
        <w:rPr>
          <w:lang w:val="de-DE"/>
        </w:rPr>
        <w:t>2</w:t>
      </w:r>
      <w:r w:rsidR="00607109">
        <w:rPr>
          <w:lang w:val="de-DE"/>
        </w:rPr>
        <w:t xml:space="preserve"> </w:t>
      </w:r>
      <w:r w:rsidRPr="006D5CFA">
        <w:rPr>
          <w:lang w:val="de-DE"/>
        </w:rPr>
        <w:t>kommunizieren</w:t>
      </w:r>
    </w:p>
    <w:p w14:paraId="1BF7D87A" w14:textId="77777777" w:rsidR="00775657" w:rsidRDefault="006D5CFA">
      <w:pPr>
        <w:rPr>
          <w:ins w:id="566" w:author="Janik Vonrotz" w:date="2016-01-04T18:22:00Z"/>
          <w:lang w:val="de-DE"/>
        </w:rPr>
        <w:pPrChange w:id="567" w:author="Janik Vonrotz" w:date="2016-01-04T17:37:00Z">
          <w:pPr>
            <w:pStyle w:val="berschrift2"/>
          </w:pPr>
        </w:pPrChange>
      </w:pPr>
      <w:r w:rsidRPr="006D5CFA">
        <w:rPr>
          <w:lang w:val="de-DE"/>
        </w:rPr>
        <w:t>Wenn</w:t>
      </w:r>
      <w:r w:rsidR="00607109">
        <w:rPr>
          <w:lang w:val="de-DE"/>
        </w:rPr>
        <w:t xml:space="preserve"> </w:t>
      </w:r>
      <w:r w:rsidRPr="006D5CFA">
        <w:rPr>
          <w:lang w:val="de-DE"/>
        </w:rPr>
        <w:t>ein</w:t>
      </w:r>
      <w:r w:rsidR="00607109">
        <w:rPr>
          <w:lang w:val="de-DE"/>
        </w:rPr>
        <w:t xml:space="preserve"> </w:t>
      </w:r>
      <w:r w:rsidRPr="006D5CFA">
        <w:rPr>
          <w:lang w:val="de-DE"/>
        </w:rPr>
        <w:t>Host</w:t>
      </w:r>
      <w:r w:rsidR="00607109">
        <w:rPr>
          <w:lang w:val="de-DE"/>
        </w:rPr>
        <w:t xml:space="preserve"> </w:t>
      </w:r>
      <w:r w:rsidRPr="006D5CFA">
        <w:rPr>
          <w:lang w:val="de-DE"/>
        </w:rPr>
        <w:t>seine</w:t>
      </w:r>
      <w:r w:rsidR="00607109">
        <w:rPr>
          <w:lang w:val="de-DE"/>
        </w:rPr>
        <w:t xml:space="preserve"> </w:t>
      </w:r>
      <w:r w:rsidRPr="006D5CFA">
        <w:rPr>
          <w:lang w:val="de-DE"/>
        </w:rPr>
        <w:t>IP</w:t>
      </w:r>
      <w:r w:rsidR="00607109">
        <w:rPr>
          <w:lang w:val="de-DE"/>
        </w:rPr>
        <w:t xml:space="preserve"> </w:t>
      </w:r>
      <w:r w:rsidRPr="006D5CFA">
        <w:rPr>
          <w:lang w:val="de-DE"/>
        </w:rPr>
        <w:t>ändert,</w:t>
      </w:r>
      <w:r w:rsidR="00607109">
        <w:rPr>
          <w:lang w:val="de-DE"/>
        </w:rPr>
        <w:t xml:space="preserve"> </w:t>
      </w:r>
      <w:r w:rsidRPr="006D5CFA">
        <w:rPr>
          <w:lang w:val="de-DE"/>
        </w:rPr>
        <w:t>teilt</w:t>
      </w:r>
      <w:r w:rsidR="00607109">
        <w:rPr>
          <w:lang w:val="de-DE"/>
        </w:rPr>
        <w:t xml:space="preserve"> </w:t>
      </w:r>
      <w:r w:rsidRPr="006D5CFA">
        <w:rPr>
          <w:lang w:val="de-DE"/>
        </w:rPr>
        <w:t>er</w:t>
      </w:r>
      <w:r w:rsidR="00607109">
        <w:rPr>
          <w:lang w:val="de-DE"/>
        </w:rPr>
        <w:t xml:space="preserve"> </w:t>
      </w:r>
      <w:r w:rsidRPr="006D5CFA">
        <w:rPr>
          <w:lang w:val="de-DE"/>
        </w:rPr>
        <w:t>das</w:t>
      </w:r>
      <w:r w:rsidR="00607109">
        <w:rPr>
          <w:lang w:val="de-DE"/>
        </w:rPr>
        <w:t xml:space="preserve"> </w:t>
      </w:r>
      <w:r w:rsidRPr="006D5CFA">
        <w:rPr>
          <w:lang w:val="de-DE"/>
        </w:rPr>
        <w:t>allen</w:t>
      </w:r>
      <w:r w:rsidR="00607109">
        <w:rPr>
          <w:lang w:val="de-DE"/>
        </w:rPr>
        <w:t xml:space="preserve"> </w:t>
      </w:r>
      <w:r w:rsidRPr="006D5CFA">
        <w:rPr>
          <w:lang w:val="de-DE"/>
        </w:rPr>
        <w:t>Hosts</w:t>
      </w:r>
      <w:r w:rsidR="00607109">
        <w:rPr>
          <w:lang w:val="de-DE"/>
        </w:rPr>
        <w:t xml:space="preserve"> </w:t>
      </w:r>
      <w:r w:rsidRPr="006D5CFA">
        <w:rPr>
          <w:lang w:val="de-DE"/>
        </w:rPr>
        <w:t>über</w:t>
      </w:r>
      <w:r w:rsidR="00607109">
        <w:rPr>
          <w:lang w:val="de-DE"/>
        </w:rPr>
        <w:t xml:space="preserve"> </w:t>
      </w:r>
      <w:r w:rsidRPr="006D5CFA">
        <w:rPr>
          <w:lang w:val="de-DE"/>
        </w:rPr>
        <w:t>die</w:t>
      </w:r>
      <w:r w:rsidR="00607109">
        <w:rPr>
          <w:lang w:val="de-DE"/>
        </w:rPr>
        <w:t xml:space="preserve"> </w:t>
      </w:r>
      <w:r w:rsidRPr="006D5CFA">
        <w:rPr>
          <w:lang w:val="de-DE"/>
        </w:rPr>
        <w:t>All-Nodes</w:t>
      </w:r>
      <w:r w:rsidR="00607109">
        <w:rPr>
          <w:lang w:val="de-DE"/>
        </w:rPr>
        <w:t xml:space="preserve"> </w:t>
      </w:r>
      <w:r w:rsidRPr="006D5CFA">
        <w:rPr>
          <w:lang w:val="de-DE"/>
        </w:rPr>
        <w:t>Multicast</w:t>
      </w:r>
      <w:r w:rsidR="00607109">
        <w:rPr>
          <w:lang w:val="de-DE"/>
        </w:rPr>
        <w:t xml:space="preserve"> </w:t>
      </w:r>
      <w:r w:rsidRPr="006D5CFA">
        <w:rPr>
          <w:lang w:val="de-DE"/>
        </w:rPr>
        <w:t>Adresse</w:t>
      </w:r>
      <w:r w:rsidR="00607109">
        <w:rPr>
          <w:lang w:val="de-DE"/>
        </w:rPr>
        <w:t xml:space="preserve"> </w:t>
      </w:r>
      <w:r w:rsidRPr="006D5CFA">
        <w:rPr>
          <w:lang w:val="de-DE"/>
        </w:rPr>
        <w:t>(FF02::1)</w:t>
      </w:r>
      <w:r w:rsidR="00607109">
        <w:rPr>
          <w:lang w:val="de-DE"/>
        </w:rPr>
        <w:t xml:space="preserve"> </w:t>
      </w:r>
      <w:r w:rsidRPr="006D5CFA">
        <w:rPr>
          <w:lang w:val="de-DE"/>
        </w:rPr>
        <w:t>mit.</w:t>
      </w:r>
      <w:r w:rsidR="00607109">
        <w:rPr>
          <w:lang w:val="de-DE"/>
        </w:rPr>
        <w:t xml:space="preserve"> </w:t>
      </w:r>
      <w:r w:rsidRPr="006D5CFA">
        <w:rPr>
          <w:lang w:val="de-DE"/>
        </w:rPr>
        <w:t>Alle</w:t>
      </w:r>
      <w:r w:rsidR="00607109">
        <w:rPr>
          <w:lang w:val="de-DE"/>
        </w:rPr>
        <w:t xml:space="preserve"> </w:t>
      </w:r>
      <w:r w:rsidRPr="006D5CFA">
        <w:rPr>
          <w:lang w:val="de-DE"/>
        </w:rPr>
        <w:t>aktiven</w:t>
      </w:r>
      <w:r w:rsidR="00607109">
        <w:rPr>
          <w:lang w:val="de-DE"/>
        </w:rPr>
        <w:t xml:space="preserve"> </w:t>
      </w:r>
      <w:r w:rsidRPr="006D5CFA">
        <w:rPr>
          <w:lang w:val="de-DE"/>
        </w:rPr>
        <w:t>Hosts</w:t>
      </w:r>
      <w:r w:rsidR="00607109">
        <w:rPr>
          <w:lang w:val="de-DE"/>
        </w:rPr>
        <w:t xml:space="preserve"> </w:t>
      </w:r>
      <w:r w:rsidRPr="006D5CFA">
        <w:rPr>
          <w:lang w:val="de-DE"/>
        </w:rPr>
        <w:t>im</w:t>
      </w:r>
      <w:r w:rsidR="00607109">
        <w:rPr>
          <w:lang w:val="de-DE"/>
        </w:rPr>
        <w:t xml:space="preserve"> </w:t>
      </w:r>
      <w:r w:rsidRPr="006D5CFA">
        <w:rPr>
          <w:lang w:val="de-DE"/>
        </w:rPr>
        <w:t>Netz</w:t>
      </w:r>
      <w:r w:rsidR="00607109">
        <w:rPr>
          <w:lang w:val="de-DE"/>
        </w:rPr>
        <w:t xml:space="preserve"> </w:t>
      </w:r>
      <w:r w:rsidRPr="006D5CFA">
        <w:rPr>
          <w:lang w:val="de-DE"/>
        </w:rPr>
        <w:t>übernehmen</w:t>
      </w:r>
      <w:r w:rsidR="00607109">
        <w:rPr>
          <w:lang w:val="de-DE"/>
        </w:rPr>
        <w:t xml:space="preserve"> </w:t>
      </w:r>
      <w:r w:rsidRPr="006D5CFA">
        <w:rPr>
          <w:lang w:val="de-DE"/>
        </w:rPr>
        <w:t>diese</w:t>
      </w:r>
      <w:r w:rsidR="00607109">
        <w:rPr>
          <w:lang w:val="de-DE"/>
        </w:rPr>
        <w:t xml:space="preserve"> </w:t>
      </w:r>
      <w:r w:rsidRPr="006D5CFA">
        <w:rPr>
          <w:lang w:val="de-DE"/>
        </w:rPr>
        <w:t>Änderung</w:t>
      </w:r>
      <w:r w:rsidR="00607109">
        <w:rPr>
          <w:lang w:val="de-DE"/>
        </w:rPr>
        <w:t xml:space="preserve"> </w:t>
      </w:r>
      <w:r w:rsidRPr="006D5CFA">
        <w:rPr>
          <w:lang w:val="de-DE"/>
        </w:rPr>
        <w:t>und</w:t>
      </w:r>
      <w:r w:rsidR="00607109">
        <w:rPr>
          <w:lang w:val="de-DE"/>
        </w:rPr>
        <w:t xml:space="preserve"> </w:t>
      </w:r>
      <w:r w:rsidRPr="006D5CFA">
        <w:rPr>
          <w:lang w:val="de-DE"/>
        </w:rPr>
        <w:t>können</w:t>
      </w:r>
      <w:r w:rsidR="00607109">
        <w:rPr>
          <w:lang w:val="de-DE"/>
        </w:rPr>
        <w:t xml:space="preserve"> </w:t>
      </w:r>
      <w:r w:rsidRPr="006D5CFA">
        <w:rPr>
          <w:lang w:val="de-DE"/>
        </w:rPr>
        <w:t>die</w:t>
      </w:r>
      <w:r w:rsidR="00607109">
        <w:rPr>
          <w:lang w:val="de-DE"/>
        </w:rPr>
        <w:t xml:space="preserve"> </w:t>
      </w:r>
      <w:r w:rsidRPr="006D5CFA">
        <w:rPr>
          <w:lang w:val="de-DE"/>
        </w:rPr>
        <w:t>neue</w:t>
      </w:r>
      <w:r w:rsidR="00607109">
        <w:rPr>
          <w:lang w:val="de-DE"/>
        </w:rPr>
        <w:t xml:space="preserve"> </w:t>
      </w:r>
      <w:r w:rsidRPr="006D5CFA">
        <w:rPr>
          <w:lang w:val="de-DE"/>
        </w:rPr>
        <w:t>IP</w:t>
      </w:r>
      <w:r w:rsidR="00607109">
        <w:rPr>
          <w:lang w:val="de-DE"/>
        </w:rPr>
        <w:t xml:space="preserve"> </w:t>
      </w:r>
      <w:r w:rsidRPr="006D5CFA">
        <w:rPr>
          <w:lang w:val="de-DE"/>
        </w:rPr>
        <w:t>der</w:t>
      </w:r>
      <w:r w:rsidR="00607109">
        <w:rPr>
          <w:lang w:val="de-DE"/>
        </w:rPr>
        <w:t xml:space="preserve"> </w:t>
      </w:r>
      <w:r w:rsidRPr="006D5CFA">
        <w:rPr>
          <w:lang w:val="de-DE"/>
        </w:rPr>
        <w:t>MAC</w:t>
      </w:r>
      <w:r w:rsidR="00607109">
        <w:rPr>
          <w:lang w:val="de-DE"/>
        </w:rPr>
        <w:t xml:space="preserve"> </w:t>
      </w:r>
      <w:r w:rsidRPr="006D5CFA">
        <w:rPr>
          <w:lang w:val="de-DE"/>
        </w:rPr>
        <w:t>Adresse</w:t>
      </w:r>
      <w:r w:rsidR="00607109">
        <w:rPr>
          <w:lang w:val="de-DE"/>
        </w:rPr>
        <w:t xml:space="preserve"> </w:t>
      </w:r>
      <w:r w:rsidRPr="006D5CFA">
        <w:rPr>
          <w:lang w:val="de-DE"/>
        </w:rPr>
        <w:t>richtig</w:t>
      </w:r>
      <w:r w:rsidR="00607109">
        <w:rPr>
          <w:lang w:val="de-DE"/>
        </w:rPr>
        <w:t xml:space="preserve"> </w:t>
      </w:r>
      <w:r w:rsidRPr="006D5CFA">
        <w:rPr>
          <w:lang w:val="de-DE"/>
        </w:rPr>
        <w:t>zuordnen</w:t>
      </w:r>
    </w:p>
    <w:p w14:paraId="6809BBEF" w14:textId="144C80DE" w:rsidR="006D5CFA" w:rsidDel="00043AE9" w:rsidRDefault="00775657" w:rsidP="006D5CFA">
      <w:pPr>
        <w:rPr>
          <w:del w:id="568" w:author="Janik Vonrotz" w:date="2016-01-04T17:37:00Z"/>
          <w:lang w:val="de-DE"/>
        </w:rPr>
      </w:pPr>
      <w:ins w:id="569" w:author="Janik Vonrotz" w:date="2016-01-04T18:22:00Z">
        <w:r>
          <w:rPr>
            <w:lang w:val="de-DE"/>
          </w:rPr>
          <w:t>Benutzt die IPv6 mulicast Adressen -&gt; Kein ARP mehr nötig</w:t>
        </w:r>
      </w:ins>
      <w:r w:rsidR="006D5CFA" w:rsidRPr="006D5CFA">
        <w:rPr>
          <w:lang w:val="de-DE"/>
        </w:rPr>
        <w:t>.</w:t>
      </w:r>
    </w:p>
    <w:p w14:paraId="169B06D8" w14:textId="531F6B89" w:rsidR="006D5CFA" w:rsidRPr="00732A5C" w:rsidRDefault="00732A5C">
      <w:pPr>
        <w:pPrChange w:id="570" w:author="Janik Vonrotz" w:date="2016-01-04T17:37:00Z">
          <w:pPr>
            <w:pStyle w:val="berschrift2"/>
          </w:pPr>
        </w:pPrChange>
      </w:pPr>
      <w:del w:id="571" w:author="Janik Vonrotz" w:date="2016-01-04T17:37:00Z">
        <w:r w:rsidRPr="00732A5C" w:rsidDel="00043AE9">
          <w:delText>IP</w:delText>
        </w:r>
        <w:r w:rsidR="006D5CFA" w:rsidRPr="00732A5C" w:rsidDel="00043AE9">
          <w:delText>v4</w:delText>
        </w:r>
        <w:r w:rsidR="00607109" w:rsidRPr="00732A5C" w:rsidDel="00043AE9">
          <w:delText xml:space="preserve"> </w:delText>
        </w:r>
        <w:r w:rsidR="006D5CFA" w:rsidRPr="00732A5C" w:rsidDel="00043AE9">
          <w:delText>to</w:delText>
        </w:r>
        <w:r w:rsidR="00607109" w:rsidRPr="00732A5C" w:rsidDel="00043AE9">
          <w:delText xml:space="preserve"> </w:delText>
        </w:r>
        <w:r w:rsidRPr="00732A5C" w:rsidDel="00043AE9">
          <w:delText>IP</w:delText>
        </w:r>
        <w:r w:rsidR="006D5CFA" w:rsidRPr="00732A5C" w:rsidDel="00043AE9">
          <w:delText>v6</w:delText>
        </w:r>
        <w:r w:rsidR="00607109" w:rsidRPr="00732A5C" w:rsidDel="00043AE9">
          <w:delText xml:space="preserve"> </w:delText>
        </w:r>
        <w:r w:rsidR="006D5CFA" w:rsidRPr="00732A5C" w:rsidDel="00043AE9">
          <w:delText>und</w:delText>
        </w:r>
        <w:r w:rsidR="00607109" w:rsidRPr="00732A5C" w:rsidDel="00043AE9">
          <w:delText xml:space="preserve"> </w:delText>
        </w:r>
        <w:r w:rsidR="006D5CFA" w:rsidRPr="00732A5C" w:rsidDel="00043AE9">
          <w:delText>umgekehrt</w:delText>
        </w:r>
      </w:del>
    </w:p>
    <w:p w14:paraId="27C4E44B" w14:textId="16F03F2E" w:rsidR="006D5CFA" w:rsidRDefault="006D5CFA" w:rsidP="006D5CFA">
      <w:pPr>
        <w:rPr>
          <w:b/>
          <w:lang w:val="de-DE"/>
        </w:rPr>
      </w:pPr>
      <w:r w:rsidRPr="006D5CFA">
        <w:rPr>
          <w:b/>
          <w:lang w:val="de-DE"/>
        </w:rPr>
        <w:t>6to4</w:t>
      </w:r>
      <w:ins w:id="572" w:author="Janik Vonrotz" w:date="2016-01-04T17:36:00Z">
        <w:r w:rsidR="00043AE9">
          <w:rPr>
            <w:b/>
            <w:lang w:val="de-DE"/>
          </w:rPr>
          <w:t xml:space="preserve"> (STF)</w:t>
        </w:r>
      </w:ins>
      <w:ins w:id="573" w:author="Janik Vonrotz" w:date="2016-01-04T16:56:00Z">
        <w:r w:rsidR="00747BC4" w:rsidRPr="00747BC4">
          <w:rPr>
            <w:lang w:val="de-DE"/>
            <w:rPrChange w:id="574" w:author="Janik Vonrotz" w:date="2016-01-04T16:56:00Z">
              <w:rPr>
                <w:b/>
                <w:lang w:val="de-DE"/>
              </w:rPr>
            </w:rPrChange>
          </w:rPr>
          <w:fldChar w:fldCharType="begin"/>
        </w:r>
        <w:r w:rsidR="00747BC4" w:rsidRPr="00747BC4">
          <w:instrText xml:space="preserve"> XE "</w:instrText>
        </w:r>
      </w:ins>
      <w:r w:rsidR="00747BC4" w:rsidRPr="00747BC4">
        <w:rPr>
          <w:lang w:val="de-DE"/>
          <w:rPrChange w:id="575" w:author="Janik Vonrotz" w:date="2016-01-04T16:56:00Z">
            <w:rPr>
              <w:b/>
              <w:lang w:val="de-DE"/>
            </w:rPr>
          </w:rPrChange>
        </w:rPr>
        <w:instrText>6to4</w:instrText>
      </w:r>
      <w:ins w:id="576" w:author="Janik Vonrotz" w:date="2016-01-04T17:37:00Z">
        <w:r w:rsidR="00043AE9">
          <w:rPr>
            <w:lang w:val="de-DE"/>
          </w:rPr>
          <w:instrText xml:space="preserve"> (STF)</w:instrText>
        </w:r>
      </w:ins>
      <w:ins w:id="577" w:author="Janik Vonrotz" w:date="2016-01-04T16:56:00Z">
        <w:r w:rsidR="00747BC4" w:rsidRPr="00747BC4">
          <w:instrText xml:space="preserve">" </w:instrText>
        </w:r>
        <w:r w:rsidR="00747BC4" w:rsidRPr="00747BC4">
          <w:rPr>
            <w:lang w:val="de-DE"/>
            <w:rPrChange w:id="578" w:author="Janik Vonrotz" w:date="2016-01-04T16:56:00Z">
              <w:rPr>
                <w:b/>
                <w:lang w:val="de-DE"/>
              </w:rPr>
            </w:rPrChange>
          </w:rPr>
          <w:fldChar w:fldCharType="end"/>
        </w:r>
      </w:ins>
    </w:p>
    <w:p w14:paraId="3766A4B7" w14:textId="77777777" w:rsidR="0083794A" w:rsidRDefault="006D5CFA" w:rsidP="006D5CFA">
      <w:pPr>
        <w:rPr>
          <w:ins w:id="579" w:author="Janik Vonrotz" w:date="2016-01-04T18:36:00Z"/>
          <w:lang w:val="de-DE"/>
        </w:rPr>
      </w:pPr>
      <w:r>
        <w:rPr>
          <w:lang w:val="de-DE"/>
        </w:rPr>
        <w:t>Verbindung</w:t>
      </w:r>
      <w:r w:rsidR="00607109">
        <w:rPr>
          <w:lang w:val="de-DE"/>
        </w:rPr>
        <w:t xml:space="preserve"> </w:t>
      </w:r>
      <w:r>
        <w:rPr>
          <w:lang w:val="de-DE"/>
        </w:rPr>
        <w:t>von</w:t>
      </w:r>
      <w:r w:rsidR="00607109">
        <w:rPr>
          <w:lang w:val="de-DE"/>
        </w:rPr>
        <w:t xml:space="preserve"> </w:t>
      </w:r>
      <w:r>
        <w:rPr>
          <w:lang w:val="de-DE"/>
        </w:rPr>
        <w:t>Ipv6</w:t>
      </w:r>
      <w:r w:rsidR="00607109">
        <w:rPr>
          <w:lang w:val="de-DE"/>
        </w:rPr>
        <w:t xml:space="preserve"> </w:t>
      </w:r>
      <w:r>
        <w:rPr>
          <w:lang w:val="de-DE"/>
        </w:rPr>
        <w:t>Netzen</w:t>
      </w:r>
      <w:r w:rsidR="00607109">
        <w:rPr>
          <w:lang w:val="de-DE"/>
        </w:rPr>
        <w:t xml:space="preserve"> </w:t>
      </w:r>
      <w:r>
        <w:rPr>
          <w:lang w:val="de-DE"/>
        </w:rPr>
        <w:t>über</w:t>
      </w:r>
      <w:r w:rsidR="00607109">
        <w:rPr>
          <w:lang w:val="de-DE"/>
        </w:rPr>
        <w:t xml:space="preserve"> </w:t>
      </w:r>
      <w:r>
        <w:rPr>
          <w:lang w:val="de-DE"/>
        </w:rPr>
        <w:t>ein</w:t>
      </w:r>
      <w:r w:rsidR="00607109">
        <w:rPr>
          <w:lang w:val="de-DE"/>
        </w:rPr>
        <w:t xml:space="preserve"> </w:t>
      </w:r>
      <w:r>
        <w:rPr>
          <w:lang w:val="de-DE"/>
        </w:rPr>
        <w:t>Ipv4</w:t>
      </w:r>
      <w:r w:rsidR="00607109">
        <w:rPr>
          <w:lang w:val="de-DE"/>
        </w:rPr>
        <w:t xml:space="preserve"> </w:t>
      </w:r>
      <w:r>
        <w:rPr>
          <w:lang w:val="de-DE"/>
        </w:rPr>
        <w:t>Netz.</w:t>
      </w:r>
    </w:p>
    <w:p w14:paraId="2B0C06F5" w14:textId="777AA707" w:rsidR="006D5CFA" w:rsidRDefault="0083794A" w:rsidP="006D5CFA">
      <w:pPr>
        <w:rPr>
          <w:ins w:id="580" w:author="Janik Vonrotz" w:date="2016-01-04T17:33:00Z"/>
          <w:lang w:val="de-DE"/>
        </w:rPr>
      </w:pPr>
      <w:ins w:id="581" w:author="Janik Vonrotz" w:date="2016-01-04T18:36:00Z">
        <w:r w:rsidRPr="0083794A">
          <w:rPr>
            <w:noProof/>
            <w:lang w:eastAsia="de-CH"/>
          </w:rPr>
          <w:t xml:space="preserve"> </w:t>
        </w:r>
        <w:r w:rsidRPr="006D5CFA">
          <w:rPr>
            <w:noProof/>
            <w:lang w:eastAsia="de-CH"/>
          </w:rPr>
          <w:drawing>
            <wp:inline distT="0" distB="0" distL="0" distR="0" wp14:anchorId="4A7C019A" wp14:editId="0BFAB99B">
              <wp:extent cx="2579171" cy="1707888"/>
              <wp:effectExtent l="0" t="0" r="0" b="6985"/>
              <wp:docPr id="93" name="Grafi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586992" cy="1713067"/>
                      </a:xfrm>
                      <a:prstGeom prst="rect">
                        <a:avLst/>
                      </a:prstGeom>
                    </pic:spPr>
                  </pic:pic>
                </a:graphicData>
              </a:graphic>
            </wp:inline>
          </w:drawing>
        </w:r>
      </w:ins>
    </w:p>
    <w:p w14:paraId="44E72D64" w14:textId="77777777" w:rsidR="008843A2" w:rsidRPr="008843A2" w:rsidRDefault="008843A2">
      <w:pPr>
        <w:pStyle w:val="Code"/>
        <w:rPr>
          <w:ins w:id="582" w:author="Janik Vonrotz" w:date="2016-01-04T17:33:00Z"/>
        </w:rPr>
        <w:pPrChange w:id="583" w:author="Janik Vonrotz" w:date="2016-01-04T18:36:00Z">
          <w:pPr/>
        </w:pPrChange>
      </w:pPr>
      <w:ins w:id="584" w:author="Janik Vonrotz" w:date="2016-01-04T17:33:00Z">
        <w:r w:rsidRPr="008843A2">
          <w:t>FE80::/64:&lt;ipv4-Adresse&gt;</w:t>
        </w:r>
      </w:ins>
    </w:p>
    <w:p w14:paraId="4ABF15E0" w14:textId="77777777" w:rsidR="001D71F0" w:rsidRDefault="001D71F0">
      <w:pPr>
        <w:pStyle w:val="Code"/>
        <w:rPr>
          <w:moveTo w:id="585" w:author="Janik Vonrotz" w:date="2016-01-04T17:36:00Z"/>
        </w:rPr>
        <w:pPrChange w:id="586" w:author="Janik Vonrotz" w:date="2016-01-04T18:36:00Z">
          <w:pPr/>
        </w:pPrChange>
      </w:pPr>
      <w:moveToRangeStart w:id="587" w:author="Janik Vonrotz" w:date="2016-01-04T17:36:00Z" w:name="move439692313"/>
      <w:moveTo w:id="588" w:author="Janik Vonrotz" w:date="2016-01-04T17:36:00Z">
        <w:r w:rsidRPr="006D5CFA">
          <w:t>2002::/16</w:t>
        </w:r>
        <w:r>
          <w:t xml:space="preserve"> </w:t>
        </w:r>
        <w:r w:rsidRPr="006D5CFA">
          <w:t>ist</w:t>
        </w:r>
        <w:r>
          <w:t xml:space="preserve"> </w:t>
        </w:r>
        <w:r w:rsidRPr="006D5CFA">
          <w:t>der</w:t>
        </w:r>
        <w:r>
          <w:t xml:space="preserve"> </w:t>
        </w:r>
        <w:r w:rsidRPr="006D5CFA">
          <w:t>Präfix</w:t>
        </w:r>
        <w:r>
          <w:t xml:space="preserve"> </w:t>
        </w:r>
        <w:r w:rsidRPr="006D5CFA">
          <w:t>für</w:t>
        </w:r>
        <w:r>
          <w:t xml:space="preserve"> </w:t>
        </w:r>
        <w:r w:rsidRPr="006D5CFA">
          <w:t>6to4</w:t>
        </w:r>
        <w:r>
          <w:t xml:space="preserve"> </w:t>
        </w:r>
        <w:r w:rsidRPr="006D5CFA">
          <w:t>Adressen,</w:t>
        </w:r>
        <w:r>
          <w:t xml:space="preserve"> </w:t>
        </w:r>
        <w:r w:rsidRPr="006D5CFA">
          <w:t>bei</w:t>
        </w:r>
        <w:r>
          <w:t xml:space="preserve"> </w:t>
        </w:r>
        <w:r w:rsidRPr="006D5CFA">
          <w:t>6in4</w:t>
        </w:r>
        <w:r>
          <w:t xml:space="preserve"> </w:t>
        </w:r>
        <w:r w:rsidRPr="006D5CFA">
          <w:t>globale</w:t>
        </w:r>
        <w:r>
          <w:t xml:space="preserve"> </w:t>
        </w:r>
        <w:r w:rsidRPr="006D5CFA">
          <w:t>Präfixe</w:t>
        </w:r>
        <w:r>
          <w:t>.</w:t>
        </w:r>
      </w:moveTo>
    </w:p>
    <w:p w14:paraId="1FB71F19" w14:textId="2C852623" w:rsidR="001D71F0" w:rsidRPr="006D5CFA" w:rsidRDefault="0083794A" w:rsidP="001D71F0">
      <w:pPr>
        <w:rPr>
          <w:moveTo w:id="589" w:author="Janik Vonrotz" w:date="2016-01-04T17:36:00Z"/>
          <w:lang w:val="de-DE"/>
        </w:rPr>
      </w:pPr>
      <w:ins w:id="590" w:author="Janik Vonrotz" w:date="2016-01-04T18:36:00Z">
        <w:r>
          <w:rPr>
            <w:noProof/>
            <w:lang w:eastAsia="de-CH"/>
          </w:rPr>
          <w:drawing>
            <wp:inline distT="0" distB="0" distL="0" distR="0" wp14:anchorId="055F89C2" wp14:editId="0172CF3E">
              <wp:extent cx="2093595" cy="468630"/>
              <wp:effectExtent l="0" t="0" r="1905" b="7620"/>
              <wp:docPr id="94" name="Grafik 94" descr="https://upload.wikimedia.org/wikipedia/commons/thumb/9/96/6to4_convert_address.svg/220px-6to4_convert_addres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9/96/6to4_convert_address.svg/220px-6to4_convert_address.svg.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093595" cy="468630"/>
                      </a:xfrm>
                      <a:prstGeom prst="rect">
                        <a:avLst/>
                      </a:prstGeom>
                      <a:noFill/>
                      <a:ln>
                        <a:noFill/>
                      </a:ln>
                    </pic:spPr>
                  </pic:pic>
                </a:graphicData>
              </a:graphic>
            </wp:inline>
          </w:drawing>
        </w:r>
      </w:ins>
      <w:moveTo w:id="591" w:author="Janik Vonrotz" w:date="2016-01-04T17:36:00Z">
        <w:del w:id="592" w:author="Janik Vonrotz" w:date="2016-01-04T18:36:00Z">
          <w:r w:rsidR="001D71F0" w:rsidRPr="006D5CFA" w:rsidDel="0083794A">
            <w:rPr>
              <w:noProof/>
              <w:lang w:eastAsia="de-CH"/>
            </w:rPr>
            <w:drawing>
              <wp:inline distT="0" distB="0" distL="0" distR="0" wp14:anchorId="4F30CB10" wp14:editId="1DEAFB82">
                <wp:extent cx="2935828" cy="1944061"/>
                <wp:effectExtent l="0" t="0" r="0" b="0"/>
                <wp:docPr id="91" name="Grafi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940078" cy="1946875"/>
                        </a:xfrm>
                        <a:prstGeom prst="rect">
                          <a:avLst/>
                        </a:prstGeom>
                      </pic:spPr>
                    </pic:pic>
                  </a:graphicData>
                </a:graphic>
              </wp:inline>
            </w:drawing>
          </w:r>
        </w:del>
      </w:moveTo>
    </w:p>
    <w:moveToRangeEnd w:id="587"/>
    <w:p w14:paraId="3C6F0D4C" w14:textId="77777777" w:rsidR="001D71F0" w:rsidRPr="008843A2" w:rsidRDefault="001D71F0" w:rsidP="008843A2">
      <w:pPr>
        <w:rPr>
          <w:ins w:id="593" w:author="Janik Vonrotz" w:date="2016-01-04T17:33:00Z"/>
          <w:lang w:val="de-DE"/>
        </w:rPr>
      </w:pPr>
    </w:p>
    <w:p w14:paraId="5917E174" w14:textId="4F01D413" w:rsidR="008843A2" w:rsidRPr="001D71F0" w:rsidRDefault="008843A2" w:rsidP="008843A2">
      <w:pPr>
        <w:rPr>
          <w:ins w:id="594" w:author="Janik Vonrotz" w:date="2016-01-04T17:35:00Z"/>
          <w:b/>
          <w:lang w:val="de-DE"/>
          <w:rPrChange w:id="595" w:author="Janik Vonrotz" w:date="2016-01-04T17:36:00Z">
            <w:rPr>
              <w:ins w:id="596" w:author="Janik Vonrotz" w:date="2016-01-04T17:35:00Z"/>
              <w:lang w:val="de-DE"/>
            </w:rPr>
          </w:rPrChange>
        </w:rPr>
      </w:pPr>
      <w:ins w:id="597" w:author="Janik Vonrotz" w:date="2016-01-04T17:35:00Z">
        <w:r w:rsidRPr="001D71F0">
          <w:rPr>
            <w:b/>
            <w:lang w:val="de-DE"/>
            <w:rPrChange w:id="598" w:author="Janik Vonrotz" w:date="2016-01-04T17:36:00Z">
              <w:rPr>
                <w:lang w:val="de-DE"/>
              </w:rPr>
            </w:rPrChange>
          </w:rPr>
          <w:lastRenderedPageBreak/>
          <w:t>6over4</w:t>
        </w:r>
      </w:ins>
      <w:ins w:id="599" w:author="Janik Vonrotz" w:date="2016-01-04T17:36:00Z">
        <w:r w:rsidR="001D71F0" w:rsidRPr="001D71F0">
          <w:rPr>
            <w:lang w:val="de-DE"/>
            <w:rPrChange w:id="600" w:author="Janik Vonrotz" w:date="2016-01-04T17:36:00Z">
              <w:rPr>
                <w:b/>
                <w:lang w:val="de-DE"/>
              </w:rPr>
            </w:rPrChange>
          </w:rPr>
          <w:fldChar w:fldCharType="begin"/>
        </w:r>
        <w:r w:rsidR="001D71F0" w:rsidRPr="001D71F0">
          <w:instrText xml:space="preserve"> XE "</w:instrText>
        </w:r>
      </w:ins>
      <w:ins w:id="601" w:author="Janik Vonrotz" w:date="2016-01-04T17:35:00Z">
        <w:r w:rsidR="001D71F0" w:rsidRPr="001D71F0">
          <w:rPr>
            <w:lang w:val="de-DE"/>
          </w:rPr>
          <w:instrText>6over4</w:instrText>
        </w:r>
      </w:ins>
      <w:ins w:id="602" w:author="Janik Vonrotz" w:date="2016-01-04T17:36:00Z">
        <w:r w:rsidR="001D71F0" w:rsidRPr="001D71F0">
          <w:instrText xml:space="preserve">" </w:instrText>
        </w:r>
        <w:r w:rsidR="001D71F0" w:rsidRPr="001D71F0">
          <w:rPr>
            <w:lang w:val="de-DE"/>
            <w:rPrChange w:id="603" w:author="Janik Vonrotz" w:date="2016-01-04T17:36:00Z">
              <w:rPr>
                <w:b/>
                <w:lang w:val="de-DE"/>
              </w:rPr>
            </w:rPrChange>
          </w:rPr>
          <w:fldChar w:fldCharType="end"/>
        </w:r>
      </w:ins>
    </w:p>
    <w:p w14:paraId="7E69D7F9" w14:textId="5B0A6EA3" w:rsidR="008843A2" w:rsidRPr="008843A2" w:rsidRDefault="008843A2" w:rsidP="008843A2">
      <w:pPr>
        <w:rPr>
          <w:ins w:id="604" w:author="Janik Vonrotz" w:date="2016-01-04T17:33:00Z"/>
          <w:lang w:val="de-DE"/>
        </w:rPr>
      </w:pPr>
      <w:ins w:id="605" w:author="Janik Vonrotz" w:date="2016-01-04T17:35:00Z">
        <w:r>
          <w:rPr>
            <w:lang w:val="de-DE"/>
          </w:rPr>
          <w:t>Verbindung von IPv4 und IPv6 Netzwerken.</w:t>
        </w:r>
      </w:ins>
    </w:p>
    <w:p w14:paraId="6695BDCD" w14:textId="48884C4A" w:rsidR="008843A2" w:rsidRPr="008843A2" w:rsidRDefault="008843A2" w:rsidP="008843A2">
      <w:pPr>
        <w:rPr>
          <w:ins w:id="606" w:author="Janik Vonrotz" w:date="2016-01-04T17:33:00Z"/>
          <w:lang w:val="de-DE"/>
        </w:rPr>
      </w:pPr>
      <w:ins w:id="607" w:author="Janik Vonrotz" w:date="2016-01-04T17:33:00Z">
        <w:r w:rsidRPr="008843A2">
          <w:rPr>
            <w:lang w:val="de-DE"/>
          </w:rPr>
          <w:t xml:space="preserve">Aus der IPv4-Adresse: 91.198.174.225 leitet sich </w:t>
        </w:r>
        <w:r>
          <w:rPr>
            <w:lang w:val="de-DE"/>
          </w:rPr>
          <w:t>folgende link-local-Adresse ab:</w:t>
        </w:r>
      </w:ins>
    </w:p>
    <w:p w14:paraId="56E3821D" w14:textId="28B08984" w:rsidR="008843A2" w:rsidRDefault="008843A2">
      <w:pPr>
        <w:pStyle w:val="Code"/>
        <w:rPr>
          <w:ins w:id="608" w:author="Janik Vonrotz" w:date="2016-01-04T17:34:00Z"/>
        </w:rPr>
        <w:pPrChange w:id="609" w:author="Janik Vonrotz" w:date="2016-01-04T17:34:00Z">
          <w:pPr/>
        </w:pPrChange>
      </w:pPr>
      <w:ins w:id="610" w:author="Janik Vonrotz" w:date="2016-01-04T17:33:00Z">
        <w:r w:rsidRPr="008843A2">
          <w:rPr>
            <w:rStyle w:val="CodeZchn"/>
            <w:rPrChange w:id="611" w:author="Janik Vonrotz" w:date="2016-01-04T17:34:00Z">
              <w:rPr/>
            </w:rPrChange>
          </w:rPr>
          <w:t>fe80:0000:0000:0000:0000:0000:91.198.174.225</w:t>
        </w:r>
      </w:ins>
    </w:p>
    <w:p w14:paraId="0F651EB3" w14:textId="132D9616" w:rsidR="008843A2" w:rsidRPr="008843A2" w:rsidRDefault="008843A2" w:rsidP="008843A2">
      <w:pPr>
        <w:rPr>
          <w:ins w:id="612" w:author="Janik Vonrotz" w:date="2016-01-04T17:33:00Z"/>
          <w:lang w:val="de-DE"/>
        </w:rPr>
      </w:pPr>
      <w:ins w:id="613" w:author="Janik Vonrotz" w:date="2016-01-04T17:33:00Z">
        <w:r>
          <w:rPr>
            <w:lang w:val="de-DE"/>
          </w:rPr>
          <w:t>bzw.</w:t>
        </w:r>
      </w:ins>
    </w:p>
    <w:p w14:paraId="4C5BB3AB" w14:textId="77777777" w:rsidR="008843A2" w:rsidRDefault="008843A2">
      <w:pPr>
        <w:pStyle w:val="Code"/>
        <w:rPr>
          <w:ins w:id="614" w:author="Janik Vonrotz" w:date="2016-01-04T17:34:00Z"/>
          <w:rStyle w:val="CodeZchn"/>
        </w:rPr>
        <w:pPrChange w:id="615" w:author="Janik Vonrotz" w:date="2016-01-04T17:35:00Z">
          <w:pPr/>
        </w:pPrChange>
      </w:pPr>
      <w:ins w:id="616" w:author="Janik Vonrotz" w:date="2016-01-04T17:33:00Z">
        <w:r w:rsidRPr="008843A2">
          <w:rPr>
            <w:rStyle w:val="CodeZchn"/>
            <w:rPrChange w:id="617" w:author="Janik Vonrotz" w:date="2016-01-04T17:34:00Z">
              <w:rPr/>
            </w:rPrChange>
          </w:rPr>
          <w:t>fe80:0000:0000:0000:0000:0000:5BC6:AEE1</w:t>
        </w:r>
      </w:ins>
    </w:p>
    <w:p w14:paraId="653C8B15" w14:textId="77777777" w:rsidR="008843A2" w:rsidRDefault="008843A2" w:rsidP="008843A2">
      <w:pPr>
        <w:rPr>
          <w:ins w:id="618" w:author="Janik Vonrotz" w:date="2016-01-04T17:34:00Z"/>
          <w:lang w:val="de-DE"/>
        </w:rPr>
      </w:pPr>
      <w:ins w:id="619" w:author="Janik Vonrotz" w:date="2016-01-04T17:33:00Z">
        <w:r w:rsidRPr="008843A2">
          <w:rPr>
            <w:lang w:val="de-DE"/>
          </w:rPr>
          <w:t>oder kurz:</w:t>
        </w:r>
      </w:ins>
    </w:p>
    <w:p w14:paraId="28E290CC" w14:textId="2B9A9B17" w:rsidR="008843A2" w:rsidRPr="006D5CFA" w:rsidRDefault="008843A2">
      <w:pPr>
        <w:pStyle w:val="Code"/>
        <w:pPrChange w:id="620" w:author="Janik Vonrotz" w:date="2016-01-04T17:35:00Z">
          <w:pPr/>
        </w:pPrChange>
      </w:pPr>
      <w:ins w:id="621" w:author="Janik Vonrotz" w:date="2016-01-04T17:33:00Z">
        <w:r w:rsidRPr="008843A2">
          <w:rPr>
            <w:rStyle w:val="CodeZchn"/>
            <w:rPrChange w:id="622" w:author="Janik Vonrotz" w:date="2016-01-04T17:34:00Z">
              <w:rPr/>
            </w:rPrChange>
          </w:rPr>
          <w:t>fe80::5BC6:AEE1</w:t>
        </w:r>
      </w:ins>
    </w:p>
    <w:p w14:paraId="32EB2DB1" w14:textId="1C473397" w:rsidR="006D5CFA" w:rsidDel="001D71F0" w:rsidRDefault="006D5CFA" w:rsidP="006D5CFA">
      <w:pPr>
        <w:rPr>
          <w:moveFrom w:id="623" w:author="Janik Vonrotz" w:date="2016-01-04T17:36:00Z"/>
          <w:lang w:val="de-DE"/>
        </w:rPr>
      </w:pPr>
      <w:moveFromRangeStart w:id="624" w:author="Janik Vonrotz" w:date="2016-01-04T17:36:00Z" w:name="move439692313"/>
      <w:moveFrom w:id="625" w:author="Janik Vonrotz" w:date="2016-01-04T17:36:00Z">
        <w:r w:rsidRPr="006D5CFA" w:rsidDel="001D71F0">
          <w:rPr>
            <w:lang w:val="de-DE"/>
          </w:rPr>
          <w:t>2002::/16</w:t>
        </w:r>
        <w:r w:rsidR="00607109" w:rsidDel="001D71F0">
          <w:rPr>
            <w:lang w:val="de-DE"/>
          </w:rPr>
          <w:t xml:space="preserve"> </w:t>
        </w:r>
        <w:r w:rsidRPr="006D5CFA" w:rsidDel="001D71F0">
          <w:rPr>
            <w:lang w:val="de-DE"/>
          </w:rPr>
          <w:t>ist</w:t>
        </w:r>
        <w:r w:rsidR="00607109" w:rsidDel="001D71F0">
          <w:rPr>
            <w:lang w:val="de-DE"/>
          </w:rPr>
          <w:t xml:space="preserve"> </w:t>
        </w:r>
        <w:r w:rsidRPr="006D5CFA" w:rsidDel="001D71F0">
          <w:rPr>
            <w:lang w:val="de-DE"/>
          </w:rPr>
          <w:t>der</w:t>
        </w:r>
        <w:r w:rsidR="00607109" w:rsidDel="001D71F0">
          <w:rPr>
            <w:lang w:val="de-DE"/>
          </w:rPr>
          <w:t xml:space="preserve"> </w:t>
        </w:r>
        <w:r w:rsidRPr="006D5CFA" w:rsidDel="001D71F0">
          <w:rPr>
            <w:lang w:val="de-DE"/>
          </w:rPr>
          <w:t>Präfix</w:t>
        </w:r>
        <w:r w:rsidR="00607109" w:rsidDel="001D71F0">
          <w:rPr>
            <w:lang w:val="de-DE"/>
          </w:rPr>
          <w:t xml:space="preserve"> </w:t>
        </w:r>
        <w:r w:rsidRPr="006D5CFA" w:rsidDel="001D71F0">
          <w:rPr>
            <w:lang w:val="de-DE"/>
          </w:rPr>
          <w:t>für</w:t>
        </w:r>
        <w:r w:rsidR="00607109" w:rsidDel="001D71F0">
          <w:rPr>
            <w:lang w:val="de-DE"/>
          </w:rPr>
          <w:t xml:space="preserve"> </w:t>
        </w:r>
        <w:r w:rsidRPr="006D5CFA" w:rsidDel="001D71F0">
          <w:rPr>
            <w:lang w:val="de-DE"/>
          </w:rPr>
          <w:t>6to4</w:t>
        </w:r>
        <w:r w:rsidR="00607109" w:rsidDel="001D71F0">
          <w:rPr>
            <w:lang w:val="de-DE"/>
          </w:rPr>
          <w:t xml:space="preserve"> </w:t>
        </w:r>
        <w:r w:rsidRPr="006D5CFA" w:rsidDel="001D71F0">
          <w:rPr>
            <w:lang w:val="de-DE"/>
          </w:rPr>
          <w:t>Adressen,</w:t>
        </w:r>
        <w:r w:rsidR="00607109" w:rsidDel="001D71F0">
          <w:rPr>
            <w:lang w:val="de-DE"/>
          </w:rPr>
          <w:t xml:space="preserve"> </w:t>
        </w:r>
        <w:r w:rsidRPr="006D5CFA" w:rsidDel="001D71F0">
          <w:rPr>
            <w:lang w:val="de-DE"/>
          </w:rPr>
          <w:t>bei</w:t>
        </w:r>
        <w:r w:rsidR="00607109" w:rsidDel="001D71F0">
          <w:rPr>
            <w:lang w:val="de-DE"/>
          </w:rPr>
          <w:t xml:space="preserve"> </w:t>
        </w:r>
        <w:r w:rsidRPr="006D5CFA" w:rsidDel="001D71F0">
          <w:rPr>
            <w:lang w:val="de-DE"/>
          </w:rPr>
          <w:t>6in4</w:t>
        </w:r>
        <w:r w:rsidR="00607109" w:rsidDel="001D71F0">
          <w:rPr>
            <w:lang w:val="de-DE"/>
          </w:rPr>
          <w:t xml:space="preserve"> </w:t>
        </w:r>
        <w:r w:rsidRPr="006D5CFA" w:rsidDel="001D71F0">
          <w:rPr>
            <w:lang w:val="de-DE"/>
          </w:rPr>
          <w:t>globale</w:t>
        </w:r>
        <w:r w:rsidR="00607109" w:rsidDel="001D71F0">
          <w:rPr>
            <w:lang w:val="de-DE"/>
          </w:rPr>
          <w:t xml:space="preserve"> </w:t>
        </w:r>
        <w:r w:rsidRPr="006D5CFA" w:rsidDel="001D71F0">
          <w:rPr>
            <w:lang w:val="de-DE"/>
          </w:rPr>
          <w:t>Präfixe</w:t>
        </w:r>
        <w:r w:rsidDel="001D71F0">
          <w:rPr>
            <w:lang w:val="de-DE"/>
          </w:rPr>
          <w:t>.</w:t>
        </w:r>
      </w:moveFrom>
    </w:p>
    <w:p w14:paraId="7DEFE5F2" w14:textId="0BBDA676" w:rsidR="006D5CFA" w:rsidRPr="006D5CFA" w:rsidDel="001D71F0" w:rsidRDefault="006D5CFA" w:rsidP="006D5CFA">
      <w:pPr>
        <w:rPr>
          <w:moveFrom w:id="626" w:author="Janik Vonrotz" w:date="2016-01-04T17:36:00Z"/>
          <w:lang w:val="de-DE"/>
        </w:rPr>
      </w:pPr>
      <w:moveFrom w:id="627" w:author="Janik Vonrotz" w:date="2016-01-04T17:36:00Z">
        <w:r w:rsidRPr="006D5CFA" w:rsidDel="001D71F0">
          <w:rPr>
            <w:noProof/>
            <w:lang w:eastAsia="de-CH"/>
          </w:rPr>
          <w:drawing>
            <wp:inline distT="0" distB="0" distL="0" distR="0" wp14:anchorId="198E8018" wp14:editId="1F57A355">
              <wp:extent cx="2935828" cy="1944061"/>
              <wp:effectExtent l="0" t="0" r="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940078" cy="1946875"/>
                      </a:xfrm>
                      <a:prstGeom prst="rect">
                        <a:avLst/>
                      </a:prstGeom>
                    </pic:spPr>
                  </pic:pic>
                </a:graphicData>
              </a:graphic>
            </wp:inline>
          </w:drawing>
        </w:r>
      </w:moveFrom>
    </w:p>
    <w:moveFromRangeEnd w:id="624"/>
    <w:p w14:paraId="35933A48" w14:textId="2E070738" w:rsidR="006D5CFA" w:rsidRDefault="00EB1EBD" w:rsidP="006D5CFA">
      <w:pPr>
        <w:rPr>
          <w:ins w:id="628" w:author="Janik Vonrotz" w:date="2016-01-04T17:28:00Z"/>
          <w:lang w:val="de-DE"/>
        </w:rPr>
      </w:pPr>
      <w:r w:rsidRPr="00EB1EBD">
        <w:rPr>
          <w:b/>
          <w:lang w:val="de-DE"/>
        </w:rPr>
        <w:t>6in4</w:t>
      </w:r>
      <w:ins w:id="629" w:author="Janik Vonrotz" w:date="2016-01-04T16:56:00Z">
        <w:r w:rsidR="00747BC4" w:rsidRPr="00747BC4">
          <w:rPr>
            <w:lang w:val="de-DE"/>
            <w:rPrChange w:id="630" w:author="Janik Vonrotz" w:date="2016-01-04T16:56:00Z">
              <w:rPr>
                <w:b/>
                <w:lang w:val="de-DE"/>
              </w:rPr>
            </w:rPrChange>
          </w:rPr>
          <w:fldChar w:fldCharType="begin"/>
        </w:r>
        <w:r w:rsidR="00747BC4" w:rsidRPr="00747BC4">
          <w:instrText xml:space="preserve"> XE "</w:instrText>
        </w:r>
      </w:ins>
      <w:r w:rsidR="00747BC4" w:rsidRPr="00747BC4">
        <w:rPr>
          <w:lang w:val="de-DE"/>
          <w:rPrChange w:id="631" w:author="Janik Vonrotz" w:date="2016-01-04T16:56:00Z">
            <w:rPr>
              <w:b/>
              <w:lang w:val="de-DE"/>
            </w:rPr>
          </w:rPrChange>
        </w:rPr>
        <w:instrText>6in4</w:instrText>
      </w:r>
      <w:ins w:id="632" w:author="Janik Vonrotz" w:date="2016-01-04T16:56:00Z">
        <w:r w:rsidR="00747BC4" w:rsidRPr="00747BC4">
          <w:instrText xml:space="preserve">" </w:instrText>
        </w:r>
        <w:r w:rsidR="00747BC4" w:rsidRPr="00747BC4">
          <w:rPr>
            <w:lang w:val="de-DE"/>
            <w:rPrChange w:id="633" w:author="Janik Vonrotz" w:date="2016-01-04T16:56:00Z">
              <w:rPr>
                <w:b/>
                <w:lang w:val="de-DE"/>
              </w:rPr>
            </w:rPrChange>
          </w:rPr>
          <w:fldChar w:fldCharType="end"/>
        </w:r>
      </w:ins>
    </w:p>
    <w:p w14:paraId="5EACB3E7" w14:textId="0CDEFB95" w:rsidR="008843A2" w:rsidDel="008843A2" w:rsidRDefault="008843A2">
      <w:pPr>
        <w:rPr>
          <w:del w:id="634" w:author="Janik Vonrotz" w:date="2016-01-04T17:32:00Z"/>
          <w:b/>
          <w:lang w:val="de-DE"/>
        </w:rPr>
      </w:pPr>
      <w:ins w:id="635" w:author="Janik Vonrotz" w:date="2016-01-04T17:28:00Z">
        <w:r w:rsidRPr="008843A2">
          <w:rPr>
            <w:b/>
            <w:noProof/>
            <w:lang w:eastAsia="de-CH"/>
          </w:rPr>
          <w:drawing>
            <wp:inline distT="0" distB="0" distL="0" distR="0" wp14:anchorId="15C757A4" wp14:editId="2BC69907">
              <wp:extent cx="5249586" cy="2448476"/>
              <wp:effectExtent l="0" t="0" r="8255" b="9525"/>
              <wp:docPr id="90" name="Grafik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62322" cy="2454416"/>
                      </a:xfrm>
                      <a:prstGeom prst="rect">
                        <a:avLst/>
                      </a:prstGeom>
                    </pic:spPr>
                  </pic:pic>
                </a:graphicData>
              </a:graphic>
            </wp:inline>
          </w:drawing>
        </w:r>
      </w:ins>
    </w:p>
    <w:p w14:paraId="535C3476" w14:textId="26355A87" w:rsidR="00EB1EBD" w:rsidDel="008843A2" w:rsidRDefault="008843A2" w:rsidP="00EB1EBD">
      <w:pPr>
        <w:rPr>
          <w:del w:id="636" w:author="Janik Vonrotz" w:date="2016-01-04T17:31:00Z"/>
          <w:lang w:val="de-DE"/>
        </w:rPr>
      </w:pPr>
      <w:ins w:id="637" w:author="Janik Vonrotz" w:date="2016-01-04T17:32:00Z">
        <w:r w:rsidRPr="008843A2">
          <w:rPr>
            <w:lang w:val="de-DE"/>
            <w:rPrChange w:id="638" w:author="Janik Vonrotz" w:date="2016-01-04T17:33:00Z">
              <w:rPr>
                <w:b/>
                <w:lang w:val="de-DE"/>
              </w:rPr>
            </w:rPrChange>
          </w:rPr>
          <w:t>Bei 6in4 wird der Datenverkehr in IPv4-Datenpakete verpakt, deren Protkollnummer im IP-Header 41 ist. Direkt auf den IPv4-Header folgt das transportierte IPv6-Datenpaket.</w:t>
        </w:r>
      </w:ins>
      <w:del w:id="639" w:author="Janik Vonrotz" w:date="2016-01-04T17:32:00Z">
        <w:r w:rsidR="00EB1EBD" w:rsidRPr="00EB1EBD" w:rsidDel="008843A2">
          <w:rPr>
            <w:lang w:val="de-DE"/>
          </w:rPr>
          <w:delText>IPv6</w:delText>
        </w:r>
        <w:r w:rsidR="00607109" w:rsidDel="008843A2">
          <w:rPr>
            <w:lang w:val="de-DE"/>
          </w:rPr>
          <w:delText xml:space="preserve"> </w:delText>
        </w:r>
        <w:r w:rsidR="00EB1EBD" w:rsidRPr="00EB1EBD" w:rsidDel="008843A2">
          <w:rPr>
            <w:lang w:val="de-DE"/>
          </w:rPr>
          <w:delText>wird</w:delText>
        </w:r>
        <w:r w:rsidR="00607109" w:rsidDel="008843A2">
          <w:rPr>
            <w:lang w:val="de-DE"/>
          </w:rPr>
          <w:delText xml:space="preserve"> </w:delText>
        </w:r>
        <w:r w:rsidR="00EB1EBD" w:rsidRPr="00EB1EBD" w:rsidDel="008843A2">
          <w:rPr>
            <w:lang w:val="de-DE"/>
          </w:rPr>
          <w:delText>auf</w:delText>
        </w:r>
        <w:r w:rsidR="00607109" w:rsidDel="008843A2">
          <w:rPr>
            <w:lang w:val="de-DE"/>
          </w:rPr>
          <w:delText xml:space="preserve"> </w:delText>
        </w:r>
        <w:r w:rsidR="00EB1EBD" w:rsidRPr="00EB1EBD" w:rsidDel="008843A2">
          <w:rPr>
            <w:lang w:val="de-DE"/>
          </w:rPr>
          <w:delText>IPv4-Strecke</w:delText>
        </w:r>
        <w:r w:rsidR="00607109" w:rsidDel="008843A2">
          <w:rPr>
            <w:lang w:val="de-DE"/>
          </w:rPr>
          <w:delText xml:space="preserve"> </w:delText>
        </w:r>
        <w:r w:rsidR="00EB1EBD" w:rsidRPr="00EB1EBD" w:rsidDel="008843A2">
          <w:rPr>
            <w:lang w:val="de-DE"/>
          </w:rPr>
          <w:delText>encapsulat</w:delText>
        </w:r>
      </w:del>
      <w:del w:id="640" w:author="Janik Vonrotz" w:date="2016-01-04T17:31:00Z">
        <w:r w:rsidR="00EB1EBD" w:rsidRPr="00EB1EBD" w:rsidDel="008843A2">
          <w:rPr>
            <w:lang w:val="de-DE"/>
          </w:rPr>
          <w:delText>ed</w:delText>
        </w:r>
      </w:del>
    </w:p>
    <w:p w14:paraId="567C83C1" w14:textId="43DDE84B" w:rsidR="00EB1EBD" w:rsidDel="008843A2" w:rsidRDefault="00EB1EBD">
      <w:pPr>
        <w:rPr>
          <w:del w:id="641" w:author="Janik Vonrotz" w:date="2016-01-04T17:31:00Z"/>
          <w:lang w:val="de-DE"/>
        </w:rPr>
      </w:pPr>
      <w:del w:id="642" w:author="Janik Vonrotz" w:date="2016-01-04T17:31:00Z">
        <w:r w:rsidRPr="00EB1EBD" w:rsidDel="008843A2">
          <w:rPr>
            <w:lang w:val="de-DE"/>
          </w:rPr>
          <w:delText>Beispie</w:delText>
        </w:r>
        <w:r w:rsidDel="008843A2">
          <w:rPr>
            <w:lang w:val="de-DE"/>
          </w:rPr>
          <w:delText>l</w:delText>
        </w:r>
        <w:r w:rsidR="00607109" w:rsidDel="008843A2">
          <w:rPr>
            <w:lang w:val="de-DE"/>
          </w:rPr>
          <w:delText xml:space="preserve"> </w:delText>
        </w:r>
        <w:r w:rsidDel="008843A2">
          <w:rPr>
            <w:lang w:val="de-DE"/>
          </w:rPr>
          <w:delText>der</w:delText>
        </w:r>
        <w:r w:rsidR="00607109" w:rsidDel="008843A2">
          <w:rPr>
            <w:lang w:val="de-DE"/>
          </w:rPr>
          <w:delText xml:space="preserve"> </w:delText>
        </w:r>
        <w:r w:rsidDel="008843A2">
          <w:rPr>
            <w:lang w:val="de-DE"/>
          </w:rPr>
          <w:delText>Zuweisung:</w:delText>
        </w:r>
      </w:del>
    </w:p>
    <w:p w14:paraId="0BF668AE" w14:textId="6D04A227" w:rsidR="00EB1EBD" w:rsidRDefault="00EB1EBD">
      <w:pPr>
        <w:rPr>
          <w:lang w:val="de-DE"/>
        </w:rPr>
      </w:pPr>
      <w:del w:id="643" w:author="Janik Vonrotz" w:date="2016-01-04T17:31:00Z">
        <w:r w:rsidRPr="00EB1EBD" w:rsidDel="008843A2">
          <w:rPr>
            <w:noProof/>
            <w:lang w:eastAsia="de-CH"/>
          </w:rPr>
          <w:drawing>
            <wp:inline distT="0" distB="0" distL="0" distR="0" wp14:anchorId="1D5434E0" wp14:editId="63F36543">
              <wp:extent cx="1959429" cy="385715"/>
              <wp:effectExtent l="0" t="0" r="3175"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969815" cy="387759"/>
                      </a:xfrm>
                      <a:prstGeom prst="rect">
                        <a:avLst/>
                      </a:prstGeom>
                    </pic:spPr>
                  </pic:pic>
                </a:graphicData>
              </a:graphic>
            </wp:inline>
          </w:drawing>
        </w:r>
      </w:del>
    </w:p>
    <w:p w14:paraId="044B8FFB" w14:textId="45AD3E42" w:rsidR="00EB1EBD" w:rsidRPr="002E7C74" w:rsidRDefault="00EB1EBD" w:rsidP="00EB1EBD">
      <w:pPr>
        <w:rPr>
          <w:b/>
          <w:lang w:val="en-GB"/>
        </w:rPr>
      </w:pPr>
      <w:r w:rsidRPr="002E7C74">
        <w:rPr>
          <w:b/>
          <w:lang w:val="en-GB"/>
        </w:rPr>
        <w:t>Intra-Site</w:t>
      </w:r>
      <w:r w:rsidR="00607109">
        <w:rPr>
          <w:b/>
          <w:lang w:val="en-GB"/>
        </w:rPr>
        <w:t xml:space="preserve"> </w:t>
      </w:r>
      <w:r w:rsidRPr="002E7C74">
        <w:rPr>
          <w:b/>
          <w:lang w:val="en-GB"/>
        </w:rPr>
        <w:t>Automatic</w:t>
      </w:r>
      <w:r w:rsidR="00607109">
        <w:rPr>
          <w:b/>
          <w:lang w:val="en-GB"/>
        </w:rPr>
        <w:t xml:space="preserve"> </w:t>
      </w:r>
      <w:r w:rsidRPr="002E7C74">
        <w:rPr>
          <w:b/>
          <w:lang w:val="en-GB"/>
        </w:rPr>
        <w:t>Tunnel</w:t>
      </w:r>
      <w:r w:rsidR="00607109">
        <w:rPr>
          <w:b/>
          <w:lang w:val="en-GB"/>
        </w:rPr>
        <w:t xml:space="preserve"> </w:t>
      </w:r>
      <w:r w:rsidRPr="002E7C74">
        <w:rPr>
          <w:b/>
          <w:lang w:val="en-GB"/>
        </w:rPr>
        <w:t>Addressing</w:t>
      </w:r>
      <w:r w:rsidR="00607109">
        <w:rPr>
          <w:b/>
          <w:lang w:val="en-GB"/>
        </w:rPr>
        <w:t xml:space="preserve"> </w:t>
      </w:r>
      <w:r w:rsidRPr="002E7C74">
        <w:rPr>
          <w:b/>
          <w:lang w:val="en-GB"/>
        </w:rPr>
        <w:t>Protocol</w:t>
      </w:r>
      <w:r w:rsidR="00515DE7">
        <w:rPr>
          <w:b/>
          <w:lang w:val="en-GB"/>
        </w:rPr>
        <w:t xml:space="preserve"> (</w:t>
      </w:r>
      <w:r w:rsidRPr="002E7C74">
        <w:rPr>
          <w:b/>
          <w:lang w:val="en-GB"/>
        </w:rPr>
        <w:t>ISATAP</w:t>
      </w:r>
      <w:r w:rsidR="00515DE7">
        <w:rPr>
          <w:b/>
          <w:lang w:val="en-GB"/>
        </w:rPr>
        <w:t>)</w:t>
      </w:r>
      <w:ins w:id="644" w:author="Janik Vonrotz" w:date="2016-01-04T16:56:00Z">
        <w:r w:rsidR="00747BC4" w:rsidRPr="00747BC4">
          <w:rPr>
            <w:lang w:val="en-GB"/>
            <w:rPrChange w:id="645" w:author="Janik Vonrotz" w:date="2016-01-04T16:56:00Z">
              <w:rPr>
                <w:b/>
                <w:lang w:val="en-GB"/>
              </w:rPr>
            </w:rPrChange>
          </w:rPr>
          <w:fldChar w:fldCharType="begin"/>
        </w:r>
        <w:r w:rsidR="00747BC4" w:rsidRPr="00747BC4">
          <w:rPr>
            <w:lang w:val="en-GB"/>
            <w:rPrChange w:id="646" w:author="Janik Vonrotz" w:date="2016-01-04T16:56:00Z">
              <w:rPr/>
            </w:rPrChange>
          </w:rPr>
          <w:instrText xml:space="preserve"> XE "</w:instrText>
        </w:r>
      </w:ins>
      <w:r w:rsidR="00747BC4" w:rsidRPr="00747BC4">
        <w:rPr>
          <w:lang w:val="en-GB"/>
          <w:rPrChange w:id="647" w:author="Janik Vonrotz" w:date="2016-01-04T16:56:00Z">
            <w:rPr>
              <w:b/>
              <w:lang w:val="en-GB"/>
            </w:rPr>
          </w:rPrChange>
        </w:rPr>
        <w:instrText>Intra-Site Automatic Tunnel Addressing Protocol (ISATAP)</w:instrText>
      </w:r>
      <w:ins w:id="648" w:author="Janik Vonrotz" w:date="2016-01-04T16:56:00Z">
        <w:r w:rsidR="00747BC4" w:rsidRPr="00747BC4">
          <w:rPr>
            <w:lang w:val="en-GB"/>
            <w:rPrChange w:id="649" w:author="Janik Vonrotz" w:date="2016-01-04T16:56:00Z">
              <w:rPr/>
            </w:rPrChange>
          </w:rPr>
          <w:instrText xml:space="preserve">" </w:instrText>
        </w:r>
        <w:r w:rsidR="00747BC4" w:rsidRPr="00747BC4">
          <w:rPr>
            <w:lang w:val="en-GB"/>
            <w:rPrChange w:id="650" w:author="Janik Vonrotz" w:date="2016-01-04T16:56:00Z">
              <w:rPr>
                <w:b/>
                <w:lang w:val="en-GB"/>
              </w:rPr>
            </w:rPrChange>
          </w:rPr>
          <w:fldChar w:fldCharType="end"/>
        </w:r>
      </w:ins>
    </w:p>
    <w:p w14:paraId="28E23F9D" w14:textId="1432B5AF" w:rsidR="00EB1EBD" w:rsidRDefault="00EB1EBD" w:rsidP="00EB1EBD">
      <w:pPr>
        <w:pStyle w:val="Listenabsatz"/>
        <w:numPr>
          <w:ilvl w:val="0"/>
          <w:numId w:val="9"/>
        </w:numPr>
        <w:rPr>
          <w:lang w:val="de-DE"/>
        </w:rPr>
      </w:pPr>
      <w:r w:rsidRPr="00EB1EBD">
        <w:rPr>
          <w:lang w:val="de-DE"/>
        </w:rPr>
        <w:t>In</w:t>
      </w:r>
      <w:r w:rsidR="00607109">
        <w:rPr>
          <w:lang w:val="de-DE"/>
        </w:rPr>
        <w:t xml:space="preserve"> </w:t>
      </w:r>
      <w:r w:rsidRPr="00EB1EBD">
        <w:rPr>
          <w:lang w:val="de-DE"/>
        </w:rPr>
        <w:t>erster</w:t>
      </w:r>
      <w:r w:rsidR="00607109">
        <w:rPr>
          <w:lang w:val="de-DE"/>
        </w:rPr>
        <w:t xml:space="preserve"> </w:t>
      </w:r>
      <w:r w:rsidRPr="00EB1EBD">
        <w:rPr>
          <w:lang w:val="de-DE"/>
        </w:rPr>
        <w:t>Linie</w:t>
      </w:r>
      <w:r w:rsidR="00607109">
        <w:rPr>
          <w:lang w:val="de-DE"/>
        </w:rPr>
        <w:t xml:space="preserve"> </w:t>
      </w:r>
      <w:r w:rsidRPr="00EB1EBD">
        <w:rPr>
          <w:lang w:val="de-DE"/>
        </w:rPr>
        <w:t>für</w:t>
      </w:r>
      <w:r w:rsidR="00607109">
        <w:rPr>
          <w:lang w:val="de-DE"/>
        </w:rPr>
        <w:t xml:space="preserve"> </w:t>
      </w:r>
      <w:r w:rsidRPr="00EB1EBD">
        <w:rPr>
          <w:lang w:val="de-DE"/>
        </w:rPr>
        <w:t>die</w:t>
      </w:r>
      <w:r w:rsidR="00607109">
        <w:rPr>
          <w:lang w:val="de-DE"/>
        </w:rPr>
        <w:t xml:space="preserve"> </w:t>
      </w:r>
      <w:r w:rsidRPr="00EB1EBD">
        <w:rPr>
          <w:lang w:val="de-DE"/>
        </w:rPr>
        <w:t>Kommunikation</w:t>
      </w:r>
      <w:r w:rsidR="00607109">
        <w:rPr>
          <w:lang w:val="de-DE"/>
        </w:rPr>
        <w:t xml:space="preserve"> </w:t>
      </w:r>
      <w:r w:rsidRPr="00EB1EBD">
        <w:rPr>
          <w:lang w:val="de-DE"/>
        </w:rPr>
        <w:t>reiner</w:t>
      </w:r>
      <w:r w:rsidR="00607109">
        <w:rPr>
          <w:lang w:val="de-DE"/>
        </w:rPr>
        <w:t xml:space="preserve"> </w:t>
      </w:r>
      <w:r w:rsidRPr="00EB1EBD">
        <w:rPr>
          <w:lang w:val="de-DE"/>
        </w:rPr>
        <w:t>IPv6</w:t>
      </w:r>
      <w:r w:rsidR="00607109">
        <w:rPr>
          <w:lang w:val="de-DE"/>
        </w:rPr>
        <w:t xml:space="preserve"> </w:t>
      </w:r>
      <w:r w:rsidRPr="00EB1EBD">
        <w:rPr>
          <w:lang w:val="de-DE"/>
        </w:rPr>
        <w:t>Hosts</w:t>
      </w:r>
      <w:r w:rsidR="00607109">
        <w:rPr>
          <w:lang w:val="de-DE"/>
        </w:rPr>
        <w:t xml:space="preserve"> </w:t>
      </w:r>
      <w:r>
        <w:rPr>
          <w:lang w:val="de-DE"/>
        </w:rPr>
        <w:t>in</w:t>
      </w:r>
      <w:r w:rsidR="00607109">
        <w:rPr>
          <w:lang w:val="de-DE"/>
        </w:rPr>
        <w:t xml:space="preserve"> </w:t>
      </w:r>
      <w:r>
        <w:rPr>
          <w:lang w:val="de-DE"/>
        </w:rPr>
        <w:t>einem</w:t>
      </w:r>
      <w:r w:rsidR="00607109">
        <w:rPr>
          <w:lang w:val="de-DE"/>
        </w:rPr>
        <w:t xml:space="preserve"> </w:t>
      </w:r>
      <w:r>
        <w:rPr>
          <w:lang w:val="de-DE"/>
        </w:rPr>
        <w:t>IPv4</w:t>
      </w:r>
      <w:r w:rsidR="00607109">
        <w:rPr>
          <w:lang w:val="de-DE"/>
        </w:rPr>
        <w:t xml:space="preserve"> </w:t>
      </w:r>
      <w:r>
        <w:rPr>
          <w:lang w:val="de-DE"/>
        </w:rPr>
        <w:t>Subnetz</w:t>
      </w:r>
      <w:r w:rsidR="00607109">
        <w:rPr>
          <w:lang w:val="de-DE"/>
        </w:rPr>
        <w:t xml:space="preserve"> </w:t>
      </w:r>
      <w:r>
        <w:rPr>
          <w:lang w:val="de-DE"/>
        </w:rPr>
        <w:t>gedacht</w:t>
      </w:r>
    </w:p>
    <w:p w14:paraId="69718EEE" w14:textId="154E827F" w:rsidR="00EB1EBD" w:rsidRDefault="00EB1EBD" w:rsidP="00EB1EBD">
      <w:pPr>
        <w:pStyle w:val="Listenabsatz"/>
        <w:numPr>
          <w:ilvl w:val="0"/>
          <w:numId w:val="9"/>
        </w:numPr>
        <w:rPr>
          <w:lang w:val="de-DE"/>
        </w:rPr>
      </w:pPr>
      <w:r w:rsidRPr="00EB1EBD">
        <w:rPr>
          <w:lang w:val="de-DE"/>
        </w:rPr>
        <w:t>Die</w:t>
      </w:r>
      <w:r w:rsidR="00607109">
        <w:rPr>
          <w:lang w:val="de-DE"/>
        </w:rPr>
        <w:t xml:space="preserve"> </w:t>
      </w:r>
      <w:r w:rsidRPr="00EB1EBD">
        <w:rPr>
          <w:lang w:val="de-DE"/>
        </w:rPr>
        <w:t>IPv4</w:t>
      </w:r>
      <w:r w:rsidR="00607109">
        <w:rPr>
          <w:lang w:val="de-DE"/>
        </w:rPr>
        <w:t xml:space="preserve"> </w:t>
      </w:r>
      <w:r w:rsidRPr="00EB1EBD">
        <w:rPr>
          <w:lang w:val="de-DE"/>
        </w:rPr>
        <w:t>Adresse</w:t>
      </w:r>
      <w:r w:rsidR="00607109">
        <w:rPr>
          <w:lang w:val="de-DE"/>
        </w:rPr>
        <w:t xml:space="preserve"> </w:t>
      </w:r>
      <w:r w:rsidRPr="00EB1EBD">
        <w:rPr>
          <w:lang w:val="de-DE"/>
        </w:rPr>
        <w:t>wird</w:t>
      </w:r>
      <w:r w:rsidR="00607109">
        <w:rPr>
          <w:lang w:val="de-DE"/>
        </w:rPr>
        <w:t xml:space="preserve"> </w:t>
      </w:r>
      <w:r w:rsidRPr="00EB1EBD">
        <w:rPr>
          <w:lang w:val="de-DE"/>
        </w:rPr>
        <w:t>direkt</w:t>
      </w:r>
      <w:r w:rsidR="00607109">
        <w:rPr>
          <w:lang w:val="de-DE"/>
        </w:rPr>
        <w:t xml:space="preserve"> </w:t>
      </w:r>
      <w:r w:rsidRPr="00EB1EBD">
        <w:rPr>
          <w:lang w:val="de-DE"/>
        </w:rPr>
        <w:t>in</w:t>
      </w:r>
      <w:r w:rsidR="00607109">
        <w:rPr>
          <w:lang w:val="de-DE"/>
        </w:rPr>
        <w:t xml:space="preserve"> </w:t>
      </w:r>
      <w:r w:rsidRPr="00EB1EBD">
        <w:rPr>
          <w:lang w:val="de-DE"/>
        </w:rPr>
        <w:t>die</w:t>
      </w:r>
      <w:r w:rsidR="00607109">
        <w:rPr>
          <w:lang w:val="de-DE"/>
        </w:rPr>
        <w:t xml:space="preserve"> </w:t>
      </w:r>
      <w:r w:rsidRPr="00EB1EBD">
        <w:rPr>
          <w:lang w:val="de-DE"/>
        </w:rPr>
        <w:t>Interface-ID</w:t>
      </w:r>
      <w:r w:rsidR="00607109">
        <w:rPr>
          <w:lang w:val="de-DE"/>
        </w:rPr>
        <w:t xml:space="preserve"> </w:t>
      </w:r>
      <w:r w:rsidRPr="00EB1EBD">
        <w:rPr>
          <w:lang w:val="de-DE"/>
        </w:rPr>
        <w:t>eingebaut:</w:t>
      </w:r>
      <w:r w:rsidR="00607109">
        <w:rPr>
          <w:lang w:val="de-DE"/>
        </w:rPr>
        <w:t xml:space="preserve"> </w:t>
      </w:r>
      <w:r w:rsidRPr="00EB1EBD">
        <w:rPr>
          <w:lang w:val="de-DE"/>
        </w:rPr>
        <w:t>Interfac</w:t>
      </w:r>
      <w:r>
        <w:rPr>
          <w:lang w:val="de-DE"/>
        </w:rPr>
        <w:t>e</w:t>
      </w:r>
      <w:r w:rsidR="00607109">
        <w:rPr>
          <w:lang w:val="de-DE"/>
        </w:rPr>
        <w:t xml:space="preserve"> </w:t>
      </w:r>
      <w:r>
        <w:rPr>
          <w:lang w:val="de-DE"/>
        </w:rPr>
        <w:t>ID</w:t>
      </w:r>
      <w:r w:rsidR="00607109">
        <w:rPr>
          <w:lang w:val="de-DE"/>
        </w:rPr>
        <w:t xml:space="preserve"> </w:t>
      </w:r>
      <w:r>
        <w:rPr>
          <w:lang w:val="de-DE"/>
        </w:rPr>
        <w:t>=</w:t>
      </w:r>
      <w:r w:rsidR="00607109">
        <w:rPr>
          <w:lang w:val="de-DE"/>
        </w:rPr>
        <w:t xml:space="preserve"> </w:t>
      </w:r>
      <w:r>
        <w:rPr>
          <w:lang w:val="de-DE"/>
        </w:rPr>
        <w:t>0000:5EFE:&lt;IPv4-Adresse&gt;</w:t>
      </w:r>
    </w:p>
    <w:p w14:paraId="55166B1A" w14:textId="73882C5B" w:rsidR="00EB1EBD" w:rsidRDefault="00EB1EBD" w:rsidP="00EB1EBD">
      <w:pPr>
        <w:pStyle w:val="Listenabsatz"/>
        <w:numPr>
          <w:ilvl w:val="0"/>
          <w:numId w:val="9"/>
        </w:numPr>
        <w:rPr>
          <w:lang w:val="de-DE"/>
        </w:rPr>
      </w:pPr>
      <w:r w:rsidRPr="00EB1EBD">
        <w:rPr>
          <w:lang w:val="de-DE"/>
        </w:rPr>
        <w:t>Sie</w:t>
      </w:r>
      <w:r w:rsidR="00607109">
        <w:rPr>
          <w:lang w:val="de-DE"/>
        </w:rPr>
        <w:t xml:space="preserve"> </w:t>
      </w:r>
      <w:r w:rsidRPr="00EB1EBD">
        <w:rPr>
          <w:lang w:val="de-DE"/>
        </w:rPr>
        <w:t>ist</w:t>
      </w:r>
      <w:r w:rsidR="00607109">
        <w:rPr>
          <w:lang w:val="de-DE"/>
        </w:rPr>
        <w:t xml:space="preserve"> </w:t>
      </w:r>
      <w:r w:rsidRPr="00EB1EBD">
        <w:rPr>
          <w:lang w:val="de-DE"/>
        </w:rPr>
        <w:t>automatisch</w:t>
      </w:r>
      <w:r w:rsidR="00607109">
        <w:rPr>
          <w:lang w:val="de-DE"/>
        </w:rPr>
        <w:t xml:space="preserve"> </w:t>
      </w:r>
      <w:r w:rsidRPr="00EB1EBD">
        <w:rPr>
          <w:lang w:val="de-DE"/>
        </w:rPr>
        <w:t>Unique,</w:t>
      </w:r>
      <w:r w:rsidR="00607109">
        <w:rPr>
          <w:lang w:val="de-DE"/>
        </w:rPr>
        <w:t xml:space="preserve"> </w:t>
      </w:r>
      <w:r w:rsidRPr="00EB1EBD">
        <w:rPr>
          <w:lang w:val="de-DE"/>
        </w:rPr>
        <w:t>wenn</w:t>
      </w:r>
      <w:r w:rsidR="00607109">
        <w:rPr>
          <w:lang w:val="de-DE"/>
        </w:rPr>
        <w:t xml:space="preserve"> </w:t>
      </w:r>
      <w:r w:rsidRPr="00EB1EBD">
        <w:rPr>
          <w:lang w:val="de-DE"/>
        </w:rPr>
        <w:t>echte</w:t>
      </w:r>
      <w:r w:rsidR="00607109">
        <w:rPr>
          <w:lang w:val="de-DE"/>
        </w:rPr>
        <w:t xml:space="preserve"> </w:t>
      </w:r>
      <w:r w:rsidRPr="00EB1EBD">
        <w:rPr>
          <w:lang w:val="de-DE"/>
        </w:rPr>
        <w:t>(ebenfalls</w:t>
      </w:r>
      <w:r w:rsidR="00607109">
        <w:rPr>
          <w:lang w:val="de-DE"/>
        </w:rPr>
        <w:t xml:space="preserve"> </w:t>
      </w:r>
      <w:r w:rsidRPr="00EB1EBD">
        <w:rPr>
          <w:lang w:val="de-DE"/>
        </w:rPr>
        <w:t>eindeutige</w:t>
      </w:r>
      <w:r>
        <w:rPr>
          <w:lang w:val="de-DE"/>
        </w:rPr>
        <w:t>)</w:t>
      </w:r>
      <w:r w:rsidR="00607109">
        <w:rPr>
          <w:lang w:val="de-DE"/>
        </w:rPr>
        <w:t xml:space="preserve"> </w:t>
      </w:r>
      <w:r>
        <w:rPr>
          <w:lang w:val="de-DE"/>
        </w:rPr>
        <w:t>IPv4</w:t>
      </w:r>
      <w:r w:rsidR="00607109">
        <w:rPr>
          <w:lang w:val="de-DE"/>
        </w:rPr>
        <w:t xml:space="preserve"> </w:t>
      </w:r>
      <w:r>
        <w:rPr>
          <w:lang w:val="de-DE"/>
        </w:rPr>
        <w:t>Adressen</w:t>
      </w:r>
      <w:r w:rsidR="00607109">
        <w:rPr>
          <w:lang w:val="de-DE"/>
        </w:rPr>
        <w:t xml:space="preserve"> </w:t>
      </w:r>
      <w:r>
        <w:rPr>
          <w:lang w:val="de-DE"/>
        </w:rPr>
        <w:t>benutzt</w:t>
      </w:r>
      <w:r w:rsidR="00607109">
        <w:rPr>
          <w:lang w:val="de-DE"/>
        </w:rPr>
        <w:t xml:space="preserve"> </w:t>
      </w:r>
      <w:r>
        <w:rPr>
          <w:lang w:val="de-DE"/>
        </w:rPr>
        <w:t>werden</w:t>
      </w:r>
    </w:p>
    <w:p w14:paraId="5A5496CB" w14:textId="6C8754A6" w:rsidR="00EB1EBD" w:rsidRDefault="00EB1EBD" w:rsidP="00EB1EBD">
      <w:pPr>
        <w:pStyle w:val="Listenabsatz"/>
        <w:numPr>
          <w:ilvl w:val="0"/>
          <w:numId w:val="9"/>
        </w:numPr>
        <w:rPr>
          <w:lang w:val="de-DE"/>
        </w:rPr>
      </w:pPr>
      <w:r w:rsidRPr="00EB1EBD">
        <w:rPr>
          <w:lang w:val="de-DE"/>
        </w:rPr>
        <w:t>Das</w:t>
      </w:r>
      <w:r w:rsidR="00607109">
        <w:rPr>
          <w:lang w:val="de-DE"/>
        </w:rPr>
        <w:t xml:space="preserve"> </w:t>
      </w:r>
      <w:r w:rsidRPr="00EB1EBD">
        <w:rPr>
          <w:lang w:val="de-DE"/>
        </w:rPr>
        <w:t>Präfix</w:t>
      </w:r>
      <w:r w:rsidR="00607109">
        <w:rPr>
          <w:lang w:val="de-DE"/>
        </w:rPr>
        <w:t xml:space="preserve"> </w:t>
      </w:r>
      <w:r w:rsidRPr="00EB1EBD">
        <w:rPr>
          <w:lang w:val="de-DE"/>
        </w:rPr>
        <w:t>der</w:t>
      </w:r>
      <w:r w:rsidR="00607109">
        <w:rPr>
          <w:lang w:val="de-DE"/>
        </w:rPr>
        <w:t xml:space="preserve"> </w:t>
      </w:r>
      <w:r w:rsidRPr="00EB1EBD">
        <w:rPr>
          <w:lang w:val="de-DE"/>
        </w:rPr>
        <w:t>IPv6</w:t>
      </w:r>
      <w:r w:rsidR="00607109">
        <w:rPr>
          <w:lang w:val="de-DE"/>
        </w:rPr>
        <w:t xml:space="preserve"> </w:t>
      </w:r>
      <w:r w:rsidRPr="00EB1EBD">
        <w:rPr>
          <w:lang w:val="de-DE"/>
        </w:rPr>
        <w:t>Adresse</w:t>
      </w:r>
      <w:r w:rsidR="00607109">
        <w:rPr>
          <w:lang w:val="de-DE"/>
        </w:rPr>
        <w:t xml:space="preserve"> </w:t>
      </w:r>
      <w:r w:rsidRPr="00EB1EBD">
        <w:rPr>
          <w:lang w:val="de-DE"/>
        </w:rPr>
        <w:t>des</w:t>
      </w:r>
      <w:r w:rsidR="00607109">
        <w:rPr>
          <w:lang w:val="de-DE"/>
        </w:rPr>
        <w:t xml:space="preserve"> </w:t>
      </w:r>
      <w:r w:rsidRPr="00EB1EBD">
        <w:rPr>
          <w:lang w:val="de-DE"/>
        </w:rPr>
        <w:t>Hosts</w:t>
      </w:r>
      <w:r w:rsidR="00607109">
        <w:rPr>
          <w:lang w:val="de-DE"/>
        </w:rPr>
        <w:t xml:space="preserve"> </w:t>
      </w:r>
      <w:r w:rsidRPr="00EB1EBD">
        <w:rPr>
          <w:lang w:val="de-DE"/>
        </w:rPr>
        <w:t>k</w:t>
      </w:r>
      <w:r>
        <w:rPr>
          <w:lang w:val="de-DE"/>
        </w:rPr>
        <w:t>ann</w:t>
      </w:r>
      <w:r w:rsidR="00607109">
        <w:rPr>
          <w:lang w:val="de-DE"/>
        </w:rPr>
        <w:t xml:space="preserve"> </w:t>
      </w:r>
      <w:r>
        <w:rPr>
          <w:lang w:val="de-DE"/>
        </w:rPr>
        <w:t>global</w:t>
      </w:r>
      <w:r w:rsidR="00607109">
        <w:rPr>
          <w:lang w:val="de-DE"/>
        </w:rPr>
        <w:t xml:space="preserve"> </w:t>
      </w:r>
      <w:r>
        <w:rPr>
          <w:lang w:val="de-DE"/>
        </w:rPr>
        <w:t>oder</w:t>
      </w:r>
      <w:r w:rsidR="00607109">
        <w:rPr>
          <w:lang w:val="de-DE"/>
        </w:rPr>
        <w:t xml:space="preserve"> </w:t>
      </w:r>
      <w:r>
        <w:rPr>
          <w:lang w:val="de-DE"/>
        </w:rPr>
        <w:t>linklocal</w:t>
      </w:r>
      <w:r w:rsidR="00607109">
        <w:rPr>
          <w:lang w:val="de-DE"/>
        </w:rPr>
        <w:t xml:space="preserve"> </w:t>
      </w:r>
      <w:r>
        <w:rPr>
          <w:lang w:val="de-DE"/>
        </w:rPr>
        <w:t>sein</w:t>
      </w:r>
    </w:p>
    <w:p w14:paraId="70B9E737" w14:textId="6AD30F16" w:rsidR="00EB1EBD" w:rsidRDefault="00EB1EBD" w:rsidP="00EB1EBD">
      <w:pPr>
        <w:pStyle w:val="Listenabsatz"/>
        <w:numPr>
          <w:ilvl w:val="0"/>
          <w:numId w:val="9"/>
        </w:numPr>
        <w:rPr>
          <w:lang w:val="de-DE"/>
        </w:rPr>
      </w:pPr>
      <w:r w:rsidRPr="00EB1EBD">
        <w:rPr>
          <w:lang w:val="de-DE"/>
        </w:rPr>
        <w:t>Bei</w:t>
      </w:r>
      <w:r w:rsidR="00607109">
        <w:rPr>
          <w:lang w:val="de-DE"/>
        </w:rPr>
        <w:t xml:space="preserve"> </w:t>
      </w:r>
      <w:r w:rsidRPr="00EB1EBD">
        <w:rPr>
          <w:lang w:val="de-DE"/>
        </w:rPr>
        <w:t>globalen</w:t>
      </w:r>
      <w:r w:rsidR="00607109">
        <w:rPr>
          <w:lang w:val="de-DE"/>
        </w:rPr>
        <w:t xml:space="preserve"> </w:t>
      </w:r>
      <w:r w:rsidRPr="00EB1EBD">
        <w:rPr>
          <w:lang w:val="de-DE"/>
        </w:rPr>
        <w:t>Präfixen</w:t>
      </w:r>
      <w:r w:rsidR="00607109">
        <w:rPr>
          <w:lang w:val="de-DE"/>
        </w:rPr>
        <w:t xml:space="preserve"> </w:t>
      </w:r>
      <w:r w:rsidRPr="00EB1EBD">
        <w:rPr>
          <w:lang w:val="de-DE"/>
        </w:rPr>
        <w:t>ist</w:t>
      </w:r>
      <w:r w:rsidR="00607109">
        <w:rPr>
          <w:lang w:val="de-DE"/>
        </w:rPr>
        <w:t xml:space="preserve"> </w:t>
      </w:r>
      <w:r w:rsidRPr="00EB1EBD">
        <w:rPr>
          <w:lang w:val="de-DE"/>
        </w:rPr>
        <w:t>Routing</w:t>
      </w:r>
      <w:r w:rsidR="00607109">
        <w:rPr>
          <w:lang w:val="de-DE"/>
        </w:rPr>
        <w:t xml:space="preserve"> </w:t>
      </w:r>
      <w:r w:rsidRPr="00EB1EBD">
        <w:rPr>
          <w:lang w:val="de-DE"/>
        </w:rPr>
        <w:t>(oder</w:t>
      </w:r>
      <w:r w:rsidR="00607109">
        <w:rPr>
          <w:lang w:val="de-DE"/>
        </w:rPr>
        <w:t xml:space="preserve"> </w:t>
      </w:r>
      <w:r w:rsidRPr="00EB1EBD">
        <w:rPr>
          <w:lang w:val="de-DE"/>
        </w:rPr>
        <w:t>rela</w:t>
      </w:r>
      <w:r>
        <w:rPr>
          <w:lang w:val="de-DE"/>
        </w:rPr>
        <w:t>ying)</w:t>
      </w:r>
      <w:r w:rsidR="00607109">
        <w:rPr>
          <w:lang w:val="de-DE"/>
        </w:rPr>
        <w:t xml:space="preserve"> </w:t>
      </w:r>
      <w:r>
        <w:rPr>
          <w:lang w:val="de-DE"/>
        </w:rPr>
        <w:t>ins</w:t>
      </w:r>
      <w:r w:rsidR="00607109">
        <w:rPr>
          <w:lang w:val="de-DE"/>
        </w:rPr>
        <w:t xml:space="preserve"> </w:t>
      </w:r>
      <w:r>
        <w:rPr>
          <w:lang w:val="de-DE"/>
        </w:rPr>
        <w:t>IPv6</w:t>
      </w:r>
      <w:r w:rsidR="00607109">
        <w:rPr>
          <w:lang w:val="de-DE"/>
        </w:rPr>
        <w:t xml:space="preserve"> </w:t>
      </w:r>
      <w:r>
        <w:rPr>
          <w:lang w:val="de-DE"/>
        </w:rPr>
        <w:t>Internet</w:t>
      </w:r>
      <w:r w:rsidR="00607109">
        <w:rPr>
          <w:lang w:val="de-DE"/>
        </w:rPr>
        <w:t xml:space="preserve"> </w:t>
      </w:r>
      <w:r>
        <w:rPr>
          <w:lang w:val="de-DE"/>
        </w:rPr>
        <w:t>möglich</w:t>
      </w:r>
    </w:p>
    <w:p w14:paraId="3B77D5EE" w14:textId="7C77CDFF" w:rsidR="00EB1EBD" w:rsidRDefault="00EB1EBD" w:rsidP="00EB1EBD">
      <w:pPr>
        <w:rPr>
          <w:lang w:val="de-DE"/>
        </w:rPr>
      </w:pPr>
      <w:r>
        <w:rPr>
          <w:lang w:val="de-DE"/>
        </w:rPr>
        <w:t>Beispiel:</w:t>
      </w:r>
    </w:p>
    <w:p w14:paraId="1B269D2F" w14:textId="371F2A2B" w:rsidR="00EB1EBD" w:rsidRDefault="00EB1EBD">
      <w:pPr>
        <w:pStyle w:val="Code"/>
        <w:pPrChange w:id="651" w:author="Janik Vonrotz" w:date="2016-01-04T18:43:00Z">
          <w:pPr/>
        </w:pPrChange>
      </w:pPr>
      <w:r>
        <w:t>HSLU</w:t>
      </w:r>
      <w:r w:rsidR="00607109">
        <w:t xml:space="preserve"> </w:t>
      </w:r>
      <w:r>
        <w:t>Adresse:</w:t>
      </w:r>
      <w:r w:rsidR="00607109">
        <w:t xml:space="preserve"> </w:t>
      </w:r>
      <w:r>
        <w:t>147.88.210.185</w:t>
      </w:r>
    </w:p>
    <w:p w14:paraId="3E05AD76" w14:textId="75B80BE5" w:rsidR="00EB1EBD" w:rsidRDefault="00EB1EBD">
      <w:pPr>
        <w:pStyle w:val="Code"/>
        <w:rPr>
          <w:ins w:id="652" w:author="Janik Vonrotz" w:date="2016-01-04T18:37:00Z"/>
          <w:rFonts w:ascii="Georgia" w:hAnsi="Georgia"/>
          <w:color w:val="000000"/>
          <w:sz w:val="27"/>
          <w:szCs w:val="27"/>
          <w:shd w:val="clear" w:color="auto" w:fill="FFFFFF"/>
        </w:rPr>
        <w:pPrChange w:id="653" w:author="Janik Vonrotz" w:date="2016-01-04T18:43:00Z">
          <w:pPr/>
        </w:pPrChange>
      </w:pPr>
      <w:r>
        <w:t>Interface-ID:</w:t>
      </w:r>
      <w:r w:rsidR="00607109">
        <w:t xml:space="preserve"> </w:t>
      </w:r>
      <w:r>
        <w:t>0000:5EFE:</w:t>
      </w:r>
      <w:r w:rsidR="00607109">
        <w:rPr>
          <w:rFonts w:ascii="Georgia" w:hAnsi="Georgia"/>
          <w:color w:val="000000"/>
          <w:sz w:val="27"/>
          <w:szCs w:val="27"/>
          <w:shd w:val="clear" w:color="auto" w:fill="FFFFFF"/>
        </w:rPr>
        <w:t xml:space="preserve"> </w:t>
      </w:r>
      <w:r>
        <w:rPr>
          <w:rFonts w:ascii="Georgia" w:hAnsi="Georgia"/>
          <w:color w:val="000000"/>
          <w:sz w:val="27"/>
          <w:szCs w:val="27"/>
          <w:shd w:val="clear" w:color="auto" w:fill="FFFFFF"/>
        </w:rPr>
        <w:t>9358D2B9</w:t>
      </w:r>
    </w:p>
    <w:p w14:paraId="30AD3EB6" w14:textId="77777777" w:rsidR="00002FBC" w:rsidRDefault="00002FBC" w:rsidP="00EB1EBD">
      <w:pPr>
        <w:rPr>
          <w:rFonts w:ascii="Georgia" w:hAnsi="Georgia"/>
          <w:color w:val="000000"/>
          <w:sz w:val="27"/>
          <w:szCs w:val="27"/>
          <w:shd w:val="clear" w:color="auto" w:fill="FFFFFF"/>
        </w:rPr>
      </w:pPr>
    </w:p>
    <w:p w14:paraId="00A9AA40" w14:textId="7FF421D1" w:rsidR="00EB1EBD" w:rsidRPr="00747BC4" w:rsidRDefault="002E7C74" w:rsidP="00EB1EBD">
      <w:pPr>
        <w:rPr>
          <w:lang w:val="de-DE"/>
          <w:rPrChange w:id="654" w:author="Janik Vonrotz" w:date="2016-01-04T16:56:00Z">
            <w:rPr>
              <w:b/>
              <w:lang w:val="de-DE"/>
            </w:rPr>
          </w:rPrChange>
        </w:rPr>
      </w:pPr>
      <w:r w:rsidRPr="002E7C74">
        <w:rPr>
          <w:b/>
          <w:lang w:val="de-DE"/>
        </w:rPr>
        <w:lastRenderedPageBreak/>
        <w:t>Teredo</w:t>
      </w:r>
      <w:ins w:id="655" w:author="Janik Vonrotz" w:date="2016-01-04T16:56:00Z">
        <w:r w:rsidR="00747BC4" w:rsidRPr="00747BC4">
          <w:rPr>
            <w:lang w:val="de-DE"/>
            <w:rPrChange w:id="656" w:author="Janik Vonrotz" w:date="2016-01-04T16:56:00Z">
              <w:rPr>
                <w:b/>
                <w:lang w:val="de-DE"/>
              </w:rPr>
            </w:rPrChange>
          </w:rPr>
          <w:fldChar w:fldCharType="begin"/>
        </w:r>
        <w:r w:rsidR="00747BC4" w:rsidRPr="00747BC4">
          <w:instrText xml:space="preserve"> XE "</w:instrText>
        </w:r>
      </w:ins>
      <w:r w:rsidR="00747BC4" w:rsidRPr="00747BC4">
        <w:rPr>
          <w:lang w:val="de-DE"/>
          <w:rPrChange w:id="657" w:author="Janik Vonrotz" w:date="2016-01-04T16:56:00Z">
            <w:rPr>
              <w:b/>
              <w:lang w:val="de-DE"/>
            </w:rPr>
          </w:rPrChange>
        </w:rPr>
        <w:instrText>Teredo</w:instrText>
      </w:r>
      <w:ins w:id="658" w:author="Janik Vonrotz" w:date="2016-01-04T16:56:00Z">
        <w:r w:rsidR="00747BC4" w:rsidRPr="00747BC4">
          <w:instrText xml:space="preserve">" </w:instrText>
        </w:r>
        <w:r w:rsidR="00747BC4" w:rsidRPr="00747BC4">
          <w:rPr>
            <w:lang w:val="de-DE"/>
            <w:rPrChange w:id="659" w:author="Janik Vonrotz" w:date="2016-01-04T16:56:00Z">
              <w:rPr>
                <w:b/>
                <w:lang w:val="de-DE"/>
              </w:rPr>
            </w:rPrChange>
          </w:rPr>
          <w:fldChar w:fldCharType="end"/>
        </w:r>
      </w:ins>
    </w:p>
    <w:p w14:paraId="7A6C655E" w14:textId="5EE529B6" w:rsidR="002E7C74" w:rsidRPr="002E7C74" w:rsidRDefault="002E7C74" w:rsidP="002E7C74">
      <w:pPr>
        <w:pStyle w:val="Listenabsatz"/>
        <w:numPr>
          <w:ilvl w:val="0"/>
          <w:numId w:val="10"/>
        </w:numPr>
        <w:rPr>
          <w:lang w:val="de-DE"/>
        </w:rPr>
      </w:pPr>
      <w:r w:rsidRPr="002E7C74">
        <w:rPr>
          <w:lang w:val="de-DE"/>
        </w:rPr>
        <w:t>Workaround</w:t>
      </w:r>
      <w:r w:rsidR="00607109">
        <w:rPr>
          <w:lang w:val="de-DE"/>
        </w:rPr>
        <w:t xml:space="preserve"> </w:t>
      </w:r>
      <w:r w:rsidRPr="002E7C74">
        <w:rPr>
          <w:lang w:val="de-DE"/>
        </w:rPr>
        <w:t>bei</w:t>
      </w:r>
      <w:r w:rsidR="00607109">
        <w:rPr>
          <w:lang w:val="de-DE"/>
        </w:rPr>
        <w:t xml:space="preserve"> </w:t>
      </w:r>
      <w:r w:rsidRPr="002E7C74">
        <w:rPr>
          <w:lang w:val="de-DE"/>
        </w:rPr>
        <w:t>«dual-stack»</w:t>
      </w:r>
      <w:r w:rsidR="00607109">
        <w:rPr>
          <w:lang w:val="de-DE"/>
        </w:rPr>
        <w:t xml:space="preserve"> </w:t>
      </w:r>
      <w:r w:rsidRPr="002E7C74">
        <w:rPr>
          <w:lang w:val="de-DE"/>
        </w:rPr>
        <w:t>Konfiguration,</w:t>
      </w:r>
      <w:r w:rsidR="00607109">
        <w:rPr>
          <w:lang w:val="de-DE"/>
        </w:rPr>
        <w:t xml:space="preserve"> </w:t>
      </w:r>
      <w:r w:rsidRPr="002E7C74">
        <w:rPr>
          <w:lang w:val="de-DE"/>
        </w:rPr>
        <w:t>wenn</w:t>
      </w:r>
      <w:r w:rsidR="00607109">
        <w:rPr>
          <w:lang w:val="de-DE"/>
        </w:rPr>
        <w:t xml:space="preserve"> </w:t>
      </w:r>
      <w:r w:rsidRPr="002E7C74">
        <w:rPr>
          <w:lang w:val="de-DE"/>
        </w:rPr>
        <w:t>z.B.</w:t>
      </w:r>
      <w:r w:rsidR="00607109">
        <w:rPr>
          <w:lang w:val="de-DE"/>
        </w:rPr>
        <w:t xml:space="preserve"> </w:t>
      </w:r>
      <w:r w:rsidRPr="002E7C74">
        <w:rPr>
          <w:lang w:val="de-DE"/>
        </w:rPr>
        <w:t>6to4</w:t>
      </w:r>
      <w:r w:rsidR="00607109">
        <w:rPr>
          <w:lang w:val="de-DE"/>
        </w:rPr>
        <w:t xml:space="preserve"> </w:t>
      </w:r>
      <w:r w:rsidRPr="002E7C74">
        <w:rPr>
          <w:lang w:val="de-DE"/>
        </w:rPr>
        <w:t>wegen</w:t>
      </w:r>
      <w:r w:rsidR="00607109">
        <w:rPr>
          <w:lang w:val="de-DE"/>
        </w:rPr>
        <w:t xml:space="preserve"> </w:t>
      </w:r>
      <w:r w:rsidRPr="002E7C74">
        <w:rPr>
          <w:lang w:val="de-DE"/>
        </w:rPr>
        <w:t>NAT</w:t>
      </w:r>
      <w:r w:rsidR="00607109">
        <w:rPr>
          <w:lang w:val="de-DE"/>
        </w:rPr>
        <w:t xml:space="preserve"> </w:t>
      </w:r>
      <w:r w:rsidRPr="002E7C74">
        <w:rPr>
          <w:lang w:val="de-DE"/>
        </w:rPr>
        <w:t>nicht</w:t>
      </w:r>
      <w:r w:rsidR="00607109">
        <w:rPr>
          <w:lang w:val="de-DE"/>
        </w:rPr>
        <w:t xml:space="preserve"> </w:t>
      </w:r>
      <w:r w:rsidRPr="002E7C74">
        <w:rPr>
          <w:lang w:val="de-DE"/>
        </w:rPr>
        <w:t>möglich</w:t>
      </w:r>
      <w:r w:rsidR="00607109">
        <w:rPr>
          <w:lang w:val="de-DE"/>
        </w:rPr>
        <w:t xml:space="preserve"> </w:t>
      </w:r>
      <w:r w:rsidRPr="002E7C74">
        <w:rPr>
          <w:lang w:val="de-DE"/>
        </w:rPr>
        <w:t>ist</w:t>
      </w:r>
      <w:r w:rsidR="00607109">
        <w:rPr>
          <w:lang w:val="de-DE"/>
        </w:rPr>
        <w:t xml:space="preserve"> </w:t>
      </w:r>
    </w:p>
    <w:p w14:paraId="5209FDD2" w14:textId="456FB712" w:rsidR="002E7C74" w:rsidRPr="002E7C74" w:rsidRDefault="002E7C74" w:rsidP="002E7C74">
      <w:pPr>
        <w:pStyle w:val="Listenabsatz"/>
        <w:numPr>
          <w:ilvl w:val="0"/>
          <w:numId w:val="10"/>
        </w:numPr>
        <w:rPr>
          <w:lang w:val="de-DE"/>
        </w:rPr>
      </w:pPr>
      <w:r w:rsidRPr="002E7C74">
        <w:rPr>
          <w:lang w:val="de-DE"/>
        </w:rPr>
        <w:t>Der</w:t>
      </w:r>
      <w:r w:rsidR="00607109">
        <w:rPr>
          <w:lang w:val="de-DE"/>
        </w:rPr>
        <w:t xml:space="preserve"> </w:t>
      </w:r>
      <w:r w:rsidRPr="002E7C74">
        <w:rPr>
          <w:lang w:val="de-DE"/>
        </w:rPr>
        <w:t>Protokolltyp</w:t>
      </w:r>
      <w:r w:rsidR="00607109">
        <w:rPr>
          <w:lang w:val="de-DE"/>
        </w:rPr>
        <w:t xml:space="preserve"> </w:t>
      </w:r>
      <w:r w:rsidRPr="002E7C74">
        <w:rPr>
          <w:lang w:val="de-DE"/>
        </w:rPr>
        <w:t>41</w:t>
      </w:r>
      <w:r w:rsidR="00607109">
        <w:rPr>
          <w:lang w:val="de-DE"/>
        </w:rPr>
        <w:t xml:space="preserve"> </w:t>
      </w:r>
      <w:r w:rsidRPr="002E7C74">
        <w:rPr>
          <w:lang w:val="de-DE"/>
        </w:rPr>
        <w:t>(IPv6</w:t>
      </w:r>
      <w:r w:rsidR="00607109">
        <w:rPr>
          <w:lang w:val="de-DE"/>
        </w:rPr>
        <w:t xml:space="preserve"> </w:t>
      </w:r>
      <w:r w:rsidRPr="002E7C74">
        <w:rPr>
          <w:lang w:val="de-DE"/>
        </w:rPr>
        <w:t>in</w:t>
      </w:r>
      <w:r w:rsidR="00607109">
        <w:rPr>
          <w:lang w:val="de-DE"/>
        </w:rPr>
        <w:t xml:space="preserve"> </w:t>
      </w:r>
      <w:r w:rsidRPr="002E7C74">
        <w:rPr>
          <w:lang w:val="de-DE"/>
        </w:rPr>
        <w:t>IPv4</w:t>
      </w:r>
      <w:r w:rsidR="00607109">
        <w:rPr>
          <w:lang w:val="de-DE"/>
        </w:rPr>
        <w:t xml:space="preserve"> </w:t>
      </w:r>
      <w:r w:rsidRPr="002E7C74">
        <w:rPr>
          <w:lang w:val="de-DE"/>
        </w:rPr>
        <w:t>getunnelt)</w:t>
      </w:r>
      <w:r w:rsidR="00607109">
        <w:rPr>
          <w:lang w:val="de-DE"/>
        </w:rPr>
        <w:t xml:space="preserve"> </w:t>
      </w:r>
      <w:r w:rsidRPr="002E7C74">
        <w:rPr>
          <w:lang w:val="de-DE"/>
        </w:rPr>
        <w:t>wird</w:t>
      </w:r>
      <w:r w:rsidR="00607109">
        <w:rPr>
          <w:lang w:val="de-DE"/>
        </w:rPr>
        <w:t xml:space="preserve"> </w:t>
      </w:r>
      <w:r w:rsidRPr="002E7C74">
        <w:rPr>
          <w:lang w:val="de-DE"/>
        </w:rPr>
        <w:t>von</w:t>
      </w:r>
      <w:r w:rsidR="00607109">
        <w:rPr>
          <w:lang w:val="de-DE"/>
        </w:rPr>
        <w:t xml:space="preserve"> </w:t>
      </w:r>
      <w:r w:rsidRPr="002E7C74">
        <w:rPr>
          <w:lang w:val="de-DE"/>
        </w:rPr>
        <w:t>den</w:t>
      </w:r>
      <w:r w:rsidR="00607109">
        <w:rPr>
          <w:lang w:val="de-DE"/>
        </w:rPr>
        <w:t xml:space="preserve"> </w:t>
      </w:r>
      <w:r w:rsidRPr="002E7C74">
        <w:rPr>
          <w:lang w:val="de-DE"/>
        </w:rPr>
        <w:t>meisten</w:t>
      </w:r>
      <w:r w:rsidR="00607109">
        <w:rPr>
          <w:lang w:val="de-DE"/>
        </w:rPr>
        <w:t xml:space="preserve"> </w:t>
      </w:r>
      <w:r w:rsidRPr="002E7C74">
        <w:rPr>
          <w:lang w:val="de-DE"/>
        </w:rPr>
        <w:t>NAT-Routern</w:t>
      </w:r>
      <w:r w:rsidR="00607109">
        <w:rPr>
          <w:lang w:val="de-DE"/>
        </w:rPr>
        <w:t xml:space="preserve"> </w:t>
      </w:r>
      <w:r w:rsidRPr="002E7C74">
        <w:rPr>
          <w:lang w:val="de-DE"/>
        </w:rPr>
        <w:t>nicht</w:t>
      </w:r>
      <w:r w:rsidR="00607109">
        <w:rPr>
          <w:lang w:val="de-DE"/>
        </w:rPr>
        <w:t xml:space="preserve"> </w:t>
      </w:r>
      <w:r w:rsidRPr="002E7C74">
        <w:rPr>
          <w:lang w:val="de-DE"/>
        </w:rPr>
        <w:t>geroutet</w:t>
      </w:r>
      <w:r w:rsidR="00607109">
        <w:rPr>
          <w:lang w:val="de-DE"/>
        </w:rPr>
        <w:t xml:space="preserve"> </w:t>
      </w:r>
      <w:r w:rsidRPr="002E7C74">
        <w:rPr>
          <w:lang w:val="de-DE"/>
        </w:rPr>
        <w:t>(in</w:t>
      </w:r>
      <w:r w:rsidR="00607109">
        <w:rPr>
          <w:lang w:val="de-DE"/>
        </w:rPr>
        <w:t xml:space="preserve"> </w:t>
      </w:r>
      <w:r w:rsidRPr="002E7C74">
        <w:rPr>
          <w:lang w:val="de-DE"/>
        </w:rPr>
        <w:t>der</w:t>
      </w:r>
      <w:r w:rsidR="00607109">
        <w:rPr>
          <w:lang w:val="de-DE"/>
        </w:rPr>
        <w:t xml:space="preserve"> </w:t>
      </w:r>
      <w:r w:rsidRPr="002E7C74">
        <w:rPr>
          <w:lang w:val="de-DE"/>
        </w:rPr>
        <w:t>Payload</w:t>
      </w:r>
      <w:r w:rsidR="00607109">
        <w:rPr>
          <w:lang w:val="de-DE"/>
        </w:rPr>
        <w:t xml:space="preserve"> </w:t>
      </w:r>
      <w:r w:rsidRPr="002E7C74">
        <w:rPr>
          <w:lang w:val="de-DE"/>
        </w:rPr>
        <w:t>befindet</w:t>
      </w:r>
      <w:r w:rsidR="00607109">
        <w:rPr>
          <w:lang w:val="de-DE"/>
        </w:rPr>
        <w:t xml:space="preserve"> </w:t>
      </w:r>
      <w:r w:rsidRPr="002E7C74">
        <w:rPr>
          <w:lang w:val="de-DE"/>
        </w:rPr>
        <w:t>sich</w:t>
      </w:r>
      <w:r w:rsidR="00607109">
        <w:rPr>
          <w:lang w:val="de-DE"/>
        </w:rPr>
        <w:t xml:space="preserve"> </w:t>
      </w:r>
      <w:r w:rsidRPr="002E7C74">
        <w:rPr>
          <w:lang w:val="de-DE"/>
        </w:rPr>
        <w:t>nämlich</w:t>
      </w:r>
      <w:r w:rsidR="00607109">
        <w:rPr>
          <w:lang w:val="de-DE"/>
        </w:rPr>
        <w:t xml:space="preserve"> </w:t>
      </w:r>
      <w:r w:rsidRPr="002E7C74">
        <w:rPr>
          <w:lang w:val="de-DE"/>
        </w:rPr>
        <w:t>kein</w:t>
      </w:r>
      <w:r w:rsidR="00607109">
        <w:rPr>
          <w:lang w:val="de-DE"/>
        </w:rPr>
        <w:t xml:space="preserve"> </w:t>
      </w:r>
      <w:r w:rsidRPr="002E7C74">
        <w:rPr>
          <w:lang w:val="de-DE"/>
        </w:rPr>
        <w:t>eigentliches</w:t>
      </w:r>
      <w:r w:rsidR="00607109">
        <w:rPr>
          <w:lang w:val="de-DE"/>
        </w:rPr>
        <w:t xml:space="preserve"> </w:t>
      </w:r>
      <w:r w:rsidRPr="002E7C74">
        <w:rPr>
          <w:lang w:val="de-DE"/>
        </w:rPr>
        <w:t>IPv4)</w:t>
      </w:r>
    </w:p>
    <w:p w14:paraId="03707312" w14:textId="1E76A35E" w:rsidR="00EB1EBD" w:rsidRDefault="002E7C74" w:rsidP="002E7C74">
      <w:pPr>
        <w:pStyle w:val="Listenabsatz"/>
        <w:numPr>
          <w:ilvl w:val="0"/>
          <w:numId w:val="10"/>
        </w:numPr>
        <w:rPr>
          <w:lang w:val="de-DE"/>
        </w:rPr>
      </w:pPr>
      <w:r w:rsidRPr="002E7C74">
        <w:rPr>
          <w:lang w:val="de-DE"/>
        </w:rPr>
        <w:t>Der</w:t>
      </w:r>
      <w:r w:rsidR="00607109">
        <w:rPr>
          <w:lang w:val="de-DE"/>
        </w:rPr>
        <w:t xml:space="preserve"> </w:t>
      </w:r>
      <w:r w:rsidRPr="002E7C74">
        <w:rPr>
          <w:lang w:val="de-DE"/>
        </w:rPr>
        <w:t>Transport</w:t>
      </w:r>
      <w:r w:rsidR="00607109">
        <w:rPr>
          <w:lang w:val="de-DE"/>
        </w:rPr>
        <w:t xml:space="preserve"> </w:t>
      </w:r>
      <w:r w:rsidRPr="002E7C74">
        <w:rPr>
          <w:lang w:val="de-DE"/>
        </w:rPr>
        <w:t>durchs</w:t>
      </w:r>
      <w:r w:rsidR="00607109">
        <w:rPr>
          <w:lang w:val="de-DE"/>
        </w:rPr>
        <w:t xml:space="preserve"> </w:t>
      </w:r>
      <w:r w:rsidRPr="002E7C74">
        <w:rPr>
          <w:lang w:val="de-DE"/>
        </w:rPr>
        <w:t>IPv4</w:t>
      </w:r>
      <w:r w:rsidR="00607109">
        <w:rPr>
          <w:lang w:val="de-DE"/>
        </w:rPr>
        <w:t xml:space="preserve"> </w:t>
      </w:r>
      <w:r w:rsidRPr="002E7C74">
        <w:rPr>
          <w:lang w:val="de-DE"/>
        </w:rPr>
        <w:t>Internet</w:t>
      </w:r>
      <w:r w:rsidR="00607109">
        <w:rPr>
          <w:lang w:val="de-DE"/>
        </w:rPr>
        <w:t xml:space="preserve"> </w:t>
      </w:r>
      <w:r w:rsidRPr="002E7C74">
        <w:rPr>
          <w:lang w:val="de-DE"/>
        </w:rPr>
        <w:t>geschieht</w:t>
      </w:r>
      <w:r w:rsidR="00607109">
        <w:rPr>
          <w:lang w:val="de-DE"/>
        </w:rPr>
        <w:t xml:space="preserve"> </w:t>
      </w:r>
      <w:r w:rsidRPr="002E7C74">
        <w:rPr>
          <w:lang w:val="de-DE"/>
        </w:rPr>
        <w:t>bei</w:t>
      </w:r>
      <w:r w:rsidR="00607109">
        <w:rPr>
          <w:lang w:val="de-DE"/>
        </w:rPr>
        <w:t xml:space="preserve"> </w:t>
      </w:r>
      <w:r w:rsidRPr="002E7C74">
        <w:rPr>
          <w:lang w:val="de-DE"/>
        </w:rPr>
        <w:t>Teredo</w:t>
      </w:r>
      <w:r w:rsidR="00607109">
        <w:rPr>
          <w:lang w:val="de-DE"/>
        </w:rPr>
        <w:t xml:space="preserve"> </w:t>
      </w:r>
      <w:r w:rsidRPr="002E7C74">
        <w:rPr>
          <w:lang w:val="de-DE"/>
        </w:rPr>
        <w:t>über</w:t>
      </w:r>
      <w:r w:rsidR="00607109">
        <w:rPr>
          <w:lang w:val="de-DE"/>
        </w:rPr>
        <w:t xml:space="preserve"> </w:t>
      </w:r>
      <w:r w:rsidRPr="002E7C74">
        <w:rPr>
          <w:lang w:val="de-DE"/>
        </w:rPr>
        <w:t>UDP,</w:t>
      </w:r>
      <w:r w:rsidR="00607109">
        <w:rPr>
          <w:lang w:val="de-DE"/>
        </w:rPr>
        <w:t xml:space="preserve"> </w:t>
      </w:r>
      <w:r w:rsidRPr="002E7C74">
        <w:rPr>
          <w:lang w:val="de-DE"/>
        </w:rPr>
        <w:t>wobei</w:t>
      </w:r>
      <w:r w:rsidR="00607109">
        <w:rPr>
          <w:lang w:val="de-DE"/>
        </w:rPr>
        <w:t xml:space="preserve"> </w:t>
      </w:r>
      <w:r w:rsidRPr="002E7C74">
        <w:rPr>
          <w:lang w:val="de-DE"/>
        </w:rPr>
        <w:t>alle</w:t>
      </w:r>
      <w:r w:rsidR="00607109">
        <w:rPr>
          <w:lang w:val="de-DE"/>
        </w:rPr>
        <w:t xml:space="preserve"> </w:t>
      </w:r>
      <w:r w:rsidRPr="002E7C74">
        <w:rPr>
          <w:lang w:val="de-DE"/>
        </w:rPr>
        <w:t>NAT-Infos</w:t>
      </w:r>
      <w:r w:rsidR="00607109">
        <w:rPr>
          <w:lang w:val="de-DE"/>
        </w:rPr>
        <w:t xml:space="preserve"> </w:t>
      </w:r>
      <w:r w:rsidRPr="002E7C74">
        <w:rPr>
          <w:lang w:val="de-DE"/>
        </w:rPr>
        <w:t>mitgegeben</w:t>
      </w:r>
      <w:r w:rsidR="00607109">
        <w:rPr>
          <w:lang w:val="de-DE"/>
        </w:rPr>
        <w:t xml:space="preserve"> </w:t>
      </w:r>
      <w:r w:rsidRPr="002E7C74">
        <w:rPr>
          <w:lang w:val="de-DE"/>
        </w:rPr>
        <w:t>werden.</w:t>
      </w:r>
      <w:r w:rsidR="00607109">
        <w:rPr>
          <w:lang w:val="de-DE"/>
        </w:rPr>
        <w:t xml:space="preserve"> </w:t>
      </w:r>
      <w:r w:rsidRPr="002E7C74">
        <w:rPr>
          <w:lang w:val="de-DE"/>
        </w:rPr>
        <w:t>Es</w:t>
      </w:r>
      <w:r w:rsidR="00607109">
        <w:rPr>
          <w:lang w:val="de-DE"/>
        </w:rPr>
        <w:t xml:space="preserve"> </w:t>
      </w:r>
      <w:r w:rsidRPr="002E7C74">
        <w:rPr>
          <w:lang w:val="de-DE"/>
        </w:rPr>
        <w:t>braucht</w:t>
      </w:r>
      <w:r w:rsidR="00607109">
        <w:rPr>
          <w:lang w:val="de-DE"/>
        </w:rPr>
        <w:t xml:space="preserve"> </w:t>
      </w:r>
      <w:r w:rsidRPr="002E7C74">
        <w:rPr>
          <w:lang w:val="de-DE"/>
        </w:rPr>
        <w:t>allerdings</w:t>
      </w:r>
      <w:r w:rsidR="00607109">
        <w:rPr>
          <w:lang w:val="de-DE"/>
        </w:rPr>
        <w:t xml:space="preserve"> </w:t>
      </w:r>
      <w:r w:rsidRPr="002E7C74">
        <w:rPr>
          <w:lang w:val="de-DE"/>
        </w:rPr>
        <w:t>einen</w:t>
      </w:r>
      <w:r w:rsidR="00607109">
        <w:rPr>
          <w:lang w:val="de-DE"/>
        </w:rPr>
        <w:t xml:space="preserve"> </w:t>
      </w:r>
      <w:r w:rsidRPr="002E7C74">
        <w:rPr>
          <w:lang w:val="de-DE"/>
        </w:rPr>
        <w:t>Teredo</w:t>
      </w:r>
      <w:r w:rsidR="00607109">
        <w:rPr>
          <w:lang w:val="de-DE"/>
        </w:rPr>
        <w:t xml:space="preserve"> </w:t>
      </w:r>
      <w:r w:rsidRPr="002E7C74">
        <w:rPr>
          <w:lang w:val="de-DE"/>
        </w:rPr>
        <w:t>Relay</w:t>
      </w:r>
      <w:r w:rsidR="00607109">
        <w:rPr>
          <w:lang w:val="de-DE"/>
        </w:rPr>
        <w:t xml:space="preserve"> </w:t>
      </w:r>
      <w:r w:rsidRPr="002E7C74">
        <w:rPr>
          <w:lang w:val="de-DE"/>
        </w:rPr>
        <w:t>Server</w:t>
      </w:r>
      <w:r w:rsidR="00607109">
        <w:rPr>
          <w:lang w:val="de-DE"/>
        </w:rPr>
        <w:t xml:space="preserve"> </w:t>
      </w:r>
      <w:r w:rsidRPr="002E7C74">
        <w:rPr>
          <w:lang w:val="de-DE"/>
        </w:rPr>
        <w:t>(3544/udp)!</w:t>
      </w:r>
    </w:p>
    <w:p w14:paraId="7C4DEEE7" w14:textId="65879E22" w:rsidR="002E7C74" w:rsidRDefault="002E7C74" w:rsidP="000220FE">
      <w:pPr>
        <w:ind w:left="360"/>
        <w:jc w:val="left"/>
        <w:rPr>
          <w:lang w:val="de-DE"/>
        </w:rPr>
      </w:pPr>
      <w:r w:rsidRPr="002E7C74">
        <w:rPr>
          <w:noProof/>
          <w:lang w:eastAsia="de-CH"/>
        </w:rPr>
        <w:drawing>
          <wp:inline distT="0" distB="0" distL="0" distR="0" wp14:anchorId="4AC4BCBE" wp14:editId="3F3F3180">
            <wp:extent cx="5760720" cy="1334135"/>
            <wp:effectExtent l="0" t="0" r="0"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60720" cy="1334135"/>
                    </a:xfrm>
                    <a:prstGeom prst="rect">
                      <a:avLst/>
                    </a:prstGeom>
                  </pic:spPr>
                </pic:pic>
              </a:graphicData>
            </a:graphic>
          </wp:inline>
        </w:drawing>
      </w:r>
    </w:p>
    <w:p w14:paraId="09D7EBF5" w14:textId="77777777" w:rsidR="00976C09" w:rsidRDefault="00976C09" w:rsidP="001C1873">
      <w:pPr>
        <w:rPr>
          <w:ins w:id="660" w:author="Janik Vonrotz" w:date="2016-01-04T18:39:00Z"/>
          <w:lang w:val="de-DE"/>
        </w:rPr>
      </w:pPr>
    </w:p>
    <w:p w14:paraId="478ADFBD" w14:textId="77777777" w:rsidR="00976C09" w:rsidRDefault="00976C09">
      <w:pPr>
        <w:jc w:val="left"/>
        <w:rPr>
          <w:ins w:id="661" w:author="Janik Vonrotz" w:date="2016-01-04T18:39:00Z"/>
          <w:lang w:val="de-DE"/>
        </w:rPr>
      </w:pPr>
      <w:ins w:id="662" w:author="Janik Vonrotz" w:date="2016-01-04T18:39:00Z">
        <w:r>
          <w:rPr>
            <w:lang w:val="de-DE"/>
          </w:rPr>
          <w:br w:type="page"/>
        </w:r>
      </w:ins>
    </w:p>
    <w:p w14:paraId="2F13F20D" w14:textId="65B6742B" w:rsidR="00976C09" w:rsidRDefault="000A2FE4">
      <w:pPr>
        <w:pStyle w:val="berschrift2"/>
        <w:rPr>
          <w:ins w:id="663" w:author="Janik Vonrotz" w:date="2016-01-04T18:39:00Z"/>
        </w:rPr>
        <w:pPrChange w:id="664" w:author="Janik Vonrotz" w:date="2016-01-04T18:39:00Z">
          <w:pPr/>
        </w:pPrChange>
      </w:pPr>
      <w:bookmarkStart w:id="665" w:name="_Toc439697832"/>
      <w:ins w:id="666" w:author="Janik Vonrotz" w:date="2016-01-04T18:47:00Z">
        <w:r>
          <w:lastRenderedPageBreak/>
          <w:t>IPv6 Fragen und Antworten</w:t>
        </w:r>
      </w:ins>
      <w:bookmarkEnd w:id="665"/>
    </w:p>
    <w:p w14:paraId="7D227697" w14:textId="2495FDBC" w:rsidR="002E7C74" w:rsidDel="000A2FE4" w:rsidRDefault="002E7C74" w:rsidP="001C1873">
      <w:pPr>
        <w:rPr>
          <w:del w:id="667" w:author="Janik Vonrotz" w:date="2016-01-04T18:47:00Z"/>
          <w:lang w:val="de-DE"/>
        </w:rPr>
      </w:pPr>
      <w:del w:id="668" w:author="Janik Vonrotz" w:date="2016-01-04T18:47:00Z">
        <w:r w:rsidDel="000A2FE4">
          <w:rPr>
            <w:lang w:val="de-DE"/>
          </w:rPr>
          <w:delText>Beispiel</w:delText>
        </w:r>
        <w:r w:rsidR="00607109" w:rsidDel="000A2FE4">
          <w:rPr>
            <w:lang w:val="de-DE"/>
          </w:rPr>
          <w:delText xml:space="preserve"> </w:delText>
        </w:r>
        <w:r w:rsidDel="000A2FE4">
          <w:rPr>
            <w:lang w:val="de-DE"/>
          </w:rPr>
          <w:delText>Tunnel</w:delText>
        </w:r>
        <w:r w:rsidR="00607109" w:rsidDel="000A2FE4">
          <w:rPr>
            <w:lang w:val="de-DE"/>
          </w:rPr>
          <w:delText xml:space="preserve"> </w:delText>
        </w:r>
        <w:r w:rsidDel="000A2FE4">
          <w:rPr>
            <w:lang w:val="de-DE"/>
          </w:rPr>
          <w:delText>Broker</w:delText>
        </w:r>
      </w:del>
    </w:p>
    <w:p w14:paraId="35FC025C" w14:textId="6BA0ADA7" w:rsidR="00976C09" w:rsidRDefault="000220FE" w:rsidP="000220FE">
      <w:pPr>
        <w:jc w:val="left"/>
        <w:rPr>
          <w:ins w:id="669" w:author="Janik Vonrotz" w:date="2016-01-04T18:46:00Z"/>
          <w:lang w:val="de-DE"/>
        </w:rPr>
      </w:pPr>
      <w:r w:rsidRPr="00920527">
        <w:rPr>
          <w:noProof/>
          <w:lang w:eastAsia="de-CH"/>
        </w:rPr>
        <w:drawing>
          <wp:inline distT="0" distB="0" distL="0" distR="0" wp14:anchorId="0069F55F" wp14:editId="741B7EF7">
            <wp:extent cx="3862536" cy="2743200"/>
            <wp:effectExtent l="0" t="0" r="508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3888058" cy="2761326"/>
                    </a:xfrm>
                    <a:prstGeom prst="rect">
                      <a:avLst/>
                    </a:prstGeom>
                  </pic:spPr>
                </pic:pic>
              </a:graphicData>
            </a:graphic>
          </wp:inline>
        </w:drawing>
      </w:r>
    </w:p>
    <w:p w14:paraId="64D1CE83" w14:textId="3611BF2F" w:rsidR="00667DCC" w:rsidRDefault="00667DCC" w:rsidP="000220FE">
      <w:pPr>
        <w:jc w:val="left"/>
        <w:rPr>
          <w:lang w:val="de-DE"/>
        </w:rPr>
      </w:pPr>
      <w:ins w:id="670" w:author="Janik Vonrotz" w:date="2016-01-04T18:46:00Z">
        <w:r w:rsidRPr="00667DCC">
          <w:rPr>
            <w:lang w:val="de-DE"/>
          </w:rPr>
          <w:t>2001:db8::/32</w:t>
        </w:r>
        <w:r>
          <w:rPr>
            <w:lang w:val="de-DE"/>
          </w:rPr>
          <w:t xml:space="preserve"> wird global geroutet.</w:t>
        </w:r>
      </w:ins>
    </w:p>
    <w:p w14:paraId="1AD66A3F" w14:textId="3C846112" w:rsidR="00920527" w:rsidRPr="008F4A6C" w:rsidRDefault="00920527" w:rsidP="00920527">
      <w:pPr>
        <w:rPr>
          <w:lang w:val="de-DE"/>
        </w:rPr>
      </w:pPr>
      <w:r w:rsidRPr="00F41C26">
        <w:rPr>
          <w:lang w:val="de-DE"/>
        </w:rPr>
        <w:t>Antwort</w:t>
      </w:r>
      <w:ins w:id="671" w:author="Janik Vonrotz" w:date="2016-01-04T18:46:00Z">
        <w:r w:rsidR="008F4A6C" w:rsidRPr="008F4A6C">
          <w:rPr>
            <w:lang w:val="de-DE"/>
            <w:rPrChange w:id="672" w:author="Janik Vonrotz" w:date="2016-01-04T18:46:00Z">
              <w:rPr>
                <w:b/>
                <w:lang w:val="de-DE"/>
              </w:rPr>
            </w:rPrChange>
          </w:rPr>
          <w:t xml:space="preserve"> Bergpreis</w:t>
        </w:r>
      </w:ins>
      <w:r w:rsidRPr="00F41C26">
        <w:rPr>
          <w:lang w:val="de-DE"/>
        </w:rPr>
        <w:t>:</w:t>
      </w:r>
    </w:p>
    <w:p w14:paraId="433AB176" w14:textId="77777777" w:rsidR="00976C09" w:rsidRPr="00976C09" w:rsidRDefault="00976C09">
      <w:pPr>
        <w:pStyle w:val="Listenabsatz"/>
        <w:numPr>
          <w:ilvl w:val="0"/>
          <w:numId w:val="38"/>
        </w:numPr>
        <w:rPr>
          <w:ins w:id="673" w:author="Janik Vonrotz" w:date="2016-01-04T18:42:00Z"/>
          <w:lang w:val="de-DE"/>
        </w:rPr>
        <w:pPrChange w:id="674" w:author="Janik Vonrotz" w:date="2016-01-04T18:43:00Z">
          <w:pPr/>
        </w:pPrChange>
      </w:pPr>
      <w:ins w:id="675" w:author="Janik Vonrotz" w:date="2016-01-04T18:42:00Z">
        <w:r w:rsidRPr="00976C09">
          <w:rPr>
            <w:lang w:val="de-DE"/>
          </w:rPr>
          <w:t>2001:db8:26:f100:0000:5efe:172.16.10.201 (erlaubte Notation)</w:t>
        </w:r>
      </w:ins>
    </w:p>
    <w:p w14:paraId="3DB6CCB7" w14:textId="77777777" w:rsidR="00976C09" w:rsidRPr="00976C09" w:rsidRDefault="00976C09">
      <w:pPr>
        <w:pStyle w:val="Listenabsatz"/>
        <w:numPr>
          <w:ilvl w:val="0"/>
          <w:numId w:val="38"/>
        </w:numPr>
        <w:rPr>
          <w:ins w:id="676" w:author="Janik Vonrotz" w:date="2016-01-04T18:42:00Z"/>
          <w:lang w:val="de-DE"/>
        </w:rPr>
        <w:pPrChange w:id="677" w:author="Janik Vonrotz" w:date="2016-01-04T18:43:00Z">
          <w:pPr/>
        </w:pPrChange>
      </w:pPr>
      <w:ins w:id="678" w:author="Janik Vonrotz" w:date="2016-01-04T18:42:00Z">
        <w:r w:rsidRPr="00976C09">
          <w:rPr>
            <w:lang w:val="de-DE"/>
          </w:rPr>
          <w:t>2001:db8:26:f100:0000:5efe:ac10:0ac9 (erwünschte Notation)</w:t>
        </w:r>
      </w:ins>
    </w:p>
    <w:p w14:paraId="7F51231C" w14:textId="77777777" w:rsidR="00976C09" w:rsidRPr="00976C09" w:rsidRDefault="00976C09">
      <w:pPr>
        <w:pStyle w:val="Listenabsatz"/>
        <w:numPr>
          <w:ilvl w:val="0"/>
          <w:numId w:val="38"/>
        </w:numPr>
        <w:rPr>
          <w:ins w:id="679" w:author="Janik Vonrotz" w:date="2016-01-04T18:43:00Z"/>
          <w:lang w:val="de-DE"/>
        </w:rPr>
        <w:pPrChange w:id="680" w:author="Janik Vonrotz" w:date="2016-01-04T18:43:00Z">
          <w:pPr/>
        </w:pPrChange>
      </w:pPr>
      <w:ins w:id="681" w:author="Janik Vonrotz" w:date="2016-01-04T18:42:00Z">
        <w:r w:rsidRPr="00976C09">
          <w:rPr>
            <w:lang w:val="de-DE"/>
          </w:rPr>
          <w:t>Nicht didaktische Notation: 2001:db8:26:f100::5efe:ac10:ac9 (erlaubte Nullenunterdrückung)</w:t>
        </w:r>
      </w:ins>
    </w:p>
    <w:p w14:paraId="79299822" w14:textId="42554CE1" w:rsidR="00976C09" w:rsidRPr="00D06910" w:rsidRDefault="00976C09">
      <w:pPr>
        <w:pStyle w:val="Listenabsatz"/>
        <w:numPr>
          <w:ilvl w:val="0"/>
          <w:numId w:val="38"/>
        </w:numPr>
        <w:rPr>
          <w:ins w:id="682" w:author="Janik Vonrotz" w:date="2016-01-04T18:44:00Z"/>
          <w:lang w:val="de-DE"/>
        </w:rPr>
        <w:pPrChange w:id="683" w:author="Janik Vonrotz" w:date="2016-01-04T18:45:00Z">
          <w:pPr/>
        </w:pPrChange>
      </w:pPr>
      <w:ins w:id="684" w:author="Janik Vonrotz" w:date="2016-01-04T18:42:00Z">
        <w:r w:rsidRPr="00976C09">
          <w:rPr>
            <w:lang w:val="de-DE"/>
          </w:rPr>
          <w:t>Merke dazu: Wenn das Routing Präfix global unique ist, kann eine private IPv4 für ISATAP verwendet werden!</w:t>
        </w:r>
      </w:ins>
      <w:del w:id="685" w:author="Janik Vonrotz" w:date="2016-01-04T18:42:00Z">
        <w:r w:rsidR="00920527" w:rsidRPr="00976C09" w:rsidDel="00976C09">
          <w:rPr>
            <w:lang w:val="de-DE"/>
          </w:rPr>
          <w:delText>Interface</w:delText>
        </w:r>
        <w:r w:rsidR="00607109" w:rsidRPr="00976C09" w:rsidDel="00976C09">
          <w:rPr>
            <w:lang w:val="de-DE"/>
          </w:rPr>
          <w:delText xml:space="preserve"> </w:delText>
        </w:r>
        <w:r w:rsidR="00920527" w:rsidRPr="00976C09" w:rsidDel="00976C09">
          <w:rPr>
            <w:lang w:val="de-DE"/>
          </w:rPr>
          <w:delText>ID:</w:delText>
        </w:r>
        <w:r w:rsidR="00607109" w:rsidRPr="00976C09" w:rsidDel="00976C09">
          <w:rPr>
            <w:lang w:val="de-DE"/>
          </w:rPr>
          <w:delText xml:space="preserve"> </w:delText>
        </w:r>
        <w:r w:rsidR="00920527" w:rsidRPr="00976C09" w:rsidDel="00976C09">
          <w:rPr>
            <w:lang w:val="de-DE"/>
          </w:rPr>
          <w:delText>2001:0db8:26:f100::</w:delText>
        </w:r>
      </w:del>
    </w:p>
    <w:p w14:paraId="65C08408" w14:textId="42BF3EA1" w:rsidR="00D06910" w:rsidRDefault="00667DCC" w:rsidP="00A96BB4">
      <w:pPr>
        <w:rPr>
          <w:ins w:id="686" w:author="Janik Vonrotz" w:date="2016-01-04T18:45:00Z"/>
          <w:lang w:val="de-DE"/>
        </w:rPr>
      </w:pPr>
      <w:ins w:id="687" w:author="Janik Vonrotz" w:date="2016-01-04T18:46:00Z">
        <w:r>
          <w:rPr>
            <w:lang w:val="de-DE"/>
          </w:rPr>
          <w:t>Weitere Fragen:</w:t>
        </w:r>
      </w:ins>
    </w:p>
    <w:p w14:paraId="3668FC4E" w14:textId="36B70514" w:rsidR="00A96BB4" w:rsidRPr="00D06910" w:rsidRDefault="00D06910">
      <w:pPr>
        <w:pStyle w:val="Listenabsatz"/>
        <w:numPr>
          <w:ilvl w:val="0"/>
          <w:numId w:val="45"/>
        </w:numPr>
        <w:rPr>
          <w:ins w:id="688" w:author="Janik Vonrotz" w:date="2016-01-04T18:44:00Z"/>
          <w:lang w:val="de-DE"/>
        </w:rPr>
        <w:pPrChange w:id="689" w:author="Janik Vonrotz" w:date="2016-01-04T18:46:00Z">
          <w:pPr/>
        </w:pPrChange>
      </w:pPr>
      <w:ins w:id="690" w:author="Janik Vonrotz" w:date="2016-01-04T18:45:00Z">
        <w:r w:rsidRPr="00F41C26">
          <w:rPr>
            <w:lang w:val="de-DE"/>
          </w:rPr>
          <w:t>Der Drucker habe die MAC 00-01-02-10-20-30. Wie laute</w:t>
        </w:r>
        <w:r w:rsidRPr="00D06910">
          <w:rPr>
            <w:lang w:val="de-DE"/>
          </w:rPr>
          <w:t xml:space="preserve"> </w:t>
        </w:r>
      </w:ins>
      <w:ins w:id="691" w:author="Janik Vonrotz" w:date="2016-01-04T18:44:00Z">
        <w:r w:rsidR="00A96BB4" w:rsidRPr="00D06910">
          <w:rPr>
            <w:lang w:val="de-DE"/>
          </w:rPr>
          <w:t>seine vollständige IPv6 Adresse</w:t>
        </w:r>
      </w:ins>
    </w:p>
    <w:p w14:paraId="74A407B6" w14:textId="1DFA51DA" w:rsidR="00A96BB4" w:rsidRPr="00D06910" w:rsidRDefault="00A96BB4">
      <w:pPr>
        <w:pStyle w:val="Listenabsatz"/>
        <w:numPr>
          <w:ilvl w:val="0"/>
          <w:numId w:val="45"/>
        </w:numPr>
        <w:rPr>
          <w:ins w:id="692" w:author="Janik Vonrotz" w:date="2016-01-04T18:44:00Z"/>
          <w:lang w:val="de-DE"/>
        </w:rPr>
        <w:pPrChange w:id="693" w:author="Janik Vonrotz" w:date="2016-01-04T18:46:00Z">
          <w:pPr/>
        </w:pPrChange>
      </w:pPr>
      <w:ins w:id="694" w:author="Janik Vonrotz" w:date="2016-01-04T18:44:00Z">
        <w:r w:rsidRPr="00D06910">
          <w:rPr>
            <w:lang w:val="de-DE"/>
          </w:rPr>
          <w:t>Kann ich obigen Drucker von der Adresse 147.88.210.185 aus pingen? Begründung zählt!</w:t>
        </w:r>
      </w:ins>
    </w:p>
    <w:p w14:paraId="53C8C6FA" w14:textId="67FA8296" w:rsidR="00A96BB4" w:rsidRPr="00D06910" w:rsidRDefault="00A96BB4">
      <w:pPr>
        <w:pStyle w:val="Listenabsatz"/>
        <w:numPr>
          <w:ilvl w:val="0"/>
          <w:numId w:val="45"/>
        </w:numPr>
        <w:rPr>
          <w:ins w:id="695" w:author="Janik Vonrotz" w:date="2016-01-04T18:44:00Z"/>
          <w:lang w:val="de-DE"/>
        </w:rPr>
        <w:pPrChange w:id="696" w:author="Janik Vonrotz" w:date="2016-01-04T18:46:00Z">
          <w:pPr/>
        </w:pPrChange>
      </w:pPr>
      <w:ins w:id="697" w:author="Janik Vonrotz" w:date="2016-01-04T18:44:00Z">
        <w:r w:rsidRPr="00D06910">
          <w:rPr>
            <w:lang w:val="de-DE"/>
          </w:rPr>
          <w:t>Unter welcher Adresse «sieht» mich der Server stud.hswlu.ch (der nur IPv4 versteht), wenn ich auf dem unteren PC surfe?</w:t>
        </w:r>
      </w:ins>
    </w:p>
    <w:p w14:paraId="5371C354" w14:textId="77777777" w:rsidR="00A96BB4" w:rsidRPr="00D06910" w:rsidRDefault="00A96BB4">
      <w:pPr>
        <w:pStyle w:val="Listenabsatz"/>
        <w:numPr>
          <w:ilvl w:val="0"/>
          <w:numId w:val="45"/>
        </w:numPr>
        <w:rPr>
          <w:ins w:id="698" w:author="Janik Vonrotz" w:date="2016-01-04T18:44:00Z"/>
          <w:lang w:val="de-DE"/>
        </w:rPr>
        <w:pPrChange w:id="699" w:author="Janik Vonrotz" w:date="2016-01-04T18:46:00Z">
          <w:pPr/>
        </w:pPrChange>
      </w:pPr>
      <w:ins w:id="700" w:author="Janik Vonrotz" w:date="2016-01-04T18:44:00Z">
        <w:r w:rsidRPr="00D06910">
          <w:rPr>
            <w:lang w:val="de-DE"/>
          </w:rPr>
          <w:t>Unter welcher Adresse «sieht» mich ipv6.google.com?</w:t>
        </w:r>
      </w:ins>
    </w:p>
    <w:p w14:paraId="352A4008" w14:textId="188578A3" w:rsidR="00A96BB4" w:rsidRPr="00D06910" w:rsidRDefault="00A96BB4">
      <w:pPr>
        <w:pStyle w:val="Listenabsatz"/>
        <w:numPr>
          <w:ilvl w:val="0"/>
          <w:numId w:val="45"/>
        </w:numPr>
        <w:rPr>
          <w:ins w:id="701" w:author="Janik Vonrotz" w:date="2016-01-04T18:39:00Z"/>
          <w:lang w:val="de-DE"/>
        </w:rPr>
        <w:pPrChange w:id="702" w:author="Janik Vonrotz" w:date="2016-01-04T18:46:00Z">
          <w:pPr/>
        </w:pPrChange>
      </w:pPr>
      <w:ins w:id="703" w:author="Janik Vonrotz" w:date="2016-01-04T18:44:00Z">
        <w:r w:rsidRPr="00D06910">
          <w:rPr>
            <w:lang w:val="de-DE"/>
          </w:rPr>
          <w:t>Unter welchen Bedingungen kann ich aus dem privaten Netz auf stud.hswlu.ch zugreifen, wenn ich im privaten Netz nur noch IPv6 verwende?</w:t>
        </w:r>
      </w:ins>
    </w:p>
    <w:p w14:paraId="46CAB60E" w14:textId="77777777" w:rsidR="00976C09" w:rsidRPr="00976C09" w:rsidRDefault="00976C09" w:rsidP="00976C09">
      <w:pPr>
        <w:rPr>
          <w:ins w:id="704" w:author="Janik Vonrotz" w:date="2016-01-04T18:39:00Z"/>
          <w:lang w:val="de-DE"/>
        </w:rPr>
      </w:pPr>
      <w:ins w:id="705" w:author="Janik Vonrotz" w:date="2016-01-04T18:39:00Z">
        <w:r w:rsidRPr="00976C09">
          <w:rPr>
            <w:lang w:val="de-DE"/>
          </w:rPr>
          <w:t>Antworten:</w:t>
        </w:r>
      </w:ins>
    </w:p>
    <w:p w14:paraId="2A12978A" w14:textId="57B05F7B" w:rsidR="00E857B3" w:rsidRPr="00E857B3" w:rsidRDefault="00E857B3">
      <w:pPr>
        <w:pStyle w:val="Listenabsatz"/>
        <w:numPr>
          <w:ilvl w:val="0"/>
          <w:numId w:val="52"/>
        </w:numPr>
        <w:rPr>
          <w:ins w:id="706" w:author="Janik Vonrotz" w:date="2016-01-04T18:49:00Z"/>
          <w:lang w:val="de-DE"/>
        </w:rPr>
        <w:pPrChange w:id="707" w:author="Janik Vonrotz" w:date="2016-01-04T18:50:00Z">
          <w:pPr/>
        </w:pPrChange>
      </w:pPr>
      <w:ins w:id="708" w:author="Janik Vonrotz" w:date="2016-01-04T18:49:00Z">
        <w:r w:rsidRPr="00F41C26">
          <w:rPr>
            <w:lang w:val="de-DE"/>
          </w:rPr>
          <w:t>Drucker hat 2001:db8:26:f100:0201</w:t>
        </w:r>
        <w:r w:rsidRPr="00E857B3">
          <w:rPr>
            <w:lang w:val="de-DE"/>
          </w:rPr>
          <w:t>:02ff:fe10:2030. Achtung: etwas böser wäre die Frage mit der MAC 11-12-13-10-20-30!!</w:t>
        </w:r>
      </w:ins>
    </w:p>
    <w:p w14:paraId="264C5F74" w14:textId="40397540" w:rsidR="00E857B3" w:rsidRPr="00E857B3" w:rsidRDefault="00E857B3">
      <w:pPr>
        <w:pStyle w:val="Listenabsatz"/>
        <w:numPr>
          <w:ilvl w:val="0"/>
          <w:numId w:val="52"/>
        </w:numPr>
        <w:rPr>
          <w:ins w:id="709" w:author="Janik Vonrotz" w:date="2016-01-04T18:49:00Z"/>
          <w:lang w:val="de-DE"/>
        </w:rPr>
        <w:pPrChange w:id="710" w:author="Janik Vonrotz" w:date="2016-01-04T18:50:00Z">
          <w:pPr/>
        </w:pPrChange>
      </w:pPr>
      <w:ins w:id="711" w:author="Janik Vonrotz" w:date="2016-01-04T18:49:00Z">
        <w:r w:rsidRPr="00E857B3">
          <w:rPr>
            <w:lang w:val="de-DE"/>
          </w:rPr>
          <w:t>Nein! Er hat eine private IP</w:t>
        </w:r>
      </w:ins>
    </w:p>
    <w:p w14:paraId="5AF6A235" w14:textId="6DA62CA9" w:rsidR="00E857B3" w:rsidRPr="00E857B3" w:rsidRDefault="00E857B3">
      <w:pPr>
        <w:pStyle w:val="Listenabsatz"/>
        <w:numPr>
          <w:ilvl w:val="0"/>
          <w:numId w:val="52"/>
        </w:numPr>
        <w:rPr>
          <w:ins w:id="712" w:author="Janik Vonrotz" w:date="2016-01-04T18:49:00Z"/>
          <w:lang w:val="de-DE"/>
        </w:rPr>
        <w:pPrChange w:id="713" w:author="Janik Vonrotz" w:date="2016-01-04T18:50:00Z">
          <w:pPr/>
        </w:pPrChange>
      </w:pPr>
      <w:ins w:id="714" w:author="Janik Vonrotz" w:date="2016-01-04T18:49:00Z">
        <w:r w:rsidRPr="00E857B3">
          <w:rPr>
            <w:lang w:val="de-DE"/>
          </w:rPr>
          <w:t>Unter der IPv4 Adresse des NAT-Routers 178.83.266.257</w:t>
        </w:r>
      </w:ins>
    </w:p>
    <w:p w14:paraId="6735F8EE" w14:textId="4F2C5DBC" w:rsidR="00E857B3" w:rsidRPr="00E857B3" w:rsidRDefault="00E857B3">
      <w:pPr>
        <w:pStyle w:val="Listenabsatz"/>
        <w:numPr>
          <w:ilvl w:val="0"/>
          <w:numId w:val="52"/>
        </w:numPr>
        <w:rPr>
          <w:ins w:id="715" w:author="Janik Vonrotz" w:date="2016-01-04T18:49:00Z"/>
          <w:lang w:val="de-DE"/>
        </w:rPr>
        <w:pPrChange w:id="716" w:author="Janik Vonrotz" w:date="2016-01-04T18:50:00Z">
          <w:pPr/>
        </w:pPrChange>
      </w:pPr>
      <w:ins w:id="717" w:author="Janik Vonrotz" w:date="2016-01-04T18:49:00Z">
        <w:r w:rsidRPr="00E857B3">
          <w:rPr>
            <w:lang w:val="de-DE"/>
          </w:rPr>
          <w:t>Unter meiner IPv6 Adresse 2001:db8:26:&lt;je nach MAC&gt;</w:t>
        </w:r>
      </w:ins>
    </w:p>
    <w:p w14:paraId="28E7B505" w14:textId="4C67E401" w:rsidR="00976C09" w:rsidRPr="00E857B3" w:rsidDel="00A96BB4" w:rsidRDefault="00E857B3">
      <w:pPr>
        <w:pStyle w:val="Listenabsatz"/>
        <w:numPr>
          <w:ilvl w:val="0"/>
          <w:numId w:val="52"/>
        </w:numPr>
        <w:rPr>
          <w:del w:id="718" w:author="Janik Vonrotz" w:date="2016-01-04T18:44:00Z"/>
          <w:lang w:val="de-DE"/>
        </w:rPr>
        <w:pPrChange w:id="719" w:author="Janik Vonrotz" w:date="2016-01-04T18:50:00Z">
          <w:pPr/>
        </w:pPrChange>
      </w:pPr>
      <w:ins w:id="720" w:author="Janik Vonrotz" w:date="2016-01-04T18:49:00Z">
        <w:r w:rsidRPr="00E857B3">
          <w:rPr>
            <w:lang w:val="de-DE"/>
          </w:rPr>
          <w:t>Wenn mein NAT Router meine IPv6 Adresse ins IPv4 Internet NATtet. Das geht, wenn ich ihm das Ziel als IPv4 mapped Adresse angebe.</w:t>
        </w:r>
      </w:ins>
    </w:p>
    <w:p w14:paraId="4C8FF5F2" w14:textId="6B93BACF" w:rsidR="00847B6C" w:rsidRDefault="00847B6C">
      <w:pPr>
        <w:pStyle w:val="Listenabsatz"/>
        <w:numPr>
          <w:ilvl w:val="0"/>
          <w:numId w:val="52"/>
        </w:numPr>
        <w:rPr>
          <w:lang w:val="de-DE"/>
        </w:rPr>
        <w:pPrChange w:id="721" w:author="Janik Vonrotz" w:date="2016-01-04T18:50:00Z">
          <w:pPr/>
        </w:pPrChange>
      </w:pPr>
      <w:del w:id="722" w:author="Janik Vonrotz" w:date="2016-01-04T18:44:00Z">
        <w:r w:rsidDel="00A96BB4">
          <w:rPr>
            <w:lang w:val="de-DE"/>
          </w:rPr>
          <w:br w:type="page"/>
        </w:r>
      </w:del>
    </w:p>
    <w:p w14:paraId="4D0CF669" w14:textId="7B12273F" w:rsidR="004C2332" w:rsidRDefault="004C2332" w:rsidP="00847B6C">
      <w:pPr>
        <w:pStyle w:val="berschrift1"/>
        <w:rPr>
          <w:ins w:id="723" w:author="Janik Vonrotz" w:date="2016-01-04T16:59:00Z"/>
          <w:lang w:val="de-DE"/>
        </w:rPr>
      </w:pPr>
      <w:bookmarkStart w:id="724" w:name="_Toc439697833"/>
      <w:r>
        <w:rPr>
          <w:lang w:val="de-DE"/>
        </w:rPr>
        <w:lastRenderedPageBreak/>
        <w:t>Cheat Sheets</w:t>
      </w:r>
      <w:bookmarkEnd w:id="724"/>
    </w:p>
    <w:p w14:paraId="027882C4" w14:textId="5DB091C8" w:rsidR="003D362A" w:rsidRDefault="003D362A">
      <w:pPr>
        <w:pStyle w:val="berschrift2"/>
        <w:rPr>
          <w:ins w:id="725" w:author="Janik Vonrotz" w:date="2016-01-04T16:59:00Z"/>
        </w:rPr>
        <w:pPrChange w:id="726" w:author="Janik Vonrotz" w:date="2016-01-04T16:59:00Z">
          <w:pPr>
            <w:pStyle w:val="berschrift1"/>
          </w:pPr>
        </w:pPrChange>
      </w:pPr>
      <w:bookmarkStart w:id="727" w:name="_Toc439697834"/>
      <w:ins w:id="728" w:author="Janik Vonrotz" w:date="2016-01-04T16:59:00Z">
        <w:r>
          <w:t>Common Ports</w:t>
        </w:r>
        <w:bookmarkEnd w:id="727"/>
      </w:ins>
    </w:p>
    <w:p w14:paraId="59D57C59" w14:textId="4D98B89C" w:rsidR="003D362A" w:rsidRPr="003D362A" w:rsidRDefault="003D362A">
      <w:pPr>
        <w:rPr>
          <w:rPrChange w:id="729" w:author="Janik Vonrotz" w:date="2016-01-04T16:59:00Z">
            <w:rPr>
              <w:lang w:val="de-DE"/>
            </w:rPr>
          </w:rPrChange>
        </w:rPr>
        <w:pPrChange w:id="730" w:author="Janik Vonrotz" w:date="2016-01-04T16:59:00Z">
          <w:pPr>
            <w:pStyle w:val="berschrift1"/>
          </w:pPr>
        </w:pPrChange>
      </w:pPr>
      <w:ins w:id="731" w:author="Janik Vonrotz" w:date="2016-01-04T16:59:00Z">
        <w:r w:rsidRPr="003D362A">
          <w:rPr>
            <w:noProof/>
            <w:lang w:eastAsia="de-CH"/>
          </w:rPr>
          <w:drawing>
            <wp:inline distT="0" distB="0" distL="0" distR="0" wp14:anchorId="76EF059F" wp14:editId="2703604C">
              <wp:extent cx="6191075" cy="7290249"/>
              <wp:effectExtent l="0" t="0" r="635" b="6350"/>
              <wp:docPr id="88" name="Grafi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200111" cy="7300889"/>
                      </a:xfrm>
                      <a:prstGeom prst="rect">
                        <a:avLst/>
                      </a:prstGeom>
                    </pic:spPr>
                  </pic:pic>
                </a:graphicData>
              </a:graphic>
            </wp:inline>
          </w:drawing>
        </w:r>
      </w:ins>
    </w:p>
    <w:p w14:paraId="3E7C9883" w14:textId="56CE1B29" w:rsidR="00E3647B" w:rsidRDefault="00E3647B" w:rsidP="00E3647B">
      <w:pPr>
        <w:pStyle w:val="berschrift2"/>
      </w:pPr>
      <w:bookmarkStart w:id="732" w:name="_Toc439697835"/>
      <w:r>
        <w:lastRenderedPageBreak/>
        <w:t>IPv4 Subnetting</w:t>
      </w:r>
      <w:bookmarkEnd w:id="732"/>
    </w:p>
    <w:p w14:paraId="7977C6C7" w14:textId="795B4561" w:rsidR="00E3647B" w:rsidRDefault="00E3647B" w:rsidP="00E3647B">
      <w:pPr>
        <w:rPr>
          <w:lang w:val="de-DE"/>
        </w:rPr>
      </w:pPr>
      <w:r w:rsidRPr="00E3647B">
        <w:rPr>
          <w:noProof/>
          <w:lang w:eastAsia="de-CH"/>
        </w:rPr>
        <w:drawing>
          <wp:inline distT="0" distB="0" distL="0" distR="0" wp14:anchorId="0DD23A5D" wp14:editId="60C6D109">
            <wp:extent cx="6132549" cy="7441035"/>
            <wp:effectExtent l="0" t="0" r="1905" b="7620"/>
            <wp:docPr id="87" name="Grafi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141598" cy="7452014"/>
                    </a:xfrm>
                    <a:prstGeom prst="rect">
                      <a:avLst/>
                    </a:prstGeom>
                  </pic:spPr>
                </pic:pic>
              </a:graphicData>
            </a:graphic>
          </wp:inline>
        </w:drawing>
      </w:r>
    </w:p>
    <w:p w14:paraId="68538908" w14:textId="77777777" w:rsidR="00E3647B" w:rsidRDefault="00E3647B">
      <w:pPr>
        <w:jc w:val="left"/>
        <w:rPr>
          <w:lang w:val="de-DE"/>
        </w:rPr>
      </w:pPr>
      <w:r>
        <w:rPr>
          <w:lang w:val="de-DE"/>
        </w:rPr>
        <w:br w:type="page"/>
      </w:r>
    </w:p>
    <w:p w14:paraId="12F4CAB3" w14:textId="1A3207A2" w:rsidR="004C2332" w:rsidRDefault="004C2332" w:rsidP="004C2332">
      <w:pPr>
        <w:pStyle w:val="berschrift2"/>
      </w:pPr>
      <w:bookmarkStart w:id="733" w:name="_Toc439697836"/>
      <w:r>
        <w:lastRenderedPageBreak/>
        <w:t>IPv6</w:t>
      </w:r>
      <w:bookmarkEnd w:id="733"/>
    </w:p>
    <w:p w14:paraId="32D4382E" w14:textId="727DC4CD" w:rsidR="004C2332" w:rsidRDefault="004C2332" w:rsidP="004C2332">
      <w:r w:rsidRPr="004C2332">
        <w:rPr>
          <w:noProof/>
          <w:lang w:eastAsia="de-CH"/>
        </w:rPr>
        <w:drawing>
          <wp:inline distT="0" distB="0" distL="0" distR="0" wp14:anchorId="62EBC73F" wp14:editId="11467EB1">
            <wp:extent cx="6156960" cy="7535371"/>
            <wp:effectExtent l="0" t="0" r="0" b="8890"/>
            <wp:docPr id="82" name="Grafi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t="4161"/>
                    <a:stretch/>
                  </pic:blipFill>
                  <pic:spPr bwMode="auto">
                    <a:xfrm>
                      <a:off x="0" y="0"/>
                      <a:ext cx="6165809" cy="7546201"/>
                    </a:xfrm>
                    <a:prstGeom prst="rect">
                      <a:avLst/>
                    </a:prstGeom>
                    <a:ln>
                      <a:noFill/>
                    </a:ln>
                    <a:extLst>
                      <a:ext uri="{53640926-AAD7-44D8-BBD7-CCE9431645EC}">
                        <a14:shadowObscured xmlns:a14="http://schemas.microsoft.com/office/drawing/2010/main"/>
                      </a:ext>
                    </a:extLst>
                  </pic:spPr>
                </pic:pic>
              </a:graphicData>
            </a:graphic>
          </wp:inline>
        </w:drawing>
      </w:r>
    </w:p>
    <w:p w14:paraId="5DF3F211" w14:textId="49879F23" w:rsidR="00DF50E1" w:rsidRDefault="00DF50E1">
      <w:pPr>
        <w:jc w:val="left"/>
        <w:rPr>
          <w:ins w:id="734" w:author="Janik Vonrotz" w:date="2016-01-04T18:51:00Z"/>
        </w:rPr>
      </w:pPr>
      <w:ins w:id="735" w:author="Janik Vonrotz" w:date="2016-01-04T18:51:00Z">
        <w:r>
          <w:br w:type="page"/>
        </w:r>
      </w:ins>
    </w:p>
    <w:p w14:paraId="72F0E18C" w14:textId="117C272A" w:rsidR="00E3647B" w:rsidRPr="004C2332" w:rsidDel="00DF50E1" w:rsidRDefault="00E3647B">
      <w:pPr>
        <w:pStyle w:val="berschrift1"/>
        <w:rPr>
          <w:del w:id="736" w:author="Janik Vonrotz" w:date="2016-01-04T18:51:00Z"/>
        </w:rPr>
        <w:pPrChange w:id="737" w:author="Janik Vonrotz" w:date="2016-01-04T18:51:00Z">
          <w:pPr/>
        </w:pPrChange>
      </w:pPr>
      <w:bookmarkStart w:id="738" w:name="_Toc439696896"/>
      <w:bookmarkStart w:id="739" w:name="_Toc439696948"/>
      <w:bookmarkStart w:id="740" w:name="_Toc439697000"/>
      <w:bookmarkStart w:id="741" w:name="_Toc439697052"/>
      <w:bookmarkStart w:id="742" w:name="_Toc439697683"/>
      <w:bookmarkStart w:id="743" w:name="_Toc439697735"/>
      <w:bookmarkStart w:id="744" w:name="_Toc439697837"/>
      <w:bookmarkEnd w:id="738"/>
      <w:bookmarkEnd w:id="739"/>
      <w:bookmarkEnd w:id="740"/>
      <w:bookmarkEnd w:id="741"/>
      <w:bookmarkEnd w:id="742"/>
      <w:bookmarkEnd w:id="743"/>
      <w:bookmarkEnd w:id="744"/>
    </w:p>
    <w:p w14:paraId="1D72778F" w14:textId="2C1107F5" w:rsidR="00920527" w:rsidDel="00DF50E1" w:rsidRDefault="00847B6C">
      <w:pPr>
        <w:pStyle w:val="berschrift1"/>
        <w:rPr>
          <w:del w:id="745" w:author="Janik Vonrotz" w:date="2016-01-04T18:51:00Z"/>
          <w:lang w:val="de-DE"/>
        </w:rPr>
      </w:pPr>
      <w:del w:id="746" w:author="Janik Vonrotz" w:date="2016-01-04T18:51:00Z">
        <w:r w:rsidDel="00DF50E1">
          <w:rPr>
            <w:lang w:val="de-DE"/>
          </w:rPr>
          <w:delText>Verzeichnisse</w:delText>
        </w:r>
        <w:bookmarkStart w:id="747" w:name="_Toc439696897"/>
        <w:bookmarkStart w:id="748" w:name="_Toc439696949"/>
        <w:bookmarkStart w:id="749" w:name="_Toc439697001"/>
        <w:bookmarkStart w:id="750" w:name="_Toc439697053"/>
        <w:bookmarkStart w:id="751" w:name="_Toc439697684"/>
        <w:bookmarkStart w:id="752" w:name="_Toc439697736"/>
        <w:bookmarkStart w:id="753" w:name="_Toc439697838"/>
        <w:bookmarkEnd w:id="747"/>
        <w:bookmarkEnd w:id="748"/>
        <w:bookmarkEnd w:id="749"/>
        <w:bookmarkEnd w:id="750"/>
        <w:bookmarkEnd w:id="751"/>
        <w:bookmarkEnd w:id="752"/>
        <w:bookmarkEnd w:id="753"/>
      </w:del>
    </w:p>
    <w:p w14:paraId="1D11D7DA" w14:textId="35DD908D" w:rsidR="00BC1DCC" w:rsidDel="00515822" w:rsidRDefault="00847B6C" w:rsidP="000535C5">
      <w:pPr>
        <w:pStyle w:val="berschrift1"/>
        <w:rPr>
          <w:del w:id="754" w:author="Janik Vonrotz" w:date="2016-01-04T18:51:00Z"/>
          <w:lang w:val="en-GB"/>
        </w:rPr>
        <w:pPrChange w:id="755" w:author="Janik Vonrotz" w:date="2016-01-04T19:06:00Z">
          <w:pPr/>
        </w:pPrChange>
      </w:pPr>
      <w:bookmarkStart w:id="756" w:name="_Toc439697839"/>
      <w:r w:rsidRPr="00DF50E1">
        <w:rPr>
          <w:lang w:val="en-GB"/>
          <w:rPrChange w:id="757" w:author="Janik Vonrotz" w:date="2016-01-04T18:51:00Z">
            <w:rPr/>
          </w:rPrChange>
        </w:rPr>
        <w:t>Protokolle</w:t>
      </w:r>
      <w:r w:rsidR="0022232F" w:rsidRPr="00DF50E1">
        <w:rPr>
          <w:lang w:val="en-GB"/>
          <w:rPrChange w:id="758" w:author="Janik Vonrotz" w:date="2016-01-04T18:51:00Z">
            <w:rPr/>
          </w:rPrChange>
        </w:rPr>
        <w:t xml:space="preserve"> und Standards</w:t>
      </w:r>
      <w:bookmarkEnd w:id="756"/>
    </w:p>
    <w:p w14:paraId="0FFF490B" w14:textId="77777777" w:rsidR="00515822" w:rsidRPr="00F41C26" w:rsidRDefault="00515822" w:rsidP="000535C5">
      <w:pPr>
        <w:pStyle w:val="berschrift1"/>
        <w:rPr>
          <w:ins w:id="759" w:author="Janik Vonrotz" w:date="2016-01-04T18:53:00Z"/>
          <w:lang w:val="en-GB"/>
        </w:rPr>
        <w:pPrChange w:id="760" w:author="Janik Vonrotz" w:date="2016-01-04T19:06:00Z">
          <w:pPr/>
        </w:pPrChange>
      </w:pPr>
      <w:bookmarkStart w:id="761" w:name="_Toc439697840"/>
      <w:bookmarkEnd w:id="761"/>
    </w:p>
    <w:p w14:paraId="548ECBC5" w14:textId="77777777" w:rsidR="004673A0" w:rsidRDefault="000220FE">
      <w:pPr>
        <w:spacing w:line="276" w:lineRule="auto"/>
        <w:rPr>
          <w:ins w:id="762" w:author="Janik Vonrotz" w:date="2016-01-04T18:53:00Z"/>
          <w:noProof/>
          <w:lang w:val="en-GB"/>
        </w:rPr>
        <w:sectPr w:rsidR="004673A0" w:rsidSect="00E3647B">
          <w:type w:val="continuous"/>
          <w:pgSz w:w="11906" w:h="16838"/>
          <w:pgMar w:top="1440" w:right="1080" w:bottom="1440" w:left="1080" w:header="708" w:footer="708" w:gutter="0"/>
          <w:cols w:space="708"/>
          <w:docGrid w:linePitch="360"/>
        </w:sectPr>
        <w:pPrChange w:id="763" w:author="Janik Vonrotz" w:date="2016-01-04T18:54:00Z">
          <w:pPr/>
        </w:pPrChange>
      </w:pPr>
      <w:r>
        <w:rPr>
          <w:lang w:val="en-GB"/>
        </w:rPr>
        <w:fldChar w:fldCharType="begin"/>
      </w:r>
      <w:r w:rsidRPr="00794224">
        <w:rPr>
          <w:lang w:val="en-GB"/>
        </w:rPr>
        <w:instrText xml:space="preserve"> INDEX \e " · " \h "A" \c "2" \z "2055" </w:instrText>
      </w:r>
      <w:r>
        <w:rPr>
          <w:lang w:val="en-GB"/>
          <w:rPrChange w:id="764" w:author="Janik Vonrotz" w:date="2016-01-04T18:52:00Z">
            <w:rPr>
              <w:lang w:val="en-GB"/>
            </w:rPr>
          </w:rPrChange>
        </w:rPr>
        <w:fldChar w:fldCharType="separate"/>
      </w:r>
    </w:p>
    <w:p w14:paraId="052C2DB2" w14:textId="77777777" w:rsidR="004673A0" w:rsidRDefault="004673A0">
      <w:pPr>
        <w:pStyle w:val="Indexberschrift"/>
        <w:keepNext/>
        <w:tabs>
          <w:tab w:val="right" w:leader="dot" w:pos="4503"/>
        </w:tabs>
        <w:spacing w:line="276" w:lineRule="auto"/>
        <w:rPr>
          <w:ins w:id="765" w:author="Janik Vonrotz" w:date="2016-01-04T18:53:00Z"/>
          <w:b w:val="0"/>
          <w:bCs w:val="0"/>
          <w:noProof/>
        </w:rPr>
        <w:pPrChange w:id="766" w:author="Janik Vonrotz" w:date="2016-01-04T18:54:00Z">
          <w:pPr>
            <w:pStyle w:val="Indexberschrift"/>
            <w:keepNext/>
            <w:tabs>
              <w:tab w:val="right" w:leader="dot" w:pos="4503"/>
            </w:tabs>
          </w:pPr>
        </w:pPrChange>
      </w:pPr>
      <w:ins w:id="767" w:author="Janik Vonrotz" w:date="2016-01-04T18:53:00Z">
        <w:r>
          <w:rPr>
            <w:noProof/>
          </w:rPr>
          <w:lastRenderedPageBreak/>
          <w:t>6</w:t>
        </w:r>
      </w:ins>
    </w:p>
    <w:p w14:paraId="0AE1CA14" w14:textId="77777777" w:rsidR="004673A0" w:rsidRDefault="004673A0">
      <w:pPr>
        <w:pStyle w:val="Index1"/>
        <w:tabs>
          <w:tab w:val="right" w:leader="dot" w:pos="4503"/>
        </w:tabs>
        <w:spacing w:line="276" w:lineRule="auto"/>
        <w:rPr>
          <w:ins w:id="768" w:author="Janik Vonrotz" w:date="2016-01-04T18:53:00Z"/>
          <w:noProof/>
        </w:rPr>
        <w:pPrChange w:id="769" w:author="Janik Vonrotz" w:date="2016-01-04T18:54:00Z">
          <w:pPr>
            <w:pStyle w:val="Index1"/>
            <w:tabs>
              <w:tab w:val="right" w:leader="dot" w:pos="4503"/>
            </w:tabs>
          </w:pPr>
        </w:pPrChange>
      </w:pPr>
      <w:ins w:id="770" w:author="Janik Vonrotz" w:date="2016-01-04T18:53:00Z">
        <w:r w:rsidRPr="00582DB3">
          <w:rPr>
            <w:noProof/>
            <w:lang w:val="de-DE"/>
          </w:rPr>
          <w:t>6in4</w:t>
        </w:r>
        <w:r>
          <w:rPr>
            <w:noProof/>
          </w:rPr>
          <w:t xml:space="preserve"> · 48</w:t>
        </w:r>
      </w:ins>
    </w:p>
    <w:p w14:paraId="13120E86" w14:textId="77777777" w:rsidR="004673A0" w:rsidRDefault="004673A0">
      <w:pPr>
        <w:pStyle w:val="Index1"/>
        <w:tabs>
          <w:tab w:val="right" w:leader="dot" w:pos="4503"/>
        </w:tabs>
        <w:spacing w:line="276" w:lineRule="auto"/>
        <w:rPr>
          <w:ins w:id="771" w:author="Janik Vonrotz" w:date="2016-01-04T18:53:00Z"/>
          <w:noProof/>
        </w:rPr>
        <w:pPrChange w:id="772" w:author="Janik Vonrotz" w:date="2016-01-04T18:54:00Z">
          <w:pPr>
            <w:pStyle w:val="Index1"/>
            <w:tabs>
              <w:tab w:val="right" w:leader="dot" w:pos="4503"/>
            </w:tabs>
          </w:pPr>
        </w:pPrChange>
      </w:pPr>
      <w:ins w:id="773" w:author="Janik Vonrotz" w:date="2016-01-04T18:53:00Z">
        <w:r w:rsidRPr="00582DB3">
          <w:rPr>
            <w:noProof/>
            <w:lang w:val="de-DE"/>
          </w:rPr>
          <w:t>6over4</w:t>
        </w:r>
        <w:r>
          <w:rPr>
            <w:noProof/>
          </w:rPr>
          <w:t xml:space="preserve"> · 48</w:t>
        </w:r>
      </w:ins>
    </w:p>
    <w:p w14:paraId="36C3F96E" w14:textId="77777777" w:rsidR="004673A0" w:rsidRDefault="004673A0">
      <w:pPr>
        <w:pStyle w:val="Index1"/>
        <w:tabs>
          <w:tab w:val="right" w:leader="dot" w:pos="4503"/>
        </w:tabs>
        <w:spacing w:line="276" w:lineRule="auto"/>
        <w:rPr>
          <w:ins w:id="774" w:author="Janik Vonrotz" w:date="2016-01-04T18:53:00Z"/>
          <w:noProof/>
        </w:rPr>
        <w:pPrChange w:id="775" w:author="Janik Vonrotz" w:date="2016-01-04T18:54:00Z">
          <w:pPr>
            <w:pStyle w:val="Index1"/>
            <w:tabs>
              <w:tab w:val="right" w:leader="dot" w:pos="4503"/>
            </w:tabs>
          </w:pPr>
        </w:pPrChange>
      </w:pPr>
      <w:ins w:id="776" w:author="Janik Vonrotz" w:date="2016-01-04T18:53:00Z">
        <w:r w:rsidRPr="00582DB3">
          <w:rPr>
            <w:noProof/>
            <w:lang w:val="de-DE"/>
          </w:rPr>
          <w:t>6to4 (STF)</w:t>
        </w:r>
        <w:r>
          <w:rPr>
            <w:noProof/>
          </w:rPr>
          <w:t xml:space="preserve"> · 47</w:t>
        </w:r>
      </w:ins>
    </w:p>
    <w:p w14:paraId="1744C722" w14:textId="77777777" w:rsidR="004673A0" w:rsidRDefault="004673A0">
      <w:pPr>
        <w:pStyle w:val="Indexberschrift"/>
        <w:keepNext/>
        <w:tabs>
          <w:tab w:val="right" w:leader="dot" w:pos="4503"/>
        </w:tabs>
        <w:spacing w:line="276" w:lineRule="auto"/>
        <w:rPr>
          <w:ins w:id="777" w:author="Janik Vonrotz" w:date="2016-01-04T18:53:00Z"/>
          <w:b w:val="0"/>
          <w:bCs w:val="0"/>
          <w:noProof/>
        </w:rPr>
        <w:pPrChange w:id="778" w:author="Janik Vonrotz" w:date="2016-01-04T18:54:00Z">
          <w:pPr>
            <w:pStyle w:val="Indexberschrift"/>
            <w:keepNext/>
            <w:tabs>
              <w:tab w:val="right" w:leader="dot" w:pos="4503"/>
            </w:tabs>
          </w:pPr>
        </w:pPrChange>
      </w:pPr>
      <w:ins w:id="779" w:author="Janik Vonrotz" w:date="2016-01-04T18:53:00Z">
        <w:r>
          <w:rPr>
            <w:noProof/>
          </w:rPr>
          <w:t>A</w:t>
        </w:r>
      </w:ins>
    </w:p>
    <w:p w14:paraId="4498127B" w14:textId="77777777" w:rsidR="004673A0" w:rsidRDefault="004673A0">
      <w:pPr>
        <w:pStyle w:val="Index1"/>
        <w:tabs>
          <w:tab w:val="right" w:leader="dot" w:pos="4503"/>
        </w:tabs>
        <w:spacing w:line="276" w:lineRule="auto"/>
        <w:rPr>
          <w:ins w:id="780" w:author="Janik Vonrotz" w:date="2016-01-04T18:53:00Z"/>
          <w:noProof/>
        </w:rPr>
        <w:pPrChange w:id="781" w:author="Janik Vonrotz" w:date="2016-01-04T18:54:00Z">
          <w:pPr>
            <w:pStyle w:val="Index1"/>
            <w:tabs>
              <w:tab w:val="right" w:leader="dot" w:pos="4503"/>
            </w:tabs>
          </w:pPr>
        </w:pPrChange>
      </w:pPr>
      <w:ins w:id="782" w:author="Janik Vonrotz" w:date="2016-01-04T18:53:00Z">
        <w:r w:rsidRPr="00582DB3">
          <w:rPr>
            <w:bCs/>
            <w:noProof/>
            <w:color w:val="252525"/>
            <w:shd w:val="clear" w:color="auto" w:fill="FFFFFF"/>
          </w:rPr>
          <w:t>Address Resolution Protocol</w:t>
        </w:r>
        <w:r>
          <w:rPr>
            <w:noProof/>
          </w:rPr>
          <w:t xml:space="preserve"> (ARP) · 14</w:t>
        </w:r>
      </w:ins>
    </w:p>
    <w:p w14:paraId="1909DC31" w14:textId="77777777" w:rsidR="004673A0" w:rsidRDefault="004673A0">
      <w:pPr>
        <w:pStyle w:val="Index1"/>
        <w:tabs>
          <w:tab w:val="right" w:leader="dot" w:pos="4503"/>
        </w:tabs>
        <w:spacing w:line="276" w:lineRule="auto"/>
        <w:rPr>
          <w:ins w:id="783" w:author="Janik Vonrotz" w:date="2016-01-04T18:53:00Z"/>
          <w:noProof/>
        </w:rPr>
        <w:pPrChange w:id="784" w:author="Janik Vonrotz" w:date="2016-01-04T18:54:00Z">
          <w:pPr>
            <w:pStyle w:val="Index1"/>
            <w:tabs>
              <w:tab w:val="right" w:leader="dot" w:pos="4503"/>
            </w:tabs>
          </w:pPr>
        </w:pPrChange>
      </w:pPr>
      <w:ins w:id="785" w:author="Janik Vonrotz" w:date="2016-01-04T18:53:00Z">
        <w:r w:rsidRPr="00582DB3">
          <w:rPr>
            <w:noProof/>
            <w:lang w:val="en-GB"/>
          </w:rPr>
          <w:t>Asymmetric digital subscriber line (ADSL)</w:t>
        </w:r>
        <w:r>
          <w:rPr>
            <w:noProof/>
          </w:rPr>
          <w:t xml:space="preserve"> · 40</w:t>
        </w:r>
      </w:ins>
    </w:p>
    <w:p w14:paraId="2A50FFAC" w14:textId="77777777" w:rsidR="004673A0" w:rsidRDefault="004673A0">
      <w:pPr>
        <w:pStyle w:val="Indexberschrift"/>
        <w:keepNext/>
        <w:tabs>
          <w:tab w:val="right" w:leader="dot" w:pos="4503"/>
        </w:tabs>
        <w:spacing w:line="276" w:lineRule="auto"/>
        <w:rPr>
          <w:ins w:id="786" w:author="Janik Vonrotz" w:date="2016-01-04T18:53:00Z"/>
          <w:b w:val="0"/>
          <w:bCs w:val="0"/>
          <w:noProof/>
        </w:rPr>
        <w:pPrChange w:id="787" w:author="Janik Vonrotz" w:date="2016-01-04T18:54:00Z">
          <w:pPr>
            <w:pStyle w:val="Indexberschrift"/>
            <w:keepNext/>
            <w:tabs>
              <w:tab w:val="right" w:leader="dot" w:pos="4503"/>
            </w:tabs>
          </w:pPr>
        </w:pPrChange>
      </w:pPr>
      <w:ins w:id="788" w:author="Janik Vonrotz" w:date="2016-01-04T18:53:00Z">
        <w:r>
          <w:rPr>
            <w:noProof/>
          </w:rPr>
          <w:t>B</w:t>
        </w:r>
      </w:ins>
    </w:p>
    <w:p w14:paraId="006D21FC" w14:textId="77777777" w:rsidR="004673A0" w:rsidRDefault="004673A0">
      <w:pPr>
        <w:pStyle w:val="Index1"/>
        <w:tabs>
          <w:tab w:val="right" w:leader="dot" w:pos="4503"/>
        </w:tabs>
        <w:spacing w:line="276" w:lineRule="auto"/>
        <w:rPr>
          <w:ins w:id="789" w:author="Janik Vonrotz" w:date="2016-01-04T18:53:00Z"/>
          <w:noProof/>
        </w:rPr>
        <w:pPrChange w:id="790" w:author="Janik Vonrotz" w:date="2016-01-04T18:54:00Z">
          <w:pPr>
            <w:pStyle w:val="Index1"/>
            <w:tabs>
              <w:tab w:val="right" w:leader="dot" w:pos="4503"/>
            </w:tabs>
          </w:pPr>
        </w:pPrChange>
      </w:pPr>
      <w:ins w:id="791" w:author="Janik Vonrotz" w:date="2016-01-04T18:53:00Z">
        <w:r w:rsidRPr="00582DB3">
          <w:rPr>
            <w:noProof/>
            <w:lang w:val="en-GB"/>
          </w:rPr>
          <w:t>Border Gateway Protocol (BGP)</w:t>
        </w:r>
        <w:r>
          <w:rPr>
            <w:noProof/>
          </w:rPr>
          <w:t xml:space="preserve"> · 22</w:t>
        </w:r>
      </w:ins>
    </w:p>
    <w:p w14:paraId="75BD725F" w14:textId="77777777" w:rsidR="004673A0" w:rsidRDefault="004673A0">
      <w:pPr>
        <w:pStyle w:val="Indexberschrift"/>
        <w:keepNext/>
        <w:tabs>
          <w:tab w:val="right" w:leader="dot" w:pos="4503"/>
        </w:tabs>
        <w:spacing w:line="276" w:lineRule="auto"/>
        <w:rPr>
          <w:ins w:id="792" w:author="Janik Vonrotz" w:date="2016-01-04T18:53:00Z"/>
          <w:b w:val="0"/>
          <w:bCs w:val="0"/>
          <w:noProof/>
        </w:rPr>
        <w:pPrChange w:id="793" w:author="Janik Vonrotz" w:date="2016-01-04T18:54:00Z">
          <w:pPr>
            <w:pStyle w:val="Indexberschrift"/>
            <w:keepNext/>
            <w:tabs>
              <w:tab w:val="right" w:leader="dot" w:pos="4503"/>
            </w:tabs>
          </w:pPr>
        </w:pPrChange>
      </w:pPr>
      <w:ins w:id="794" w:author="Janik Vonrotz" w:date="2016-01-04T18:53:00Z">
        <w:r>
          <w:rPr>
            <w:noProof/>
          </w:rPr>
          <w:t>C</w:t>
        </w:r>
      </w:ins>
    </w:p>
    <w:p w14:paraId="7FD99EB2" w14:textId="77777777" w:rsidR="004673A0" w:rsidRDefault="004673A0">
      <w:pPr>
        <w:pStyle w:val="Index1"/>
        <w:tabs>
          <w:tab w:val="right" w:leader="dot" w:pos="4503"/>
        </w:tabs>
        <w:spacing w:line="276" w:lineRule="auto"/>
        <w:rPr>
          <w:ins w:id="795" w:author="Janik Vonrotz" w:date="2016-01-04T18:53:00Z"/>
          <w:noProof/>
        </w:rPr>
        <w:pPrChange w:id="796" w:author="Janik Vonrotz" w:date="2016-01-04T18:54:00Z">
          <w:pPr>
            <w:pStyle w:val="Index1"/>
            <w:tabs>
              <w:tab w:val="right" w:leader="dot" w:pos="4503"/>
            </w:tabs>
          </w:pPr>
        </w:pPrChange>
      </w:pPr>
      <w:ins w:id="797" w:author="Janik Vonrotz" w:date="2016-01-04T18:53:00Z">
        <w:r w:rsidRPr="00582DB3">
          <w:rPr>
            <w:noProof/>
            <w:lang w:val="en-GB"/>
          </w:rPr>
          <w:t>Challenge Handshake Authentication Protocol (CHAP)</w:t>
        </w:r>
        <w:r>
          <w:rPr>
            <w:noProof/>
          </w:rPr>
          <w:t xml:space="preserve"> · 42</w:t>
        </w:r>
      </w:ins>
    </w:p>
    <w:p w14:paraId="5AAA0587" w14:textId="77777777" w:rsidR="004673A0" w:rsidRDefault="004673A0">
      <w:pPr>
        <w:pStyle w:val="Indexberschrift"/>
        <w:keepNext/>
        <w:tabs>
          <w:tab w:val="right" w:leader="dot" w:pos="4503"/>
        </w:tabs>
        <w:spacing w:line="276" w:lineRule="auto"/>
        <w:rPr>
          <w:ins w:id="798" w:author="Janik Vonrotz" w:date="2016-01-04T18:53:00Z"/>
          <w:b w:val="0"/>
          <w:bCs w:val="0"/>
          <w:noProof/>
        </w:rPr>
        <w:pPrChange w:id="799" w:author="Janik Vonrotz" w:date="2016-01-04T18:54:00Z">
          <w:pPr>
            <w:pStyle w:val="Indexberschrift"/>
            <w:keepNext/>
            <w:tabs>
              <w:tab w:val="right" w:leader="dot" w:pos="4503"/>
            </w:tabs>
          </w:pPr>
        </w:pPrChange>
      </w:pPr>
      <w:ins w:id="800" w:author="Janik Vonrotz" w:date="2016-01-04T18:53:00Z">
        <w:r>
          <w:rPr>
            <w:noProof/>
          </w:rPr>
          <w:t>D</w:t>
        </w:r>
      </w:ins>
    </w:p>
    <w:p w14:paraId="47A2F76A" w14:textId="77777777" w:rsidR="004673A0" w:rsidRDefault="004673A0">
      <w:pPr>
        <w:pStyle w:val="Index1"/>
        <w:tabs>
          <w:tab w:val="right" w:leader="dot" w:pos="4503"/>
        </w:tabs>
        <w:spacing w:line="276" w:lineRule="auto"/>
        <w:rPr>
          <w:ins w:id="801" w:author="Janik Vonrotz" w:date="2016-01-04T18:53:00Z"/>
          <w:noProof/>
        </w:rPr>
        <w:pPrChange w:id="802" w:author="Janik Vonrotz" w:date="2016-01-04T18:54:00Z">
          <w:pPr>
            <w:pStyle w:val="Index1"/>
            <w:tabs>
              <w:tab w:val="right" w:leader="dot" w:pos="4503"/>
            </w:tabs>
          </w:pPr>
        </w:pPrChange>
      </w:pPr>
      <w:ins w:id="803" w:author="Janik Vonrotz" w:date="2016-01-04T18:53:00Z">
        <w:r>
          <w:rPr>
            <w:noProof/>
          </w:rPr>
          <w:t>Domain Name System (DNS) · 23</w:t>
        </w:r>
      </w:ins>
    </w:p>
    <w:p w14:paraId="51FA8283" w14:textId="77777777" w:rsidR="004673A0" w:rsidRDefault="004673A0">
      <w:pPr>
        <w:pStyle w:val="Index1"/>
        <w:tabs>
          <w:tab w:val="right" w:leader="dot" w:pos="4503"/>
        </w:tabs>
        <w:spacing w:line="276" w:lineRule="auto"/>
        <w:rPr>
          <w:ins w:id="804" w:author="Janik Vonrotz" w:date="2016-01-04T18:53:00Z"/>
          <w:noProof/>
        </w:rPr>
        <w:pPrChange w:id="805" w:author="Janik Vonrotz" w:date="2016-01-04T18:54:00Z">
          <w:pPr>
            <w:pStyle w:val="Index1"/>
            <w:tabs>
              <w:tab w:val="right" w:leader="dot" w:pos="4503"/>
            </w:tabs>
          </w:pPr>
        </w:pPrChange>
      </w:pPr>
      <w:ins w:id="806" w:author="Janik Vonrotz" w:date="2016-01-04T18:53:00Z">
        <w:r>
          <w:rPr>
            <w:noProof/>
          </w:rPr>
          <w:t>Dynamic Host Configuration Protocol (DHCP) · 25</w:t>
        </w:r>
      </w:ins>
    </w:p>
    <w:p w14:paraId="126DAFBD" w14:textId="77777777" w:rsidR="004673A0" w:rsidRDefault="004673A0">
      <w:pPr>
        <w:pStyle w:val="Indexberschrift"/>
        <w:keepNext/>
        <w:tabs>
          <w:tab w:val="right" w:leader="dot" w:pos="4503"/>
        </w:tabs>
        <w:spacing w:line="276" w:lineRule="auto"/>
        <w:rPr>
          <w:ins w:id="807" w:author="Janik Vonrotz" w:date="2016-01-04T18:53:00Z"/>
          <w:b w:val="0"/>
          <w:bCs w:val="0"/>
          <w:noProof/>
        </w:rPr>
        <w:pPrChange w:id="808" w:author="Janik Vonrotz" w:date="2016-01-04T18:54:00Z">
          <w:pPr>
            <w:pStyle w:val="Indexberschrift"/>
            <w:keepNext/>
            <w:tabs>
              <w:tab w:val="right" w:leader="dot" w:pos="4503"/>
            </w:tabs>
          </w:pPr>
        </w:pPrChange>
      </w:pPr>
      <w:ins w:id="809" w:author="Janik Vonrotz" w:date="2016-01-04T18:53:00Z">
        <w:r>
          <w:rPr>
            <w:noProof/>
          </w:rPr>
          <w:t>E</w:t>
        </w:r>
      </w:ins>
    </w:p>
    <w:p w14:paraId="14FB9877" w14:textId="77777777" w:rsidR="004673A0" w:rsidRDefault="004673A0">
      <w:pPr>
        <w:pStyle w:val="Index1"/>
        <w:tabs>
          <w:tab w:val="right" w:leader="dot" w:pos="4503"/>
        </w:tabs>
        <w:spacing w:line="276" w:lineRule="auto"/>
        <w:rPr>
          <w:ins w:id="810" w:author="Janik Vonrotz" w:date="2016-01-04T18:53:00Z"/>
          <w:noProof/>
        </w:rPr>
        <w:pPrChange w:id="811" w:author="Janik Vonrotz" w:date="2016-01-04T18:54:00Z">
          <w:pPr>
            <w:pStyle w:val="Index1"/>
            <w:tabs>
              <w:tab w:val="right" w:leader="dot" w:pos="4503"/>
            </w:tabs>
          </w:pPr>
        </w:pPrChange>
      </w:pPr>
      <w:ins w:id="812" w:author="Janik Vonrotz" w:date="2016-01-04T18:53:00Z">
        <w:r>
          <w:rPr>
            <w:noProof/>
          </w:rPr>
          <w:t>Ethernet · 15</w:t>
        </w:r>
      </w:ins>
    </w:p>
    <w:p w14:paraId="1314C68E" w14:textId="77777777" w:rsidR="004673A0" w:rsidRDefault="004673A0">
      <w:pPr>
        <w:pStyle w:val="Indexberschrift"/>
        <w:keepNext/>
        <w:tabs>
          <w:tab w:val="right" w:leader="dot" w:pos="4503"/>
        </w:tabs>
        <w:spacing w:line="276" w:lineRule="auto"/>
        <w:rPr>
          <w:ins w:id="813" w:author="Janik Vonrotz" w:date="2016-01-04T18:53:00Z"/>
          <w:b w:val="0"/>
          <w:bCs w:val="0"/>
          <w:noProof/>
        </w:rPr>
        <w:pPrChange w:id="814" w:author="Janik Vonrotz" w:date="2016-01-04T18:54:00Z">
          <w:pPr>
            <w:pStyle w:val="Indexberschrift"/>
            <w:keepNext/>
            <w:tabs>
              <w:tab w:val="right" w:leader="dot" w:pos="4503"/>
            </w:tabs>
          </w:pPr>
        </w:pPrChange>
      </w:pPr>
      <w:ins w:id="815" w:author="Janik Vonrotz" w:date="2016-01-04T18:53:00Z">
        <w:r>
          <w:rPr>
            <w:noProof/>
          </w:rPr>
          <w:t>I</w:t>
        </w:r>
      </w:ins>
    </w:p>
    <w:p w14:paraId="1F11E757" w14:textId="77777777" w:rsidR="004673A0" w:rsidRDefault="004673A0">
      <w:pPr>
        <w:pStyle w:val="Index1"/>
        <w:tabs>
          <w:tab w:val="right" w:leader="dot" w:pos="4503"/>
        </w:tabs>
        <w:spacing w:line="276" w:lineRule="auto"/>
        <w:rPr>
          <w:ins w:id="816" w:author="Janik Vonrotz" w:date="2016-01-04T18:53:00Z"/>
          <w:noProof/>
        </w:rPr>
        <w:pPrChange w:id="817" w:author="Janik Vonrotz" w:date="2016-01-04T18:54:00Z">
          <w:pPr>
            <w:pStyle w:val="Index1"/>
            <w:tabs>
              <w:tab w:val="right" w:leader="dot" w:pos="4503"/>
            </w:tabs>
          </w:pPr>
        </w:pPrChange>
      </w:pPr>
      <w:ins w:id="818" w:author="Janik Vonrotz" w:date="2016-01-04T18:53:00Z">
        <w:r>
          <w:rPr>
            <w:noProof/>
          </w:rPr>
          <w:t>Internet Protocol (IP) · 17</w:t>
        </w:r>
      </w:ins>
    </w:p>
    <w:p w14:paraId="0CE4BF76" w14:textId="77777777" w:rsidR="004673A0" w:rsidRDefault="004673A0">
      <w:pPr>
        <w:pStyle w:val="Index1"/>
        <w:tabs>
          <w:tab w:val="right" w:leader="dot" w:pos="4503"/>
        </w:tabs>
        <w:spacing w:line="276" w:lineRule="auto"/>
        <w:rPr>
          <w:ins w:id="819" w:author="Janik Vonrotz" w:date="2016-01-04T18:53:00Z"/>
          <w:noProof/>
        </w:rPr>
        <w:pPrChange w:id="820" w:author="Janik Vonrotz" w:date="2016-01-04T18:54:00Z">
          <w:pPr>
            <w:pStyle w:val="Index1"/>
            <w:tabs>
              <w:tab w:val="right" w:leader="dot" w:pos="4503"/>
            </w:tabs>
          </w:pPr>
        </w:pPrChange>
      </w:pPr>
      <w:ins w:id="821" w:author="Janik Vonrotz" w:date="2016-01-04T18:53:00Z">
        <w:r w:rsidRPr="00582DB3">
          <w:rPr>
            <w:noProof/>
            <w:lang w:val="en-GB"/>
          </w:rPr>
          <w:t>Intra-Site Automatic Tunnel Addressing Protocol (ISATAP)</w:t>
        </w:r>
        <w:r>
          <w:rPr>
            <w:noProof/>
          </w:rPr>
          <w:t xml:space="preserve"> · 48</w:t>
        </w:r>
      </w:ins>
    </w:p>
    <w:p w14:paraId="3E91D6F4" w14:textId="77777777" w:rsidR="004673A0" w:rsidRDefault="004673A0">
      <w:pPr>
        <w:pStyle w:val="Index1"/>
        <w:tabs>
          <w:tab w:val="right" w:leader="dot" w:pos="4503"/>
        </w:tabs>
        <w:spacing w:line="276" w:lineRule="auto"/>
        <w:rPr>
          <w:ins w:id="822" w:author="Janik Vonrotz" w:date="2016-01-04T18:53:00Z"/>
          <w:noProof/>
        </w:rPr>
        <w:pPrChange w:id="823" w:author="Janik Vonrotz" w:date="2016-01-04T18:54:00Z">
          <w:pPr>
            <w:pStyle w:val="Index1"/>
            <w:tabs>
              <w:tab w:val="right" w:leader="dot" w:pos="4503"/>
            </w:tabs>
          </w:pPr>
        </w:pPrChange>
      </w:pPr>
      <w:ins w:id="824" w:author="Janik Vonrotz" w:date="2016-01-04T18:53:00Z">
        <w:r>
          <w:rPr>
            <w:noProof/>
          </w:rPr>
          <w:t>IPSec · 35</w:t>
        </w:r>
      </w:ins>
    </w:p>
    <w:p w14:paraId="7BF0143F" w14:textId="77777777" w:rsidR="004673A0" w:rsidRDefault="004673A0">
      <w:pPr>
        <w:pStyle w:val="Index1"/>
        <w:tabs>
          <w:tab w:val="right" w:leader="dot" w:pos="4503"/>
        </w:tabs>
        <w:spacing w:line="276" w:lineRule="auto"/>
        <w:rPr>
          <w:ins w:id="825" w:author="Janik Vonrotz" w:date="2016-01-04T18:53:00Z"/>
          <w:noProof/>
        </w:rPr>
        <w:pPrChange w:id="826" w:author="Janik Vonrotz" w:date="2016-01-04T18:54:00Z">
          <w:pPr>
            <w:pStyle w:val="Index1"/>
            <w:tabs>
              <w:tab w:val="right" w:leader="dot" w:pos="4503"/>
            </w:tabs>
          </w:pPr>
        </w:pPrChange>
      </w:pPr>
      <w:ins w:id="827" w:author="Janik Vonrotz" w:date="2016-01-04T18:53:00Z">
        <w:r w:rsidRPr="00582DB3">
          <w:rPr>
            <w:noProof/>
            <w:lang w:val="de-DE"/>
          </w:rPr>
          <w:t>IPv6</w:t>
        </w:r>
        <w:r>
          <w:rPr>
            <w:noProof/>
          </w:rPr>
          <w:t xml:space="preserve"> · 43</w:t>
        </w:r>
      </w:ins>
    </w:p>
    <w:p w14:paraId="4445AB46" w14:textId="77777777" w:rsidR="004673A0" w:rsidRDefault="004673A0">
      <w:pPr>
        <w:pStyle w:val="Indexberschrift"/>
        <w:keepNext/>
        <w:tabs>
          <w:tab w:val="right" w:leader="dot" w:pos="4503"/>
        </w:tabs>
        <w:spacing w:line="276" w:lineRule="auto"/>
        <w:rPr>
          <w:ins w:id="828" w:author="Janik Vonrotz" w:date="2016-01-04T18:53:00Z"/>
          <w:b w:val="0"/>
          <w:bCs w:val="0"/>
          <w:noProof/>
        </w:rPr>
        <w:pPrChange w:id="829" w:author="Janik Vonrotz" w:date="2016-01-04T18:54:00Z">
          <w:pPr>
            <w:pStyle w:val="Indexberschrift"/>
            <w:keepNext/>
            <w:tabs>
              <w:tab w:val="right" w:leader="dot" w:pos="4503"/>
            </w:tabs>
          </w:pPr>
        </w:pPrChange>
      </w:pPr>
      <w:ins w:id="830" w:author="Janik Vonrotz" w:date="2016-01-04T18:53:00Z">
        <w:r>
          <w:rPr>
            <w:noProof/>
          </w:rPr>
          <w:t>N</w:t>
        </w:r>
      </w:ins>
    </w:p>
    <w:p w14:paraId="3FC875F8" w14:textId="77777777" w:rsidR="004673A0" w:rsidRDefault="004673A0">
      <w:pPr>
        <w:pStyle w:val="Index1"/>
        <w:tabs>
          <w:tab w:val="right" w:leader="dot" w:pos="4503"/>
        </w:tabs>
        <w:spacing w:line="276" w:lineRule="auto"/>
        <w:rPr>
          <w:ins w:id="831" w:author="Janik Vonrotz" w:date="2016-01-04T18:53:00Z"/>
          <w:noProof/>
        </w:rPr>
        <w:pPrChange w:id="832" w:author="Janik Vonrotz" w:date="2016-01-04T18:54:00Z">
          <w:pPr>
            <w:pStyle w:val="Index1"/>
            <w:tabs>
              <w:tab w:val="right" w:leader="dot" w:pos="4503"/>
            </w:tabs>
          </w:pPr>
        </w:pPrChange>
      </w:pPr>
      <w:ins w:id="833" w:author="Janik Vonrotz" w:date="2016-01-04T18:53:00Z">
        <w:r>
          <w:rPr>
            <w:noProof/>
          </w:rPr>
          <w:t>NCP (Network Control Protocol) · 42</w:t>
        </w:r>
      </w:ins>
    </w:p>
    <w:p w14:paraId="08628742" w14:textId="77777777" w:rsidR="004673A0" w:rsidRDefault="004673A0">
      <w:pPr>
        <w:pStyle w:val="Index1"/>
        <w:tabs>
          <w:tab w:val="right" w:leader="dot" w:pos="4503"/>
        </w:tabs>
        <w:spacing w:line="276" w:lineRule="auto"/>
        <w:rPr>
          <w:ins w:id="834" w:author="Janik Vonrotz" w:date="2016-01-04T18:53:00Z"/>
          <w:noProof/>
        </w:rPr>
        <w:pPrChange w:id="835" w:author="Janik Vonrotz" w:date="2016-01-04T18:54:00Z">
          <w:pPr>
            <w:pStyle w:val="Index1"/>
            <w:tabs>
              <w:tab w:val="right" w:leader="dot" w:pos="4503"/>
            </w:tabs>
          </w:pPr>
        </w:pPrChange>
      </w:pPr>
      <w:ins w:id="836" w:author="Janik Vonrotz" w:date="2016-01-04T18:53:00Z">
        <w:r w:rsidRPr="00582DB3">
          <w:rPr>
            <w:noProof/>
            <w:lang w:val="en-GB"/>
          </w:rPr>
          <w:t>Neighbor Detection Protocol (NDP)</w:t>
        </w:r>
        <w:r>
          <w:rPr>
            <w:noProof/>
          </w:rPr>
          <w:t xml:space="preserve"> · 47</w:t>
        </w:r>
      </w:ins>
    </w:p>
    <w:p w14:paraId="46EBB27D" w14:textId="77777777" w:rsidR="004673A0" w:rsidRDefault="004673A0">
      <w:pPr>
        <w:pStyle w:val="Index1"/>
        <w:tabs>
          <w:tab w:val="right" w:leader="dot" w:pos="4503"/>
        </w:tabs>
        <w:spacing w:line="276" w:lineRule="auto"/>
        <w:rPr>
          <w:ins w:id="837" w:author="Janik Vonrotz" w:date="2016-01-04T18:53:00Z"/>
          <w:noProof/>
        </w:rPr>
        <w:pPrChange w:id="838" w:author="Janik Vonrotz" w:date="2016-01-04T18:54:00Z">
          <w:pPr>
            <w:pStyle w:val="Index1"/>
            <w:tabs>
              <w:tab w:val="right" w:leader="dot" w:pos="4503"/>
            </w:tabs>
          </w:pPr>
        </w:pPrChange>
      </w:pPr>
      <w:ins w:id="839" w:author="Janik Vonrotz" w:date="2016-01-04T18:53:00Z">
        <w:r w:rsidRPr="00582DB3">
          <w:rPr>
            <w:noProof/>
            <w:lang w:val="en-GB"/>
          </w:rPr>
          <w:t>Network Address Translation (NAT)</w:t>
        </w:r>
        <w:r>
          <w:rPr>
            <w:noProof/>
          </w:rPr>
          <w:t xml:space="preserve"> · 26</w:t>
        </w:r>
      </w:ins>
    </w:p>
    <w:p w14:paraId="5B2B3223" w14:textId="77777777" w:rsidR="004673A0" w:rsidRDefault="004673A0">
      <w:pPr>
        <w:pStyle w:val="Indexberschrift"/>
        <w:keepNext/>
        <w:tabs>
          <w:tab w:val="right" w:leader="dot" w:pos="4503"/>
        </w:tabs>
        <w:spacing w:line="276" w:lineRule="auto"/>
        <w:rPr>
          <w:ins w:id="840" w:author="Janik Vonrotz" w:date="2016-01-04T18:53:00Z"/>
          <w:b w:val="0"/>
          <w:bCs w:val="0"/>
          <w:noProof/>
        </w:rPr>
        <w:pPrChange w:id="841" w:author="Janik Vonrotz" w:date="2016-01-04T18:54:00Z">
          <w:pPr>
            <w:pStyle w:val="Indexberschrift"/>
            <w:keepNext/>
            <w:tabs>
              <w:tab w:val="right" w:leader="dot" w:pos="4503"/>
            </w:tabs>
          </w:pPr>
        </w:pPrChange>
      </w:pPr>
      <w:ins w:id="842" w:author="Janik Vonrotz" w:date="2016-01-04T18:53:00Z">
        <w:r>
          <w:rPr>
            <w:noProof/>
          </w:rPr>
          <w:lastRenderedPageBreak/>
          <w:t>O</w:t>
        </w:r>
      </w:ins>
    </w:p>
    <w:p w14:paraId="232F428E" w14:textId="77777777" w:rsidR="004673A0" w:rsidRDefault="004673A0">
      <w:pPr>
        <w:pStyle w:val="Index1"/>
        <w:tabs>
          <w:tab w:val="right" w:leader="dot" w:pos="4503"/>
        </w:tabs>
        <w:spacing w:line="276" w:lineRule="auto"/>
        <w:rPr>
          <w:ins w:id="843" w:author="Janik Vonrotz" w:date="2016-01-04T18:53:00Z"/>
          <w:noProof/>
        </w:rPr>
        <w:pPrChange w:id="844" w:author="Janik Vonrotz" w:date="2016-01-04T18:54:00Z">
          <w:pPr>
            <w:pStyle w:val="Index1"/>
            <w:tabs>
              <w:tab w:val="right" w:leader="dot" w:pos="4503"/>
            </w:tabs>
          </w:pPr>
        </w:pPrChange>
      </w:pPr>
      <w:ins w:id="845" w:author="Janik Vonrotz" w:date="2016-01-04T18:53:00Z">
        <w:r w:rsidRPr="00582DB3">
          <w:rPr>
            <w:noProof/>
            <w:lang w:val="en-GB"/>
          </w:rPr>
          <w:t>Open Shortest Path First (OSPF)</w:t>
        </w:r>
        <w:r>
          <w:rPr>
            <w:noProof/>
          </w:rPr>
          <w:t xml:space="preserve"> · 21</w:t>
        </w:r>
      </w:ins>
    </w:p>
    <w:p w14:paraId="67191341" w14:textId="77777777" w:rsidR="004673A0" w:rsidRDefault="004673A0">
      <w:pPr>
        <w:pStyle w:val="Indexberschrift"/>
        <w:keepNext/>
        <w:tabs>
          <w:tab w:val="right" w:leader="dot" w:pos="4503"/>
        </w:tabs>
        <w:spacing w:line="276" w:lineRule="auto"/>
        <w:rPr>
          <w:ins w:id="846" w:author="Janik Vonrotz" w:date="2016-01-04T18:53:00Z"/>
          <w:b w:val="0"/>
          <w:bCs w:val="0"/>
          <w:noProof/>
        </w:rPr>
        <w:pPrChange w:id="847" w:author="Janik Vonrotz" w:date="2016-01-04T18:54:00Z">
          <w:pPr>
            <w:pStyle w:val="Indexberschrift"/>
            <w:keepNext/>
            <w:tabs>
              <w:tab w:val="right" w:leader="dot" w:pos="4503"/>
            </w:tabs>
          </w:pPr>
        </w:pPrChange>
      </w:pPr>
      <w:ins w:id="848" w:author="Janik Vonrotz" w:date="2016-01-04T18:53:00Z">
        <w:r>
          <w:rPr>
            <w:noProof/>
          </w:rPr>
          <w:t>P</w:t>
        </w:r>
      </w:ins>
    </w:p>
    <w:p w14:paraId="4804A45E" w14:textId="77777777" w:rsidR="004673A0" w:rsidRDefault="004673A0">
      <w:pPr>
        <w:pStyle w:val="Index1"/>
        <w:tabs>
          <w:tab w:val="right" w:leader="dot" w:pos="4503"/>
        </w:tabs>
        <w:spacing w:line="276" w:lineRule="auto"/>
        <w:rPr>
          <w:ins w:id="849" w:author="Janik Vonrotz" w:date="2016-01-04T18:53:00Z"/>
          <w:noProof/>
        </w:rPr>
        <w:pPrChange w:id="850" w:author="Janik Vonrotz" w:date="2016-01-04T18:54:00Z">
          <w:pPr>
            <w:pStyle w:val="Index1"/>
            <w:tabs>
              <w:tab w:val="right" w:leader="dot" w:pos="4503"/>
            </w:tabs>
          </w:pPr>
        </w:pPrChange>
      </w:pPr>
      <w:ins w:id="851" w:author="Janik Vonrotz" w:date="2016-01-04T18:53:00Z">
        <w:r>
          <w:rPr>
            <w:noProof/>
          </w:rPr>
          <w:t>Password Authentication Protocol (PAP) · 42</w:t>
        </w:r>
      </w:ins>
    </w:p>
    <w:p w14:paraId="7522785F" w14:textId="77777777" w:rsidR="004673A0" w:rsidRDefault="004673A0">
      <w:pPr>
        <w:pStyle w:val="Index1"/>
        <w:tabs>
          <w:tab w:val="right" w:leader="dot" w:pos="4503"/>
        </w:tabs>
        <w:spacing w:line="276" w:lineRule="auto"/>
        <w:rPr>
          <w:ins w:id="852" w:author="Janik Vonrotz" w:date="2016-01-04T18:53:00Z"/>
          <w:noProof/>
        </w:rPr>
        <w:pPrChange w:id="853" w:author="Janik Vonrotz" w:date="2016-01-04T18:54:00Z">
          <w:pPr>
            <w:pStyle w:val="Index1"/>
            <w:tabs>
              <w:tab w:val="right" w:leader="dot" w:pos="4503"/>
            </w:tabs>
          </w:pPr>
        </w:pPrChange>
      </w:pPr>
      <w:ins w:id="854" w:author="Janik Vonrotz" w:date="2016-01-04T18:53:00Z">
        <w:r>
          <w:rPr>
            <w:noProof/>
          </w:rPr>
          <w:t>Point to Point Protocol (PPP) · 42</w:t>
        </w:r>
      </w:ins>
    </w:p>
    <w:p w14:paraId="4670C6A1" w14:textId="77777777" w:rsidR="004673A0" w:rsidRDefault="004673A0">
      <w:pPr>
        <w:pStyle w:val="Indexberschrift"/>
        <w:keepNext/>
        <w:tabs>
          <w:tab w:val="right" w:leader="dot" w:pos="4503"/>
        </w:tabs>
        <w:spacing w:line="276" w:lineRule="auto"/>
        <w:rPr>
          <w:ins w:id="855" w:author="Janik Vonrotz" w:date="2016-01-04T18:53:00Z"/>
          <w:b w:val="0"/>
          <w:bCs w:val="0"/>
          <w:noProof/>
        </w:rPr>
        <w:pPrChange w:id="856" w:author="Janik Vonrotz" w:date="2016-01-04T18:54:00Z">
          <w:pPr>
            <w:pStyle w:val="Indexberschrift"/>
            <w:keepNext/>
            <w:tabs>
              <w:tab w:val="right" w:leader="dot" w:pos="4503"/>
            </w:tabs>
          </w:pPr>
        </w:pPrChange>
      </w:pPr>
      <w:ins w:id="857" w:author="Janik Vonrotz" w:date="2016-01-04T18:53:00Z">
        <w:r>
          <w:rPr>
            <w:noProof/>
          </w:rPr>
          <w:t>R</w:t>
        </w:r>
      </w:ins>
    </w:p>
    <w:p w14:paraId="6F80DA8A" w14:textId="77777777" w:rsidR="004673A0" w:rsidRDefault="004673A0">
      <w:pPr>
        <w:pStyle w:val="Index1"/>
        <w:tabs>
          <w:tab w:val="right" w:leader="dot" w:pos="4503"/>
        </w:tabs>
        <w:spacing w:line="276" w:lineRule="auto"/>
        <w:rPr>
          <w:ins w:id="858" w:author="Janik Vonrotz" w:date="2016-01-04T18:53:00Z"/>
          <w:noProof/>
        </w:rPr>
        <w:pPrChange w:id="859" w:author="Janik Vonrotz" w:date="2016-01-04T18:54:00Z">
          <w:pPr>
            <w:pStyle w:val="Index1"/>
            <w:tabs>
              <w:tab w:val="right" w:leader="dot" w:pos="4503"/>
            </w:tabs>
          </w:pPr>
        </w:pPrChange>
      </w:pPr>
      <w:ins w:id="860" w:author="Janik Vonrotz" w:date="2016-01-04T18:53:00Z">
        <w:r>
          <w:rPr>
            <w:noProof/>
          </w:rPr>
          <w:t>Routing Information Protocol (RIP) · 21</w:t>
        </w:r>
      </w:ins>
    </w:p>
    <w:p w14:paraId="3D4CC7FC" w14:textId="77777777" w:rsidR="004673A0" w:rsidRDefault="004673A0">
      <w:pPr>
        <w:pStyle w:val="Indexberschrift"/>
        <w:keepNext/>
        <w:tabs>
          <w:tab w:val="right" w:leader="dot" w:pos="4503"/>
        </w:tabs>
        <w:spacing w:line="276" w:lineRule="auto"/>
        <w:rPr>
          <w:ins w:id="861" w:author="Janik Vonrotz" w:date="2016-01-04T18:53:00Z"/>
          <w:b w:val="0"/>
          <w:bCs w:val="0"/>
          <w:noProof/>
        </w:rPr>
        <w:pPrChange w:id="862" w:author="Janik Vonrotz" w:date="2016-01-04T18:54:00Z">
          <w:pPr>
            <w:pStyle w:val="Indexberschrift"/>
            <w:keepNext/>
            <w:tabs>
              <w:tab w:val="right" w:leader="dot" w:pos="4503"/>
            </w:tabs>
          </w:pPr>
        </w:pPrChange>
      </w:pPr>
      <w:ins w:id="863" w:author="Janik Vonrotz" w:date="2016-01-04T18:53:00Z">
        <w:r>
          <w:rPr>
            <w:noProof/>
          </w:rPr>
          <w:t>S</w:t>
        </w:r>
      </w:ins>
    </w:p>
    <w:p w14:paraId="45A0DF18" w14:textId="77777777" w:rsidR="004673A0" w:rsidRDefault="004673A0">
      <w:pPr>
        <w:pStyle w:val="Index1"/>
        <w:tabs>
          <w:tab w:val="right" w:leader="dot" w:pos="4503"/>
        </w:tabs>
        <w:spacing w:line="276" w:lineRule="auto"/>
        <w:rPr>
          <w:ins w:id="864" w:author="Janik Vonrotz" w:date="2016-01-04T18:53:00Z"/>
          <w:noProof/>
        </w:rPr>
        <w:pPrChange w:id="865" w:author="Janik Vonrotz" w:date="2016-01-04T18:54:00Z">
          <w:pPr>
            <w:pStyle w:val="Index1"/>
            <w:tabs>
              <w:tab w:val="right" w:leader="dot" w:pos="4503"/>
            </w:tabs>
          </w:pPr>
        </w:pPrChange>
      </w:pPr>
      <w:ins w:id="866" w:author="Janik Vonrotz" w:date="2016-01-04T18:53:00Z">
        <w:r w:rsidRPr="00582DB3">
          <w:rPr>
            <w:noProof/>
            <w:lang w:val="en-GB"/>
          </w:rPr>
          <w:t>Session Traversal Utitilites for NAT (STUN)</w:t>
        </w:r>
        <w:r>
          <w:rPr>
            <w:noProof/>
          </w:rPr>
          <w:t xml:space="preserve"> · 27</w:t>
        </w:r>
      </w:ins>
    </w:p>
    <w:p w14:paraId="479B7FAC" w14:textId="77777777" w:rsidR="004673A0" w:rsidRDefault="004673A0">
      <w:pPr>
        <w:pStyle w:val="Index1"/>
        <w:tabs>
          <w:tab w:val="right" w:leader="dot" w:pos="4503"/>
        </w:tabs>
        <w:spacing w:line="276" w:lineRule="auto"/>
        <w:rPr>
          <w:ins w:id="867" w:author="Janik Vonrotz" w:date="2016-01-04T18:53:00Z"/>
          <w:noProof/>
        </w:rPr>
        <w:pPrChange w:id="868" w:author="Janik Vonrotz" w:date="2016-01-04T18:54:00Z">
          <w:pPr>
            <w:pStyle w:val="Index1"/>
            <w:tabs>
              <w:tab w:val="right" w:leader="dot" w:pos="4503"/>
            </w:tabs>
          </w:pPr>
        </w:pPrChange>
      </w:pPr>
      <w:ins w:id="869" w:author="Janik Vonrotz" w:date="2016-01-04T18:53:00Z">
        <w:r>
          <w:rPr>
            <w:noProof/>
          </w:rPr>
          <w:t>Spanning Tree Protocol (STP) · 15</w:t>
        </w:r>
      </w:ins>
    </w:p>
    <w:p w14:paraId="337DCF2A" w14:textId="77777777" w:rsidR="004673A0" w:rsidRDefault="004673A0">
      <w:pPr>
        <w:pStyle w:val="Index1"/>
        <w:tabs>
          <w:tab w:val="right" w:leader="dot" w:pos="4503"/>
        </w:tabs>
        <w:spacing w:line="276" w:lineRule="auto"/>
        <w:rPr>
          <w:ins w:id="870" w:author="Janik Vonrotz" w:date="2016-01-04T18:53:00Z"/>
          <w:noProof/>
        </w:rPr>
        <w:pPrChange w:id="871" w:author="Janik Vonrotz" w:date="2016-01-04T18:54:00Z">
          <w:pPr>
            <w:pStyle w:val="Index1"/>
            <w:tabs>
              <w:tab w:val="right" w:leader="dot" w:pos="4503"/>
            </w:tabs>
          </w:pPr>
        </w:pPrChange>
      </w:pPr>
      <w:ins w:id="872" w:author="Janik Vonrotz" w:date="2016-01-04T18:53:00Z">
        <w:r w:rsidRPr="00582DB3">
          <w:rPr>
            <w:noProof/>
            <w:lang w:val="de-DE"/>
          </w:rPr>
          <w:t>Stateless Address Autoconfiguration – SAA</w:t>
        </w:r>
        <w:r>
          <w:rPr>
            <w:noProof/>
          </w:rPr>
          <w:t xml:space="preserve"> · 46</w:t>
        </w:r>
      </w:ins>
    </w:p>
    <w:p w14:paraId="7C814463" w14:textId="77777777" w:rsidR="004673A0" w:rsidRDefault="004673A0">
      <w:pPr>
        <w:pStyle w:val="Indexberschrift"/>
        <w:keepNext/>
        <w:tabs>
          <w:tab w:val="right" w:leader="dot" w:pos="4503"/>
        </w:tabs>
        <w:spacing w:line="276" w:lineRule="auto"/>
        <w:rPr>
          <w:ins w:id="873" w:author="Janik Vonrotz" w:date="2016-01-04T18:53:00Z"/>
          <w:b w:val="0"/>
          <w:bCs w:val="0"/>
          <w:noProof/>
        </w:rPr>
        <w:pPrChange w:id="874" w:author="Janik Vonrotz" w:date="2016-01-04T18:54:00Z">
          <w:pPr>
            <w:pStyle w:val="Indexberschrift"/>
            <w:keepNext/>
            <w:tabs>
              <w:tab w:val="right" w:leader="dot" w:pos="4503"/>
            </w:tabs>
          </w:pPr>
        </w:pPrChange>
      </w:pPr>
      <w:ins w:id="875" w:author="Janik Vonrotz" w:date="2016-01-04T18:53:00Z">
        <w:r>
          <w:rPr>
            <w:noProof/>
          </w:rPr>
          <w:t>T</w:t>
        </w:r>
      </w:ins>
    </w:p>
    <w:p w14:paraId="06298AC5" w14:textId="77777777" w:rsidR="004673A0" w:rsidRDefault="004673A0">
      <w:pPr>
        <w:pStyle w:val="Index1"/>
        <w:tabs>
          <w:tab w:val="right" w:leader="dot" w:pos="4503"/>
        </w:tabs>
        <w:spacing w:line="276" w:lineRule="auto"/>
        <w:rPr>
          <w:ins w:id="876" w:author="Janik Vonrotz" w:date="2016-01-04T18:53:00Z"/>
          <w:noProof/>
        </w:rPr>
        <w:pPrChange w:id="877" w:author="Janik Vonrotz" w:date="2016-01-04T18:54:00Z">
          <w:pPr>
            <w:pStyle w:val="Index1"/>
            <w:tabs>
              <w:tab w:val="right" w:leader="dot" w:pos="4503"/>
            </w:tabs>
          </w:pPr>
        </w:pPrChange>
      </w:pPr>
      <w:ins w:id="878" w:author="Janik Vonrotz" w:date="2016-01-04T18:53:00Z">
        <w:r w:rsidRPr="00582DB3">
          <w:rPr>
            <w:noProof/>
            <w:lang w:val="de-DE"/>
          </w:rPr>
          <w:t>Teredo</w:t>
        </w:r>
        <w:r>
          <w:rPr>
            <w:noProof/>
          </w:rPr>
          <w:t xml:space="preserve"> · 49</w:t>
        </w:r>
      </w:ins>
    </w:p>
    <w:p w14:paraId="02BD6456" w14:textId="77777777" w:rsidR="004673A0" w:rsidRDefault="004673A0">
      <w:pPr>
        <w:pStyle w:val="Index1"/>
        <w:tabs>
          <w:tab w:val="right" w:leader="dot" w:pos="4503"/>
        </w:tabs>
        <w:spacing w:line="276" w:lineRule="auto"/>
        <w:rPr>
          <w:ins w:id="879" w:author="Janik Vonrotz" w:date="2016-01-04T18:53:00Z"/>
          <w:noProof/>
        </w:rPr>
        <w:pPrChange w:id="880" w:author="Janik Vonrotz" w:date="2016-01-04T18:54:00Z">
          <w:pPr>
            <w:pStyle w:val="Index1"/>
            <w:tabs>
              <w:tab w:val="right" w:leader="dot" w:pos="4503"/>
            </w:tabs>
          </w:pPr>
        </w:pPrChange>
      </w:pPr>
      <w:ins w:id="881" w:author="Janik Vonrotz" w:date="2016-01-04T18:53:00Z">
        <w:r>
          <w:rPr>
            <w:noProof/>
          </w:rPr>
          <w:t>Transmission Control Protocol (TCP) · 28</w:t>
        </w:r>
      </w:ins>
    </w:p>
    <w:p w14:paraId="36BEF6A2" w14:textId="77777777" w:rsidR="004673A0" w:rsidRDefault="004673A0">
      <w:pPr>
        <w:pStyle w:val="Indexberschrift"/>
        <w:keepNext/>
        <w:tabs>
          <w:tab w:val="right" w:leader="dot" w:pos="4503"/>
        </w:tabs>
        <w:spacing w:line="276" w:lineRule="auto"/>
        <w:rPr>
          <w:ins w:id="882" w:author="Janik Vonrotz" w:date="2016-01-04T18:53:00Z"/>
          <w:b w:val="0"/>
          <w:bCs w:val="0"/>
          <w:noProof/>
        </w:rPr>
        <w:pPrChange w:id="883" w:author="Janik Vonrotz" w:date="2016-01-04T18:54:00Z">
          <w:pPr>
            <w:pStyle w:val="Indexberschrift"/>
            <w:keepNext/>
            <w:tabs>
              <w:tab w:val="right" w:leader="dot" w:pos="4503"/>
            </w:tabs>
          </w:pPr>
        </w:pPrChange>
      </w:pPr>
      <w:ins w:id="884" w:author="Janik Vonrotz" w:date="2016-01-04T18:53:00Z">
        <w:r>
          <w:rPr>
            <w:noProof/>
          </w:rPr>
          <w:t>U</w:t>
        </w:r>
      </w:ins>
    </w:p>
    <w:p w14:paraId="570871F4" w14:textId="77777777" w:rsidR="004673A0" w:rsidRDefault="004673A0">
      <w:pPr>
        <w:pStyle w:val="Index1"/>
        <w:tabs>
          <w:tab w:val="right" w:leader="dot" w:pos="4503"/>
        </w:tabs>
        <w:spacing w:line="276" w:lineRule="auto"/>
        <w:rPr>
          <w:ins w:id="885" w:author="Janik Vonrotz" w:date="2016-01-04T18:53:00Z"/>
          <w:noProof/>
        </w:rPr>
        <w:pPrChange w:id="886" w:author="Janik Vonrotz" w:date="2016-01-04T18:54:00Z">
          <w:pPr>
            <w:pStyle w:val="Index1"/>
            <w:tabs>
              <w:tab w:val="right" w:leader="dot" w:pos="4503"/>
            </w:tabs>
          </w:pPr>
        </w:pPrChange>
      </w:pPr>
      <w:ins w:id="887" w:author="Janik Vonrotz" w:date="2016-01-04T18:53:00Z">
        <w:r>
          <w:rPr>
            <w:noProof/>
          </w:rPr>
          <w:t>User Datagram Protocol (UDP) · 29</w:t>
        </w:r>
      </w:ins>
    </w:p>
    <w:p w14:paraId="7A088AF5" w14:textId="77777777" w:rsidR="004673A0" w:rsidRDefault="004673A0">
      <w:pPr>
        <w:pStyle w:val="Indexberschrift"/>
        <w:keepNext/>
        <w:tabs>
          <w:tab w:val="right" w:leader="dot" w:pos="4503"/>
        </w:tabs>
        <w:spacing w:line="276" w:lineRule="auto"/>
        <w:rPr>
          <w:ins w:id="888" w:author="Janik Vonrotz" w:date="2016-01-04T18:53:00Z"/>
          <w:b w:val="0"/>
          <w:bCs w:val="0"/>
          <w:noProof/>
        </w:rPr>
        <w:pPrChange w:id="889" w:author="Janik Vonrotz" w:date="2016-01-04T18:54:00Z">
          <w:pPr>
            <w:pStyle w:val="Indexberschrift"/>
            <w:keepNext/>
            <w:tabs>
              <w:tab w:val="right" w:leader="dot" w:pos="4503"/>
            </w:tabs>
          </w:pPr>
        </w:pPrChange>
      </w:pPr>
      <w:ins w:id="890" w:author="Janik Vonrotz" w:date="2016-01-04T18:53:00Z">
        <w:r>
          <w:rPr>
            <w:noProof/>
          </w:rPr>
          <w:t>V</w:t>
        </w:r>
      </w:ins>
    </w:p>
    <w:p w14:paraId="34C7D9BB" w14:textId="77777777" w:rsidR="004673A0" w:rsidRDefault="004673A0">
      <w:pPr>
        <w:pStyle w:val="Index1"/>
        <w:tabs>
          <w:tab w:val="right" w:leader="dot" w:pos="4503"/>
        </w:tabs>
        <w:spacing w:line="276" w:lineRule="auto"/>
        <w:rPr>
          <w:ins w:id="891" w:author="Janik Vonrotz" w:date="2016-01-04T18:53:00Z"/>
          <w:noProof/>
        </w:rPr>
        <w:pPrChange w:id="892" w:author="Janik Vonrotz" w:date="2016-01-04T18:54:00Z">
          <w:pPr>
            <w:pStyle w:val="Index1"/>
            <w:tabs>
              <w:tab w:val="right" w:leader="dot" w:pos="4503"/>
            </w:tabs>
          </w:pPr>
        </w:pPrChange>
      </w:pPr>
      <w:ins w:id="893" w:author="Janik Vonrotz" w:date="2016-01-04T18:53:00Z">
        <w:r>
          <w:rPr>
            <w:noProof/>
          </w:rPr>
          <w:t>virtual LAN (VLAN) · 31</w:t>
        </w:r>
      </w:ins>
    </w:p>
    <w:p w14:paraId="71F8B72B" w14:textId="77777777" w:rsidR="004673A0" w:rsidRDefault="004673A0">
      <w:pPr>
        <w:pStyle w:val="Index1"/>
        <w:tabs>
          <w:tab w:val="right" w:leader="dot" w:pos="4503"/>
        </w:tabs>
        <w:spacing w:line="276" w:lineRule="auto"/>
        <w:rPr>
          <w:ins w:id="894" w:author="Janik Vonrotz" w:date="2016-01-04T18:53:00Z"/>
          <w:noProof/>
        </w:rPr>
        <w:pPrChange w:id="895" w:author="Janik Vonrotz" w:date="2016-01-04T18:54:00Z">
          <w:pPr>
            <w:pStyle w:val="Index1"/>
            <w:tabs>
              <w:tab w:val="right" w:leader="dot" w:pos="4503"/>
            </w:tabs>
          </w:pPr>
        </w:pPrChange>
      </w:pPr>
      <w:ins w:id="896" w:author="Janik Vonrotz" w:date="2016-01-04T18:53:00Z">
        <w:r>
          <w:rPr>
            <w:noProof/>
          </w:rPr>
          <w:t>Virtual Private Network (VPN) · 33</w:t>
        </w:r>
      </w:ins>
    </w:p>
    <w:p w14:paraId="6D97DD76" w14:textId="77777777" w:rsidR="004673A0" w:rsidRDefault="004673A0">
      <w:pPr>
        <w:pStyle w:val="Index1"/>
        <w:tabs>
          <w:tab w:val="right" w:leader="dot" w:pos="4503"/>
        </w:tabs>
        <w:spacing w:line="276" w:lineRule="auto"/>
        <w:rPr>
          <w:ins w:id="897" w:author="Janik Vonrotz" w:date="2016-01-04T18:53:00Z"/>
          <w:noProof/>
        </w:rPr>
        <w:pPrChange w:id="898" w:author="Janik Vonrotz" w:date="2016-01-04T18:54:00Z">
          <w:pPr>
            <w:pStyle w:val="Index1"/>
            <w:tabs>
              <w:tab w:val="right" w:leader="dot" w:pos="4503"/>
            </w:tabs>
          </w:pPr>
        </w:pPrChange>
      </w:pPr>
      <w:ins w:id="899" w:author="Janik Vonrotz" w:date="2016-01-04T18:53:00Z">
        <w:r>
          <w:rPr>
            <w:noProof/>
          </w:rPr>
          <w:t>Voice over IP (VoIP) · 38</w:t>
        </w:r>
      </w:ins>
    </w:p>
    <w:p w14:paraId="7617E6FC" w14:textId="77777777" w:rsidR="004673A0" w:rsidRDefault="004673A0">
      <w:pPr>
        <w:pStyle w:val="Indexberschrift"/>
        <w:keepNext/>
        <w:tabs>
          <w:tab w:val="right" w:leader="dot" w:pos="4503"/>
        </w:tabs>
        <w:spacing w:line="276" w:lineRule="auto"/>
        <w:rPr>
          <w:ins w:id="900" w:author="Janik Vonrotz" w:date="2016-01-04T18:53:00Z"/>
          <w:b w:val="0"/>
          <w:bCs w:val="0"/>
          <w:noProof/>
        </w:rPr>
        <w:pPrChange w:id="901" w:author="Janik Vonrotz" w:date="2016-01-04T18:54:00Z">
          <w:pPr>
            <w:pStyle w:val="Indexberschrift"/>
            <w:keepNext/>
            <w:tabs>
              <w:tab w:val="right" w:leader="dot" w:pos="4503"/>
            </w:tabs>
          </w:pPr>
        </w:pPrChange>
      </w:pPr>
      <w:ins w:id="902" w:author="Janik Vonrotz" w:date="2016-01-04T18:53:00Z">
        <w:r>
          <w:rPr>
            <w:noProof/>
          </w:rPr>
          <w:t>W</w:t>
        </w:r>
      </w:ins>
    </w:p>
    <w:p w14:paraId="0E0539C7" w14:textId="77777777" w:rsidR="004673A0" w:rsidRDefault="004673A0">
      <w:pPr>
        <w:pStyle w:val="Index1"/>
        <w:tabs>
          <w:tab w:val="right" w:leader="dot" w:pos="4503"/>
        </w:tabs>
        <w:spacing w:line="276" w:lineRule="auto"/>
        <w:rPr>
          <w:ins w:id="903" w:author="Janik Vonrotz" w:date="2016-01-04T18:53:00Z"/>
          <w:noProof/>
        </w:rPr>
        <w:pPrChange w:id="904" w:author="Janik Vonrotz" w:date="2016-01-04T18:54:00Z">
          <w:pPr>
            <w:pStyle w:val="Index1"/>
            <w:tabs>
              <w:tab w:val="right" w:leader="dot" w:pos="4503"/>
            </w:tabs>
          </w:pPr>
        </w:pPrChange>
      </w:pPr>
      <w:ins w:id="905" w:author="Janik Vonrotz" w:date="2016-01-04T18:53:00Z">
        <w:r>
          <w:rPr>
            <w:noProof/>
          </w:rPr>
          <w:t>Wired Equivalent Privacy (WEP) · 38</w:t>
        </w:r>
      </w:ins>
    </w:p>
    <w:p w14:paraId="79862DE1" w14:textId="77777777" w:rsidR="004673A0" w:rsidRDefault="004673A0">
      <w:pPr>
        <w:pStyle w:val="Index1"/>
        <w:tabs>
          <w:tab w:val="right" w:leader="dot" w:pos="4503"/>
        </w:tabs>
        <w:spacing w:line="276" w:lineRule="auto"/>
        <w:rPr>
          <w:ins w:id="906" w:author="Janik Vonrotz" w:date="2016-01-04T18:53:00Z"/>
          <w:noProof/>
        </w:rPr>
        <w:pPrChange w:id="907" w:author="Janik Vonrotz" w:date="2016-01-04T18:54:00Z">
          <w:pPr>
            <w:pStyle w:val="Index1"/>
            <w:tabs>
              <w:tab w:val="right" w:leader="dot" w:pos="4503"/>
            </w:tabs>
          </w:pPr>
        </w:pPrChange>
      </w:pPr>
      <w:ins w:id="908" w:author="Janik Vonrotz" w:date="2016-01-04T18:53:00Z">
        <w:r w:rsidRPr="00582DB3">
          <w:rPr>
            <w:noProof/>
            <w:lang w:val="en-GB"/>
          </w:rPr>
          <w:t>Wireless Protected Access (WPA)</w:t>
        </w:r>
        <w:r>
          <w:rPr>
            <w:noProof/>
          </w:rPr>
          <w:t xml:space="preserve"> · 38</w:t>
        </w:r>
      </w:ins>
    </w:p>
    <w:p w14:paraId="2B9AFF7C" w14:textId="77777777" w:rsidR="004673A0" w:rsidRDefault="004673A0">
      <w:pPr>
        <w:pStyle w:val="Index1"/>
        <w:tabs>
          <w:tab w:val="right" w:leader="dot" w:pos="4503"/>
        </w:tabs>
        <w:spacing w:line="276" w:lineRule="auto"/>
        <w:rPr>
          <w:ins w:id="909" w:author="Janik Vonrotz" w:date="2016-01-04T18:53:00Z"/>
          <w:noProof/>
        </w:rPr>
        <w:pPrChange w:id="910" w:author="Janik Vonrotz" w:date="2016-01-04T18:54:00Z">
          <w:pPr>
            <w:pStyle w:val="Index1"/>
            <w:tabs>
              <w:tab w:val="right" w:leader="dot" w:pos="4503"/>
            </w:tabs>
          </w:pPr>
        </w:pPrChange>
      </w:pPr>
      <w:ins w:id="911" w:author="Janik Vonrotz" w:date="2016-01-04T18:53:00Z">
        <w:r w:rsidRPr="00582DB3">
          <w:rPr>
            <w:noProof/>
            <w:lang w:val="en-GB"/>
          </w:rPr>
          <w:t>Wireless Protected Access 2 (WPA2)</w:t>
        </w:r>
        <w:r>
          <w:rPr>
            <w:noProof/>
          </w:rPr>
          <w:t xml:space="preserve"> · 38</w:t>
        </w:r>
      </w:ins>
    </w:p>
    <w:p w14:paraId="31E0370C" w14:textId="01AC92F7" w:rsidR="004673A0" w:rsidRDefault="004673A0">
      <w:pPr>
        <w:spacing w:line="276" w:lineRule="auto"/>
        <w:rPr>
          <w:ins w:id="912" w:author="Janik Vonrotz" w:date="2016-01-04T18:53:00Z"/>
          <w:noProof/>
          <w:lang w:val="en-GB"/>
        </w:rPr>
        <w:sectPr w:rsidR="004673A0" w:rsidSect="004673A0">
          <w:type w:val="continuous"/>
          <w:pgSz w:w="11906" w:h="16838"/>
          <w:pgMar w:top="1440" w:right="1080" w:bottom="1440" w:left="1080" w:header="708" w:footer="708" w:gutter="0"/>
          <w:cols w:num="2" w:space="720"/>
          <w:docGrid w:linePitch="360"/>
          <w:sectPrChange w:id="913" w:author="Janik Vonrotz" w:date="2016-01-04T18:53:00Z">
            <w:sectPr w:rsidR="004673A0" w:rsidSect="004673A0">
              <w:pgMar w:top="1440" w:right="1080" w:bottom="1440" w:left="1080" w:header="708" w:footer="708" w:gutter="0"/>
              <w:cols w:num="1" w:space="708"/>
            </w:sectPr>
          </w:sectPrChange>
        </w:sectPr>
        <w:pPrChange w:id="914" w:author="Janik Vonrotz" w:date="2016-01-04T18:54:00Z">
          <w:pPr/>
        </w:pPrChange>
      </w:pPr>
    </w:p>
    <w:p w14:paraId="677A7DF5" w14:textId="4A0EB91C" w:rsidR="00E3647B" w:rsidDel="00DF50E1" w:rsidRDefault="00E3647B">
      <w:pPr>
        <w:spacing w:line="276" w:lineRule="auto"/>
        <w:rPr>
          <w:del w:id="915" w:author="Janik Vonrotz" w:date="2016-01-04T18:51:00Z"/>
          <w:noProof/>
          <w:lang w:val="en-GB"/>
        </w:rPr>
        <w:sectPr w:rsidR="00E3647B" w:rsidDel="00DF50E1" w:rsidSect="00F41C26">
          <w:type w:val="continuous"/>
          <w:pgSz w:w="11906" w:h="16838"/>
          <w:pgMar w:top="1440" w:right="1080" w:bottom="1440" w:left="1080" w:header="708" w:footer="708" w:gutter="0"/>
          <w:cols w:space="708"/>
          <w:docGrid w:linePitch="360"/>
        </w:sectPr>
        <w:pPrChange w:id="916" w:author="Janik Vonrotz" w:date="2016-01-04T18:54:00Z">
          <w:pPr/>
        </w:pPrChange>
      </w:pPr>
    </w:p>
    <w:p w14:paraId="613F0096" w14:textId="77777777" w:rsidR="00E3647B" w:rsidDel="00DF50E1" w:rsidRDefault="00E3647B">
      <w:pPr>
        <w:pStyle w:val="Indexberschrift"/>
        <w:keepNext/>
        <w:tabs>
          <w:tab w:val="right" w:pos="4503"/>
        </w:tabs>
        <w:spacing w:line="276" w:lineRule="auto"/>
        <w:rPr>
          <w:del w:id="917" w:author="Janik Vonrotz" w:date="2016-01-04T18:51:00Z"/>
          <w:b w:val="0"/>
          <w:bCs w:val="0"/>
          <w:noProof/>
        </w:rPr>
        <w:pPrChange w:id="918" w:author="Janik Vonrotz" w:date="2016-01-04T18:54:00Z">
          <w:pPr>
            <w:pStyle w:val="Indexberschrift"/>
            <w:keepNext/>
            <w:tabs>
              <w:tab w:val="right" w:pos="4503"/>
            </w:tabs>
          </w:pPr>
        </w:pPrChange>
      </w:pPr>
      <w:del w:id="919" w:author="Janik Vonrotz" w:date="2016-01-04T18:51:00Z">
        <w:r w:rsidDel="00DF50E1">
          <w:rPr>
            <w:noProof/>
          </w:rPr>
          <w:delText>A</w:delText>
        </w:r>
      </w:del>
    </w:p>
    <w:p w14:paraId="49065980" w14:textId="77777777" w:rsidR="00E3647B" w:rsidDel="00DF50E1" w:rsidRDefault="00E3647B">
      <w:pPr>
        <w:pStyle w:val="Index1"/>
        <w:tabs>
          <w:tab w:val="right" w:pos="4503"/>
        </w:tabs>
        <w:spacing w:line="276" w:lineRule="auto"/>
        <w:rPr>
          <w:del w:id="920" w:author="Janik Vonrotz" w:date="2016-01-04T18:51:00Z"/>
          <w:noProof/>
        </w:rPr>
        <w:pPrChange w:id="921" w:author="Janik Vonrotz" w:date="2016-01-04T18:54:00Z">
          <w:pPr>
            <w:pStyle w:val="Index1"/>
            <w:tabs>
              <w:tab w:val="right" w:pos="4503"/>
            </w:tabs>
          </w:pPr>
        </w:pPrChange>
      </w:pPr>
      <w:del w:id="922" w:author="Janik Vonrotz" w:date="2016-01-04T18:51:00Z">
        <w:r w:rsidRPr="00F62207" w:rsidDel="00DF50E1">
          <w:rPr>
            <w:bCs/>
            <w:noProof/>
            <w:color w:val="252525"/>
            <w:shd w:val="clear" w:color="auto" w:fill="FFFFFF"/>
          </w:rPr>
          <w:delText>Address Resolution Protocol</w:delText>
        </w:r>
        <w:r w:rsidDel="00DF50E1">
          <w:rPr>
            <w:noProof/>
          </w:rPr>
          <w:delText xml:space="preserve"> (ARP) · 14</w:delText>
        </w:r>
      </w:del>
    </w:p>
    <w:p w14:paraId="13A469A1" w14:textId="77777777" w:rsidR="00E3647B" w:rsidDel="00DF50E1" w:rsidRDefault="00E3647B">
      <w:pPr>
        <w:pStyle w:val="Index1"/>
        <w:tabs>
          <w:tab w:val="right" w:pos="4503"/>
        </w:tabs>
        <w:spacing w:line="276" w:lineRule="auto"/>
        <w:rPr>
          <w:del w:id="923" w:author="Janik Vonrotz" w:date="2016-01-04T18:51:00Z"/>
          <w:noProof/>
        </w:rPr>
        <w:pPrChange w:id="924" w:author="Janik Vonrotz" w:date="2016-01-04T18:54:00Z">
          <w:pPr>
            <w:pStyle w:val="Index1"/>
            <w:tabs>
              <w:tab w:val="right" w:pos="4503"/>
            </w:tabs>
          </w:pPr>
        </w:pPrChange>
      </w:pPr>
      <w:del w:id="925" w:author="Janik Vonrotz" w:date="2016-01-04T18:51:00Z">
        <w:r w:rsidRPr="00F62207" w:rsidDel="00DF50E1">
          <w:rPr>
            <w:noProof/>
            <w:lang w:val="en-GB"/>
          </w:rPr>
          <w:delText>Asymmetric digital subscriber line (ADSL)</w:delText>
        </w:r>
        <w:r w:rsidDel="00DF50E1">
          <w:rPr>
            <w:noProof/>
          </w:rPr>
          <w:delText xml:space="preserve"> · 41</w:delText>
        </w:r>
      </w:del>
    </w:p>
    <w:p w14:paraId="25750F12" w14:textId="77777777" w:rsidR="00E3647B" w:rsidDel="00DF50E1" w:rsidRDefault="00E3647B">
      <w:pPr>
        <w:pStyle w:val="Indexberschrift"/>
        <w:keepNext/>
        <w:tabs>
          <w:tab w:val="right" w:pos="4503"/>
        </w:tabs>
        <w:spacing w:line="276" w:lineRule="auto"/>
        <w:rPr>
          <w:del w:id="926" w:author="Janik Vonrotz" w:date="2016-01-04T18:51:00Z"/>
          <w:b w:val="0"/>
          <w:bCs w:val="0"/>
          <w:noProof/>
        </w:rPr>
        <w:pPrChange w:id="927" w:author="Janik Vonrotz" w:date="2016-01-04T18:54:00Z">
          <w:pPr>
            <w:pStyle w:val="Indexberschrift"/>
            <w:keepNext/>
            <w:tabs>
              <w:tab w:val="right" w:pos="4503"/>
            </w:tabs>
          </w:pPr>
        </w:pPrChange>
      </w:pPr>
      <w:del w:id="928" w:author="Janik Vonrotz" w:date="2016-01-04T18:51:00Z">
        <w:r w:rsidDel="00DF50E1">
          <w:rPr>
            <w:noProof/>
          </w:rPr>
          <w:delText>B</w:delText>
        </w:r>
      </w:del>
    </w:p>
    <w:p w14:paraId="16CFE741" w14:textId="77777777" w:rsidR="00E3647B" w:rsidDel="00DF50E1" w:rsidRDefault="00E3647B">
      <w:pPr>
        <w:pStyle w:val="Index1"/>
        <w:tabs>
          <w:tab w:val="right" w:pos="4503"/>
        </w:tabs>
        <w:spacing w:line="276" w:lineRule="auto"/>
        <w:rPr>
          <w:del w:id="929" w:author="Janik Vonrotz" w:date="2016-01-04T18:51:00Z"/>
          <w:noProof/>
        </w:rPr>
        <w:pPrChange w:id="930" w:author="Janik Vonrotz" w:date="2016-01-04T18:54:00Z">
          <w:pPr>
            <w:pStyle w:val="Index1"/>
            <w:tabs>
              <w:tab w:val="right" w:pos="4503"/>
            </w:tabs>
          </w:pPr>
        </w:pPrChange>
      </w:pPr>
      <w:del w:id="931" w:author="Janik Vonrotz" w:date="2016-01-04T18:51:00Z">
        <w:r w:rsidRPr="00F62207" w:rsidDel="00DF50E1">
          <w:rPr>
            <w:noProof/>
            <w:lang w:val="en-GB"/>
          </w:rPr>
          <w:delText>Border Gateway Protocol (BGP)</w:delText>
        </w:r>
        <w:r w:rsidDel="00DF50E1">
          <w:rPr>
            <w:noProof/>
          </w:rPr>
          <w:delText xml:space="preserve"> · 22</w:delText>
        </w:r>
      </w:del>
    </w:p>
    <w:p w14:paraId="40E7678E" w14:textId="77777777" w:rsidR="00E3647B" w:rsidDel="00DF50E1" w:rsidRDefault="00E3647B">
      <w:pPr>
        <w:pStyle w:val="Indexberschrift"/>
        <w:keepNext/>
        <w:tabs>
          <w:tab w:val="right" w:pos="4503"/>
        </w:tabs>
        <w:spacing w:line="276" w:lineRule="auto"/>
        <w:rPr>
          <w:del w:id="932" w:author="Janik Vonrotz" w:date="2016-01-04T18:51:00Z"/>
          <w:b w:val="0"/>
          <w:bCs w:val="0"/>
          <w:noProof/>
        </w:rPr>
        <w:pPrChange w:id="933" w:author="Janik Vonrotz" w:date="2016-01-04T18:54:00Z">
          <w:pPr>
            <w:pStyle w:val="Indexberschrift"/>
            <w:keepNext/>
            <w:tabs>
              <w:tab w:val="right" w:pos="4503"/>
            </w:tabs>
          </w:pPr>
        </w:pPrChange>
      </w:pPr>
      <w:del w:id="934" w:author="Janik Vonrotz" w:date="2016-01-04T18:51:00Z">
        <w:r w:rsidDel="00DF50E1">
          <w:rPr>
            <w:noProof/>
          </w:rPr>
          <w:delText>C</w:delText>
        </w:r>
      </w:del>
    </w:p>
    <w:p w14:paraId="087C7C3F" w14:textId="77777777" w:rsidR="00E3647B" w:rsidDel="00DF50E1" w:rsidRDefault="00E3647B">
      <w:pPr>
        <w:pStyle w:val="Index1"/>
        <w:tabs>
          <w:tab w:val="right" w:pos="4503"/>
        </w:tabs>
        <w:spacing w:line="276" w:lineRule="auto"/>
        <w:rPr>
          <w:del w:id="935" w:author="Janik Vonrotz" w:date="2016-01-04T18:51:00Z"/>
          <w:noProof/>
        </w:rPr>
        <w:pPrChange w:id="936" w:author="Janik Vonrotz" w:date="2016-01-04T18:54:00Z">
          <w:pPr>
            <w:pStyle w:val="Index1"/>
            <w:tabs>
              <w:tab w:val="right" w:pos="4503"/>
            </w:tabs>
          </w:pPr>
        </w:pPrChange>
      </w:pPr>
      <w:del w:id="937" w:author="Janik Vonrotz" w:date="2016-01-04T18:51:00Z">
        <w:r w:rsidRPr="00F62207" w:rsidDel="00DF50E1">
          <w:rPr>
            <w:noProof/>
            <w:lang w:val="en-GB"/>
          </w:rPr>
          <w:delText>Challenge Handshake Authentication Protocol (CHAP)</w:delText>
        </w:r>
        <w:r w:rsidDel="00DF50E1">
          <w:rPr>
            <w:noProof/>
          </w:rPr>
          <w:delText xml:space="preserve"> · 43</w:delText>
        </w:r>
      </w:del>
    </w:p>
    <w:p w14:paraId="2AB71F35" w14:textId="77777777" w:rsidR="00E3647B" w:rsidDel="00DF50E1" w:rsidRDefault="00E3647B">
      <w:pPr>
        <w:pStyle w:val="Indexberschrift"/>
        <w:keepNext/>
        <w:tabs>
          <w:tab w:val="right" w:pos="4503"/>
        </w:tabs>
        <w:spacing w:line="276" w:lineRule="auto"/>
        <w:rPr>
          <w:del w:id="938" w:author="Janik Vonrotz" w:date="2016-01-04T18:51:00Z"/>
          <w:b w:val="0"/>
          <w:bCs w:val="0"/>
          <w:noProof/>
        </w:rPr>
        <w:pPrChange w:id="939" w:author="Janik Vonrotz" w:date="2016-01-04T18:54:00Z">
          <w:pPr>
            <w:pStyle w:val="Indexberschrift"/>
            <w:keepNext/>
            <w:tabs>
              <w:tab w:val="right" w:pos="4503"/>
            </w:tabs>
          </w:pPr>
        </w:pPrChange>
      </w:pPr>
      <w:del w:id="940" w:author="Janik Vonrotz" w:date="2016-01-04T18:51:00Z">
        <w:r w:rsidDel="00DF50E1">
          <w:rPr>
            <w:noProof/>
          </w:rPr>
          <w:delText>D</w:delText>
        </w:r>
      </w:del>
    </w:p>
    <w:p w14:paraId="4E34EF12" w14:textId="77777777" w:rsidR="00E3647B" w:rsidDel="00DF50E1" w:rsidRDefault="00E3647B">
      <w:pPr>
        <w:pStyle w:val="Index1"/>
        <w:tabs>
          <w:tab w:val="right" w:pos="4503"/>
        </w:tabs>
        <w:spacing w:line="276" w:lineRule="auto"/>
        <w:rPr>
          <w:del w:id="941" w:author="Janik Vonrotz" w:date="2016-01-04T18:51:00Z"/>
          <w:noProof/>
        </w:rPr>
        <w:pPrChange w:id="942" w:author="Janik Vonrotz" w:date="2016-01-04T18:54:00Z">
          <w:pPr>
            <w:pStyle w:val="Index1"/>
            <w:tabs>
              <w:tab w:val="right" w:pos="4503"/>
            </w:tabs>
          </w:pPr>
        </w:pPrChange>
      </w:pPr>
      <w:del w:id="943" w:author="Janik Vonrotz" w:date="2016-01-04T18:51:00Z">
        <w:r w:rsidDel="00DF50E1">
          <w:rPr>
            <w:noProof/>
          </w:rPr>
          <w:delText>Domain Name System (DNS) · 23</w:delText>
        </w:r>
      </w:del>
    </w:p>
    <w:p w14:paraId="5FC475EE" w14:textId="77777777" w:rsidR="00E3647B" w:rsidDel="00DF50E1" w:rsidRDefault="00E3647B">
      <w:pPr>
        <w:pStyle w:val="Index1"/>
        <w:tabs>
          <w:tab w:val="right" w:pos="4503"/>
        </w:tabs>
        <w:spacing w:line="276" w:lineRule="auto"/>
        <w:rPr>
          <w:del w:id="944" w:author="Janik Vonrotz" w:date="2016-01-04T18:51:00Z"/>
          <w:noProof/>
        </w:rPr>
        <w:pPrChange w:id="945" w:author="Janik Vonrotz" w:date="2016-01-04T18:54:00Z">
          <w:pPr>
            <w:pStyle w:val="Index1"/>
            <w:tabs>
              <w:tab w:val="right" w:pos="4503"/>
            </w:tabs>
          </w:pPr>
        </w:pPrChange>
      </w:pPr>
      <w:del w:id="946" w:author="Janik Vonrotz" w:date="2016-01-04T18:51:00Z">
        <w:r w:rsidRPr="00F62207" w:rsidDel="00DF50E1">
          <w:rPr>
            <w:noProof/>
            <w:lang w:val="en-GB"/>
          </w:rPr>
          <w:delText>Dynamic Host Configuration Protocol (DHCP)</w:delText>
        </w:r>
        <w:r w:rsidDel="00DF50E1">
          <w:rPr>
            <w:noProof/>
          </w:rPr>
          <w:delText xml:space="preserve"> · 25</w:delText>
        </w:r>
      </w:del>
    </w:p>
    <w:p w14:paraId="0EED16FD" w14:textId="77777777" w:rsidR="00E3647B" w:rsidDel="00DF50E1" w:rsidRDefault="00E3647B">
      <w:pPr>
        <w:pStyle w:val="Indexberschrift"/>
        <w:keepNext/>
        <w:tabs>
          <w:tab w:val="right" w:pos="4503"/>
        </w:tabs>
        <w:spacing w:line="276" w:lineRule="auto"/>
        <w:rPr>
          <w:del w:id="947" w:author="Janik Vonrotz" w:date="2016-01-04T18:51:00Z"/>
          <w:b w:val="0"/>
          <w:bCs w:val="0"/>
          <w:noProof/>
        </w:rPr>
        <w:pPrChange w:id="948" w:author="Janik Vonrotz" w:date="2016-01-04T18:54:00Z">
          <w:pPr>
            <w:pStyle w:val="Indexberschrift"/>
            <w:keepNext/>
            <w:tabs>
              <w:tab w:val="right" w:pos="4503"/>
            </w:tabs>
          </w:pPr>
        </w:pPrChange>
      </w:pPr>
      <w:del w:id="949" w:author="Janik Vonrotz" w:date="2016-01-04T18:51:00Z">
        <w:r w:rsidDel="00DF50E1">
          <w:rPr>
            <w:noProof/>
          </w:rPr>
          <w:delText>E</w:delText>
        </w:r>
      </w:del>
    </w:p>
    <w:p w14:paraId="38978E20" w14:textId="77777777" w:rsidR="00E3647B" w:rsidDel="00DF50E1" w:rsidRDefault="00E3647B">
      <w:pPr>
        <w:pStyle w:val="Index1"/>
        <w:tabs>
          <w:tab w:val="right" w:pos="4503"/>
        </w:tabs>
        <w:spacing w:line="276" w:lineRule="auto"/>
        <w:rPr>
          <w:del w:id="950" w:author="Janik Vonrotz" w:date="2016-01-04T18:51:00Z"/>
          <w:noProof/>
        </w:rPr>
        <w:pPrChange w:id="951" w:author="Janik Vonrotz" w:date="2016-01-04T18:54:00Z">
          <w:pPr>
            <w:pStyle w:val="Index1"/>
            <w:tabs>
              <w:tab w:val="right" w:pos="4503"/>
            </w:tabs>
          </w:pPr>
        </w:pPrChange>
      </w:pPr>
      <w:del w:id="952" w:author="Janik Vonrotz" w:date="2016-01-04T18:51:00Z">
        <w:r w:rsidDel="00DF50E1">
          <w:rPr>
            <w:noProof/>
          </w:rPr>
          <w:delText>Ethernet · 15</w:delText>
        </w:r>
      </w:del>
    </w:p>
    <w:p w14:paraId="29342D87" w14:textId="77777777" w:rsidR="00E3647B" w:rsidDel="00DF50E1" w:rsidRDefault="00E3647B">
      <w:pPr>
        <w:pStyle w:val="Indexberschrift"/>
        <w:keepNext/>
        <w:tabs>
          <w:tab w:val="right" w:pos="4503"/>
        </w:tabs>
        <w:spacing w:line="276" w:lineRule="auto"/>
        <w:rPr>
          <w:del w:id="953" w:author="Janik Vonrotz" w:date="2016-01-04T18:51:00Z"/>
          <w:b w:val="0"/>
          <w:bCs w:val="0"/>
          <w:noProof/>
        </w:rPr>
        <w:pPrChange w:id="954" w:author="Janik Vonrotz" w:date="2016-01-04T18:54:00Z">
          <w:pPr>
            <w:pStyle w:val="Indexberschrift"/>
            <w:keepNext/>
            <w:tabs>
              <w:tab w:val="right" w:pos="4503"/>
            </w:tabs>
          </w:pPr>
        </w:pPrChange>
      </w:pPr>
      <w:del w:id="955" w:author="Janik Vonrotz" w:date="2016-01-04T18:51:00Z">
        <w:r w:rsidDel="00DF50E1">
          <w:rPr>
            <w:noProof/>
          </w:rPr>
          <w:delText>I</w:delText>
        </w:r>
      </w:del>
    </w:p>
    <w:p w14:paraId="51C36DF5" w14:textId="77777777" w:rsidR="00E3647B" w:rsidDel="00DF50E1" w:rsidRDefault="00E3647B">
      <w:pPr>
        <w:pStyle w:val="Index1"/>
        <w:tabs>
          <w:tab w:val="right" w:pos="4503"/>
        </w:tabs>
        <w:spacing w:line="276" w:lineRule="auto"/>
        <w:rPr>
          <w:del w:id="956" w:author="Janik Vonrotz" w:date="2016-01-04T18:51:00Z"/>
          <w:noProof/>
        </w:rPr>
        <w:pPrChange w:id="957" w:author="Janik Vonrotz" w:date="2016-01-04T18:54:00Z">
          <w:pPr>
            <w:pStyle w:val="Index1"/>
            <w:tabs>
              <w:tab w:val="right" w:pos="4503"/>
            </w:tabs>
          </w:pPr>
        </w:pPrChange>
      </w:pPr>
      <w:del w:id="958" w:author="Janik Vonrotz" w:date="2016-01-04T18:51:00Z">
        <w:r w:rsidDel="00DF50E1">
          <w:rPr>
            <w:noProof/>
          </w:rPr>
          <w:delText>Internet Protocol (IP) · 17</w:delText>
        </w:r>
      </w:del>
    </w:p>
    <w:p w14:paraId="515E28A5" w14:textId="77777777" w:rsidR="00E3647B" w:rsidDel="00DF50E1" w:rsidRDefault="00E3647B">
      <w:pPr>
        <w:pStyle w:val="Index1"/>
        <w:tabs>
          <w:tab w:val="right" w:pos="4503"/>
        </w:tabs>
        <w:spacing w:line="276" w:lineRule="auto"/>
        <w:rPr>
          <w:del w:id="959" w:author="Janik Vonrotz" w:date="2016-01-04T18:51:00Z"/>
          <w:noProof/>
        </w:rPr>
        <w:pPrChange w:id="960" w:author="Janik Vonrotz" w:date="2016-01-04T18:54:00Z">
          <w:pPr>
            <w:pStyle w:val="Index1"/>
            <w:tabs>
              <w:tab w:val="right" w:pos="4503"/>
            </w:tabs>
          </w:pPr>
        </w:pPrChange>
      </w:pPr>
      <w:del w:id="961" w:author="Janik Vonrotz" w:date="2016-01-04T18:51:00Z">
        <w:r w:rsidDel="00DF50E1">
          <w:rPr>
            <w:noProof/>
          </w:rPr>
          <w:delText>IPSec · 35</w:delText>
        </w:r>
      </w:del>
    </w:p>
    <w:p w14:paraId="244A1736" w14:textId="77777777" w:rsidR="00E3647B" w:rsidDel="00DF50E1" w:rsidRDefault="00E3647B">
      <w:pPr>
        <w:pStyle w:val="Index1"/>
        <w:tabs>
          <w:tab w:val="right" w:pos="4503"/>
        </w:tabs>
        <w:spacing w:line="276" w:lineRule="auto"/>
        <w:rPr>
          <w:del w:id="962" w:author="Janik Vonrotz" w:date="2016-01-04T18:51:00Z"/>
          <w:noProof/>
        </w:rPr>
        <w:pPrChange w:id="963" w:author="Janik Vonrotz" w:date="2016-01-04T18:54:00Z">
          <w:pPr>
            <w:pStyle w:val="Index1"/>
            <w:tabs>
              <w:tab w:val="right" w:pos="4503"/>
            </w:tabs>
          </w:pPr>
        </w:pPrChange>
      </w:pPr>
      <w:del w:id="964" w:author="Janik Vonrotz" w:date="2016-01-04T18:51:00Z">
        <w:r w:rsidRPr="00F62207" w:rsidDel="00DF50E1">
          <w:rPr>
            <w:noProof/>
            <w:lang w:val="de-DE"/>
          </w:rPr>
          <w:delText>IPv6</w:delText>
        </w:r>
        <w:r w:rsidDel="00DF50E1">
          <w:rPr>
            <w:noProof/>
          </w:rPr>
          <w:delText xml:space="preserve"> · 44</w:delText>
        </w:r>
      </w:del>
    </w:p>
    <w:p w14:paraId="49694137" w14:textId="77777777" w:rsidR="00E3647B" w:rsidDel="00DF50E1" w:rsidRDefault="00E3647B">
      <w:pPr>
        <w:pStyle w:val="Indexberschrift"/>
        <w:keepNext/>
        <w:tabs>
          <w:tab w:val="right" w:pos="4503"/>
        </w:tabs>
        <w:spacing w:line="276" w:lineRule="auto"/>
        <w:rPr>
          <w:del w:id="965" w:author="Janik Vonrotz" w:date="2016-01-04T18:51:00Z"/>
          <w:b w:val="0"/>
          <w:bCs w:val="0"/>
          <w:noProof/>
        </w:rPr>
        <w:pPrChange w:id="966" w:author="Janik Vonrotz" w:date="2016-01-04T18:54:00Z">
          <w:pPr>
            <w:pStyle w:val="Indexberschrift"/>
            <w:keepNext/>
            <w:tabs>
              <w:tab w:val="right" w:pos="4503"/>
            </w:tabs>
          </w:pPr>
        </w:pPrChange>
      </w:pPr>
      <w:del w:id="967" w:author="Janik Vonrotz" w:date="2016-01-04T18:51:00Z">
        <w:r w:rsidDel="00DF50E1">
          <w:rPr>
            <w:noProof/>
          </w:rPr>
          <w:delText>N</w:delText>
        </w:r>
      </w:del>
    </w:p>
    <w:p w14:paraId="65F7C993" w14:textId="77777777" w:rsidR="00E3647B" w:rsidDel="00DF50E1" w:rsidRDefault="00E3647B">
      <w:pPr>
        <w:pStyle w:val="Index1"/>
        <w:tabs>
          <w:tab w:val="right" w:pos="4503"/>
        </w:tabs>
        <w:spacing w:line="276" w:lineRule="auto"/>
        <w:rPr>
          <w:del w:id="968" w:author="Janik Vonrotz" w:date="2016-01-04T18:51:00Z"/>
          <w:noProof/>
        </w:rPr>
        <w:pPrChange w:id="969" w:author="Janik Vonrotz" w:date="2016-01-04T18:54:00Z">
          <w:pPr>
            <w:pStyle w:val="Index1"/>
            <w:tabs>
              <w:tab w:val="right" w:pos="4503"/>
            </w:tabs>
          </w:pPr>
        </w:pPrChange>
      </w:pPr>
      <w:del w:id="970" w:author="Janik Vonrotz" w:date="2016-01-04T18:51:00Z">
        <w:r w:rsidDel="00DF50E1">
          <w:rPr>
            <w:noProof/>
          </w:rPr>
          <w:delText>NCP (Network Control Protocol) · 43</w:delText>
        </w:r>
      </w:del>
    </w:p>
    <w:p w14:paraId="6DFCEA23" w14:textId="77777777" w:rsidR="00E3647B" w:rsidDel="00DF50E1" w:rsidRDefault="00E3647B">
      <w:pPr>
        <w:pStyle w:val="Index1"/>
        <w:tabs>
          <w:tab w:val="right" w:pos="4503"/>
        </w:tabs>
        <w:spacing w:line="276" w:lineRule="auto"/>
        <w:rPr>
          <w:del w:id="971" w:author="Janik Vonrotz" w:date="2016-01-04T18:51:00Z"/>
          <w:noProof/>
        </w:rPr>
        <w:pPrChange w:id="972" w:author="Janik Vonrotz" w:date="2016-01-04T18:54:00Z">
          <w:pPr>
            <w:pStyle w:val="Index1"/>
            <w:tabs>
              <w:tab w:val="right" w:pos="4503"/>
            </w:tabs>
          </w:pPr>
        </w:pPrChange>
      </w:pPr>
      <w:del w:id="973" w:author="Janik Vonrotz" w:date="2016-01-04T18:51:00Z">
        <w:r w:rsidRPr="00F62207" w:rsidDel="00DF50E1">
          <w:rPr>
            <w:noProof/>
            <w:lang w:val="en-GB"/>
          </w:rPr>
          <w:delText>Network Address Translation (NAT)</w:delText>
        </w:r>
        <w:r w:rsidDel="00DF50E1">
          <w:rPr>
            <w:noProof/>
          </w:rPr>
          <w:delText xml:space="preserve"> · 26</w:delText>
        </w:r>
      </w:del>
    </w:p>
    <w:p w14:paraId="1AAF2379" w14:textId="77777777" w:rsidR="00E3647B" w:rsidDel="00DF50E1" w:rsidRDefault="00E3647B">
      <w:pPr>
        <w:pStyle w:val="Indexberschrift"/>
        <w:keepNext/>
        <w:tabs>
          <w:tab w:val="right" w:pos="4503"/>
        </w:tabs>
        <w:spacing w:line="276" w:lineRule="auto"/>
        <w:rPr>
          <w:del w:id="974" w:author="Janik Vonrotz" w:date="2016-01-04T18:51:00Z"/>
          <w:b w:val="0"/>
          <w:bCs w:val="0"/>
          <w:noProof/>
        </w:rPr>
        <w:pPrChange w:id="975" w:author="Janik Vonrotz" w:date="2016-01-04T18:54:00Z">
          <w:pPr>
            <w:pStyle w:val="Indexberschrift"/>
            <w:keepNext/>
            <w:tabs>
              <w:tab w:val="right" w:pos="4503"/>
            </w:tabs>
          </w:pPr>
        </w:pPrChange>
      </w:pPr>
      <w:del w:id="976" w:author="Janik Vonrotz" w:date="2016-01-04T18:51:00Z">
        <w:r w:rsidDel="00DF50E1">
          <w:rPr>
            <w:noProof/>
          </w:rPr>
          <w:delText>O</w:delText>
        </w:r>
      </w:del>
    </w:p>
    <w:p w14:paraId="4BF09C04" w14:textId="77777777" w:rsidR="00E3647B" w:rsidDel="00DF50E1" w:rsidRDefault="00E3647B">
      <w:pPr>
        <w:pStyle w:val="Index1"/>
        <w:tabs>
          <w:tab w:val="right" w:pos="4503"/>
        </w:tabs>
        <w:spacing w:line="276" w:lineRule="auto"/>
        <w:rPr>
          <w:del w:id="977" w:author="Janik Vonrotz" w:date="2016-01-04T18:51:00Z"/>
          <w:noProof/>
        </w:rPr>
        <w:pPrChange w:id="978" w:author="Janik Vonrotz" w:date="2016-01-04T18:54:00Z">
          <w:pPr>
            <w:pStyle w:val="Index1"/>
            <w:tabs>
              <w:tab w:val="right" w:pos="4503"/>
            </w:tabs>
          </w:pPr>
        </w:pPrChange>
      </w:pPr>
      <w:del w:id="979" w:author="Janik Vonrotz" w:date="2016-01-04T18:51:00Z">
        <w:r w:rsidRPr="00F62207" w:rsidDel="00DF50E1">
          <w:rPr>
            <w:noProof/>
            <w:lang w:val="en-GB"/>
          </w:rPr>
          <w:delText>Open Shortest Path First (OSPF)</w:delText>
        </w:r>
        <w:r w:rsidDel="00DF50E1">
          <w:rPr>
            <w:noProof/>
          </w:rPr>
          <w:delText xml:space="preserve"> · 21</w:delText>
        </w:r>
      </w:del>
    </w:p>
    <w:p w14:paraId="689E3518" w14:textId="77777777" w:rsidR="00E3647B" w:rsidDel="00DF50E1" w:rsidRDefault="00E3647B">
      <w:pPr>
        <w:pStyle w:val="Indexberschrift"/>
        <w:keepNext/>
        <w:tabs>
          <w:tab w:val="right" w:pos="4503"/>
        </w:tabs>
        <w:spacing w:line="276" w:lineRule="auto"/>
        <w:rPr>
          <w:del w:id="980" w:author="Janik Vonrotz" w:date="2016-01-04T18:51:00Z"/>
          <w:b w:val="0"/>
          <w:bCs w:val="0"/>
          <w:noProof/>
        </w:rPr>
        <w:pPrChange w:id="981" w:author="Janik Vonrotz" w:date="2016-01-04T18:54:00Z">
          <w:pPr>
            <w:pStyle w:val="Indexberschrift"/>
            <w:keepNext/>
            <w:tabs>
              <w:tab w:val="right" w:pos="4503"/>
            </w:tabs>
          </w:pPr>
        </w:pPrChange>
      </w:pPr>
      <w:del w:id="982" w:author="Janik Vonrotz" w:date="2016-01-04T18:51:00Z">
        <w:r w:rsidDel="00DF50E1">
          <w:rPr>
            <w:noProof/>
          </w:rPr>
          <w:delText>P</w:delText>
        </w:r>
      </w:del>
    </w:p>
    <w:p w14:paraId="1867CC49" w14:textId="77777777" w:rsidR="00E3647B" w:rsidDel="00DF50E1" w:rsidRDefault="00E3647B">
      <w:pPr>
        <w:pStyle w:val="Index1"/>
        <w:tabs>
          <w:tab w:val="right" w:pos="4503"/>
        </w:tabs>
        <w:spacing w:line="276" w:lineRule="auto"/>
        <w:rPr>
          <w:del w:id="983" w:author="Janik Vonrotz" w:date="2016-01-04T18:51:00Z"/>
          <w:noProof/>
        </w:rPr>
        <w:pPrChange w:id="984" w:author="Janik Vonrotz" w:date="2016-01-04T18:54:00Z">
          <w:pPr>
            <w:pStyle w:val="Index1"/>
            <w:tabs>
              <w:tab w:val="right" w:pos="4503"/>
            </w:tabs>
          </w:pPr>
        </w:pPrChange>
      </w:pPr>
      <w:del w:id="985" w:author="Janik Vonrotz" w:date="2016-01-04T18:51:00Z">
        <w:r w:rsidDel="00DF50E1">
          <w:rPr>
            <w:noProof/>
          </w:rPr>
          <w:delText>Password Authentication Protocol (PAP) · 43</w:delText>
        </w:r>
      </w:del>
    </w:p>
    <w:p w14:paraId="6114DBF1" w14:textId="77777777" w:rsidR="00E3647B" w:rsidDel="00DF50E1" w:rsidRDefault="00E3647B">
      <w:pPr>
        <w:pStyle w:val="Index1"/>
        <w:tabs>
          <w:tab w:val="right" w:pos="4503"/>
        </w:tabs>
        <w:spacing w:line="276" w:lineRule="auto"/>
        <w:rPr>
          <w:del w:id="986" w:author="Janik Vonrotz" w:date="2016-01-04T18:51:00Z"/>
          <w:noProof/>
        </w:rPr>
        <w:pPrChange w:id="987" w:author="Janik Vonrotz" w:date="2016-01-04T18:54:00Z">
          <w:pPr>
            <w:pStyle w:val="Index1"/>
            <w:tabs>
              <w:tab w:val="right" w:pos="4503"/>
            </w:tabs>
          </w:pPr>
        </w:pPrChange>
      </w:pPr>
      <w:del w:id="988" w:author="Janik Vonrotz" w:date="2016-01-04T18:51:00Z">
        <w:r w:rsidDel="00DF50E1">
          <w:rPr>
            <w:noProof/>
          </w:rPr>
          <w:delText>Point to Point Protocol (PPP) · 42</w:delText>
        </w:r>
      </w:del>
    </w:p>
    <w:p w14:paraId="78469B11" w14:textId="77777777" w:rsidR="00E3647B" w:rsidDel="00DF50E1" w:rsidRDefault="00E3647B">
      <w:pPr>
        <w:pStyle w:val="Indexberschrift"/>
        <w:keepNext/>
        <w:tabs>
          <w:tab w:val="right" w:pos="4503"/>
        </w:tabs>
        <w:spacing w:line="276" w:lineRule="auto"/>
        <w:rPr>
          <w:del w:id="989" w:author="Janik Vonrotz" w:date="2016-01-04T18:51:00Z"/>
          <w:b w:val="0"/>
          <w:bCs w:val="0"/>
          <w:noProof/>
        </w:rPr>
        <w:pPrChange w:id="990" w:author="Janik Vonrotz" w:date="2016-01-04T18:54:00Z">
          <w:pPr>
            <w:pStyle w:val="Indexberschrift"/>
            <w:keepNext/>
            <w:tabs>
              <w:tab w:val="right" w:pos="4503"/>
            </w:tabs>
          </w:pPr>
        </w:pPrChange>
      </w:pPr>
      <w:del w:id="991" w:author="Janik Vonrotz" w:date="2016-01-04T18:51:00Z">
        <w:r w:rsidDel="00DF50E1">
          <w:rPr>
            <w:noProof/>
          </w:rPr>
          <w:delText>R</w:delText>
        </w:r>
      </w:del>
    </w:p>
    <w:p w14:paraId="47B7D84E" w14:textId="77777777" w:rsidR="00E3647B" w:rsidDel="00DF50E1" w:rsidRDefault="00E3647B">
      <w:pPr>
        <w:pStyle w:val="Index1"/>
        <w:tabs>
          <w:tab w:val="right" w:pos="4503"/>
        </w:tabs>
        <w:spacing w:line="276" w:lineRule="auto"/>
        <w:rPr>
          <w:del w:id="992" w:author="Janik Vonrotz" w:date="2016-01-04T18:51:00Z"/>
          <w:noProof/>
        </w:rPr>
        <w:pPrChange w:id="993" w:author="Janik Vonrotz" w:date="2016-01-04T18:54:00Z">
          <w:pPr>
            <w:pStyle w:val="Index1"/>
            <w:tabs>
              <w:tab w:val="right" w:pos="4503"/>
            </w:tabs>
          </w:pPr>
        </w:pPrChange>
      </w:pPr>
      <w:del w:id="994" w:author="Janik Vonrotz" w:date="2016-01-04T18:51:00Z">
        <w:r w:rsidDel="00DF50E1">
          <w:rPr>
            <w:noProof/>
          </w:rPr>
          <w:delText>Routing Information Protocol (RIP) · 21</w:delText>
        </w:r>
      </w:del>
    </w:p>
    <w:p w14:paraId="72F20F5C" w14:textId="77777777" w:rsidR="00E3647B" w:rsidDel="00DF50E1" w:rsidRDefault="00E3647B">
      <w:pPr>
        <w:pStyle w:val="Indexberschrift"/>
        <w:keepNext/>
        <w:tabs>
          <w:tab w:val="right" w:pos="4503"/>
        </w:tabs>
        <w:spacing w:line="276" w:lineRule="auto"/>
        <w:rPr>
          <w:del w:id="995" w:author="Janik Vonrotz" w:date="2016-01-04T18:51:00Z"/>
          <w:b w:val="0"/>
          <w:bCs w:val="0"/>
          <w:noProof/>
        </w:rPr>
        <w:pPrChange w:id="996" w:author="Janik Vonrotz" w:date="2016-01-04T18:54:00Z">
          <w:pPr>
            <w:pStyle w:val="Indexberschrift"/>
            <w:keepNext/>
            <w:tabs>
              <w:tab w:val="right" w:pos="4503"/>
            </w:tabs>
          </w:pPr>
        </w:pPrChange>
      </w:pPr>
      <w:del w:id="997" w:author="Janik Vonrotz" w:date="2016-01-04T18:51:00Z">
        <w:r w:rsidDel="00DF50E1">
          <w:rPr>
            <w:noProof/>
          </w:rPr>
          <w:delText>S</w:delText>
        </w:r>
      </w:del>
    </w:p>
    <w:p w14:paraId="4B443342" w14:textId="77777777" w:rsidR="00E3647B" w:rsidDel="00DF50E1" w:rsidRDefault="00E3647B">
      <w:pPr>
        <w:pStyle w:val="Index1"/>
        <w:tabs>
          <w:tab w:val="right" w:pos="4503"/>
        </w:tabs>
        <w:spacing w:line="276" w:lineRule="auto"/>
        <w:rPr>
          <w:del w:id="998" w:author="Janik Vonrotz" w:date="2016-01-04T18:51:00Z"/>
          <w:noProof/>
        </w:rPr>
        <w:pPrChange w:id="999" w:author="Janik Vonrotz" w:date="2016-01-04T18:54:00Z">
          <w:pPr>
            <w:pStyle w:val="Index1"/>
            <w:tabs>
              <w:tab w:val="right" w:pos="4503"/>
            </w:tabs>
          </w:pPr>
        </w:pPrChange>
      </w:pPr>
      <w:del w:id="1000" w:author="Janik Vonrotz" w:date="2016-01-04T18:51:00Z">
        <w:r w:rsidRPr="00F62207" w:rsidDel="00DF50E1">
          <w:rPr>
            <w:noProof/>
            <w:lang w:val="en-GB"/>
          </w:rPr>
          <w:delText>Session Traversal Utitilites for NAT (STUN)</w:delText>
        </w:r>
        <w:r w:rsidDel="00DF50E1">
          <w:rPr>
            <w:noProof/>
          </w:rPr>
          <w:delText xml:space="preserve"> · 27</w:delText>
        </w:r>
      </w:del>
    </w:p>
    <w:p w14:paraId="126F481E" w14:textId="77777777" w:rsidR="00E3647B" w:rsidDel="00DF50E1" w:rsidRDefault="00E3647B">
      <w:pPr>
        <w:pStyle w:val="Index1"/>
        <w:tabs>
          <w:tab w:val="right" w:pos="4503"/>
        </w:tabs>
        <w:spacing w:line="276" w:lineRule="auto"/>
        <w:rPr>
          <w:del w:id="1001" w:author="Janik Vonrotz" w:date="2016-01-04T18:51:00Z"/>
          <w:noProof/>
        </w:rPr>
        <w:pPrChange w:id="1002" w:author="Janik Vonrotz" w:date="2016-01-04T18:54:00Z">
          <w:pPr>
            <w:pStyle w:val="Index1"/>
            <w:tabs>
              <w:tab w:val="right" w:pos="4503"/>
            </w:tabs>
          </w:pPr>
        </w:pPrChange>
      </w:pPr>
      <w:del w:id="1003" w:author="Janik Vonrotz" w:date="2016-01-04T18:51:00Z">
        <w:r w:rsidDel="00DF50E1">
          <w:rPr>
            <w:noProof/>
          </w:rPr>
          <w:delText>Spanning Tree Protocol (STP) · 15</w:delText>
        </w:r>
      </w:del>
    </w:p>
    <w:p w14:paraId="522E51E8" w14:textId="77777777" w:rsidR="00E3647B" w:rsidDel="00DF50E1" w:rsidRDefault="00E3647B">
      <w:pPr>
        <w:pStyle w:val="Indexberschrift"/>
        <w:keepNext/>
        <w:tabs>
          <w:tab w:val="right" w:pos="4503"/>
        </w:tabs>
        <w:spacing w:line="276" w:lineRule="auto"/>
        <w:rPr>
          <w:del w:id="1004" w:author="Janik Vonrotz" w:date="2016-01-04T18:51:00Z"/>
          <w:b w:val="0"/>
          <w:bCs w:val="0"/>
          <w:noProof/>
        </w:rPr>
        <w:pPrChange w:id="1005" w:author="Janik Vonrotz" w:date="2016-01-04T18:54:00Z">
          <w:pPr>
            <w:pStyle w:val="Indexberschrift"/>
            <w:keepNext/>
            <w:tabs>
              <w:tab w:val="right" w:pos="4503"/>
            </w:tabs>
          </w:pPr>
        </w:pPrChange>
      </w:pPr>
      <w:del w:id="1006" w:author="Janik Vonrotz" w:date="2016-01-04T18:51:00Z">
        <w:r w:rsidDel="00DF50E1">
          <w:rPr>
            <w:noProof/>
          </w:rPr>
          <w:delText>T</w:delText>
        </w:r>
      </w:del>
    </w:p>
    <w:p w14:paraId="56091529" w14:textId="77777777" w:rsidR="00E3647B" w:rsidDel="00DF50E1" w:rsidRDefault="00E3647B">
      <w:pPr>
        <w:pStyle w:val="Index1"/>
        <w:tabs>
          <w:tab w:val="right" w:pos="4503"/>
        </w:tabs>
        <w:spacing w:line="276" w:lineRule="auto"/>
        <w:rPr>
          <w:del w:id="1007" w:author="Janik Vonrotz" w:date="2016-01-04T18:51:00Z"/>
          <w:noProof/>
        </w:rPr>
        <w:pPrChange w:id="1008" w:author="Janik Vonrotz" w:date="2016-01-04T18:54:00Z">
          <w:pPr>
            <w:pStyle w:val="Index1"/>
            <w:tabs>
              <w:tab w:val="right" w:pos="4503"/>
            </w:tabs>
          </w:pPr>
        </w:pPrChange>
      </w:pPr>
      <w:del w:id="1009" w:author="Janik Vonrotz" w:date="2016-01-04T18:51:00Z">
        <w:r w:rsidDel="00DF50E1">
          <w:rPr>
            <w:noProof/>
          </w:rPr>
          <w:delText>Transmission Control Protocol (TCP) · 28</w:delText>
        </w:r>
      </w:del>
    </w:p>
    <w:p w14:paraId="357DA49B" w14:textId="77777777" w:rsidR="00E3647B" w:rsidDel="00DF50E1" w:rsidRDefault="00E3647B">
      <w:pPr>
        <w:pStyle w:val="Indexberschrift"/>
        <w:keepNext/>
        <w:tabs>
          <w:tab w:val="right" w:pos="4503"/>
        </w:tabs>
        <w:spacing w:line="276" w:lineRule="auto"/>
        <w:rPr>
          <w:del w:id="1010" w:author="Janik Vonrotz" w:date="2016-01-04T18:51:00Z"/>
          <w:b w:val="0"/>
          <w:bCs w:val="0"/>
          <w:noProof/>
        </w:rPr>
        <w:pPrChange w:id="1011" w:author="Janik Vonrotz" w:date="2016-01-04T18:54:00Z">
          <w:pPr>
            <w:pStyle w:val="Indexberschrift"/>
            <w:keepNext/>
            <w:tabs>
              <w:tab w:val="right" w:pos="4503"/>
            </w:tabs>
          </w:pPr>
        </w:pPrChange>
      </w:pPr>
      <w:del w:id="1012" w:author="Janik Vonrotz" w:date="2016-01-04T18:51:00Z">
        <w:r w:rsidDel="00DF50E1">
          <w:rPr>
            <w:noProof/>
          </w:rPr>
          <w:delText>U</w:delText>
        </w:r>
      </w:del>
    </w:p>
    <w:p w14:paraId="30209890" w14:textId="77777777" w:rsidR="00E3647B" w:rsidDel="00DF50E1" w:rsidRDefault="00E3647B">
      <w:pPr>
        <w:pStyle w:val="Index1"/>
        <w:tabs>
          <w:tab w:val="right" w:pos="4503"/>
        </w:tabs>
        <w:spacing w:line="276" w:lineRule="auto"/>
        <w:rPr>
          <w:del w:id="1013" w:author="Janik Vonrotz" w:date="2016-01-04T18:51:00Z"/>
          <w:noProof/>
        </w:rPr>
        <w:pPrChange w:id="1014" w:author="Janik Vonrotz" w:date="2016-01-04T18:54:00Z">
          <w:pPr>
            <w:pStyle w:val="Index1"/>
            <w:tabs>
              <w:tab w:val="right" w:pos="4503"/>
            </w:tabs>
          </w:pPr>
        </w:pPrChange>
      </w:pPr>
      <w:del w:id="1015" w:author="Janik Vonrotz" w:date="2016-01-04T18:51:00Z">
        <w:r w:rsidDel="00DF50E1">
          <w:rPr>
            <w:noProof/>
          </w:rPr>
          <w:delText>User Datagram Protocol (UDP) · 29</w:delText>
        </w:r>
      </w:del>
    </w:p>
    <w:p w14:paraId="6D89A660" w14:textId="77777777" w:rsidR="00E3647B" w:rsidDel="00DF50E1" w:rsidRDefault="00E3647B">
      <w:pPr>
        <w:pStyle w:val="Indexberschrift"/>
        <w:keepNext/>
        <w:tabs>
          <w:tab w:val="right" w:pos="4503"/>
        </w:tabs>
        <w:spacing w:line="276" w:lineRule="auto"/>
        <w:rPr>
          <w:del w:id="1016" w:author="Janik Vonrotz" w:date="2016-01-04T18:51:00Z"/>
          <w:b w:val="0"/>
          <w:bCs w:val="0"/>
          <w:noProof/>
        </w:rPr>
        <w:pPrChange w:id="1017" w:author="Janik Vonrotz" w:date="2016-01-04T18:54:00Z">
          <w:pPr>
            <w:pStyle w:val="Indexberschrift"/>
            <w:keepNext/>
            <w:tabs>
              <w:tab w:val="right" w:pos="4503"/>
            </w:tabs>
          </w:pPr>
        </w:pPrChange>
      </w:pPr>
      <w:del w:id="1018" w:author="Janik Vonrotz" w:date="2016-01-04T18:51:00Z">
        <w:r w:rsidDel="00DF50E1">
          <w:rPr>
            <w:noProof/>
          </w:rPr>
          <w:delText>V</w:delText>
        </w:r>
      </w:del>
    </w:p>
    <w:p w14:paraId="54C09773" w14:textId="77777777" w:rsidR="00E3647B" w:rsidDel="00DF50E1" w:rsidRDefault="00E3647B">
      <w:pPr>
        <w:pStyle w:val="Index1"/>
        <w:tabs>
          <w:tab w:val="right" w:pos="4503"/>
        </w:tabs>
        <w:spacing w:line="276" w:lineRule="auto"/>
        <w:rPr>
          <w:del w:id="1019" w:author="Janik Vonrotz" w:date="2016-01-04T18:51:00Z"/>
          <w:noProof/>
        </w:rPr>
        <w:pPrChange w:id="1020" w:author="Janik Vonrotz" w:date="2016-01-04T18:54:00Z">
          <w:pPr>
            <w:pStyle w:val="Index1"/>
            <w:tabs>
              <w:tab w:val="right" w:pos="4503"/>
            </w:tabs>
          </w:pPr>
        </w:pPrChange>
      </w:pPr>
      <w:del w:id="1021" w:author="Janik Vonrotz" w:date="2016-01-04T18:51:00Z">
        <w:r w:rsidRPr="00F62207" w:rsidDel="00DF50E1">
          <w:rPr>
            <w:noProof/>
            <w:lang w:val="en-GB"/>
          </w:rPr>
          <w:delText>virtual LAN (VLAN)</w:delText>
        </w:r>
        <w:r w:rsidDel="00DF50E1">
          <w:rPr>
            <w:noProof/>
          </w:rPr>
          <w:delText xml:space="preserve"> · 31</w:delText>
        </w:r>
      </w:del>
    </w:p>
    <w:p w14:paraId="7B7F0A3D" w14:textId="77777777" w:rsidR="00E3647B" w:rsidDel="00DF50E1" w:rsidRDefault="00E3647B">
      <w:pPr>
        <w:pStyle w:val="Index1"/>
        <w:tabs>
          <w:tab w:val="right" w:pos="4503"/>
        </w:tabs>
        <w:spacing w:line="276" w:lineRule="auto"/>
        <w:rPr>
          <w:del w:id="1022" w:author="Janik Vonrotz" w:date="2016-01-04T18:51:00Z"/>
          <w:noProof/>
        </w:rPr>
        <w:pPrChange w:id="1023" w:author="Janik Vonrotz" w:date="2016-01-04T18:54:00Z">
          <w:pPr>
            <w:pStyle w:val="Index1"/>
            <w:tabs>
              <w:tab w:val="right" w:pos="4503"/>
            </w:tabs>
          </w:pPr>
        </w:pPrChange>
      </w:pPr>
      <w:del w:id="1024" w:author="Janik Vonrotz" w:date="2016-01-04T18:51:00Z">
        <w:r w:rsidDel="00DF50E1">
          <w:rPr>
            <w:noProof/>
          </w:rPr>
          <w:delText>Virtual Private Network (VPN) · 33</w:delText>
        </w:r>
      </w:del>
    </w:p>
    <w:p w14:paraId="53B8C2D7" w14:textId="77777777" w:rsidR="00E3647B" w:rsidDel="00DF50E1" w:rsidRDefault="00E3647B">
      <w:pPr>
        <w:pStyle w:val="Index1"/>
        <w:tabs>
          <w:tab w:val="right" w:pos="4503"/>
        </w:tabs>
        <w:spacing w:line="276" w:lineRule="auto"/>
        <w:rPr>
          <w:del w:id="1025" w:author="Janik Vonrotz" w:date="2016-01-04T18:51:00Z"/>
          <w:noProof/>
        </w:rPr>
        <w:pPrChange w:id="1026" w:author="Janik Vonrotz" w:date="2016-01-04T18:54:00Z">
          <w:pPr>
            <w:pStyle w:val="Index1"/>
            <w:tabs>
              <w:tab w:val="right" w:pos="4503"/>
            </w:tabs>
          </w:pPr>
        </w:pPrChange>
      </w:pPr>
      <w:del w:id="1027" w:author="Janik Vonrotz" w:date="2016-01-04T18:51:00Z">
        <w:r w:rsidDel="00DF50E1">
          <w:rPr>
            <w:noProof/>
          </w:rPr>
          <w:delText>Voice over IP (VoIP) · 39</w:delText>
        </w:r>
      </w:del>
    </w:p>
    <w:p w14:paraId="72179588" w14:textId="77777777" w:rsidR="00E3647B" w:rsidDel="00DF50E1" w:rsidRDefault="00E3647B">
      <w:pPr>
        <w:pStyle w:val="Indexberschrift"/>
        <w:keepNext/>
        <w:tabs>
          <w:tab w:val="right" w:pos="4503"/>
        </w:tabs>
        <w:spacing w:line="276" w:lineRule="auto"/>
        <w:rPr>
          <w:del w:id="1028" w:author="Janik Vonrotz" w:date="2016-01-04T18:51:00Z"/>
          <w:b w:val="0"/>
          <w:bCs w:val="0"/>
          <w:noProof/>
        </w:rPr>
        <w:pPrChange w:id="1029" w:author="Janik Vonrotz" w:date="2016-01-04T18:54:00Z">
          <w:pPr>
            <w:pStyle w:val="Indexberschrift"/>
            <w:keepNext/>
            <w:tabs>
              <w:tab w:val="right" w:pos="4503"/>
            </w:tabs>
          </w:pPr>
        </w:pPrChange>
      </w:pPr>
      <w:del w:id="1030" w:author="Janik Vonrotz" w:date="2016-01-04T18:51:00Z">
        <w:r w:rsidDel="00DF50E1">
          <w:rPr>
            <w:noProof/>
          </w:rPr>
          <w:delText>W</w:delText>
        </w:r>
      </w:del>
    </w:p>
    <w:p w14:paraId="0DD08409" w14:textId="77777777" w:rsidR="00E3647B" w:rsidDel="00DF50E1" w:rsidRDefault="00E3647B">
      <w:pPr>
        <w:pStyle w:val="Index1"/>
        <w:tabs>
          <w:tab w:val="right" w:pos="4503"/>
        </w:tabs>
        <w:spacing w:line="276" w:lineRule="auto"/>
        <w:rPr>
          <w:del w:id="1031" w:author="Janik Vonrotz" w:date="2016-01-04T18:51:00Z"/>
          <w:noProof/>
        </w:rPr>
        <w:pPrChange w:id="1032" w:author="Janik Vonrotz" w:date="2016-01-04T18:54:00Z">
          <w:pPr>
            <w:pStyle w:val="Index1"/>
            <w:tabs>
              <w:tab w:val="right" w:pos="4503"/>
            </w:tabs>
          </w:pPr>
        </w:pPrChange>
      </w:pPr>
      <w:del w:id="1033" w:author="Janik Vonrotz" w:date="2016-01-04T18:51:00Z">
        <w:r w:rsidDel="00DF50E1">
          <w:rPr>
            <w:noProof/>
          </w:rPr>
          <w:delText>Wired Equivalent Privacy (WEP) · 38</w:delText>
        </w:r>
      </w:del>
    </w:p>
    <w:p w14:paraId="13660A0A" w14:textId="77777777" w:rsidR="00E3647B" w:rsidDel="00DF50E1" w:rsidRDefault="00E3647B">
      <w:pPr>
        <w:pStyle w:val="Index1"/>
        <w:tabs>
          <w:tab w:val="right" w:pos="4503"/>
        </w:tabs>
        <w:spacing w:line="276" w:lineRule="auto"/>
        <w:rPr>
          <w:del w:id="1034" w:author="Janik Vonrotz" w:date="2016-01-04T18:51:00Z"/>
          <w:noProof/>
        </w:rPr>
        <w:pPrChange w:id="1035" w:author="Janik Vonrotz" w:date="2016-01-04T18:54:00Z">
          <w:pPr>
            <w:pStyle w:val="Index1"/>
            <w:tabs>
              <w:tab w:val="right" w:pos="4503"/>
            </w:tabs>
          </w:pPr>
        </w:pPrChange>
      </w:pPr>
      <w:del w:id="1036" w:author="Janik Vonrotz" w:date="2016-01-04T18:51:00Z">
        <w:r w:rsidRPr="00F62207" w:rsidDel="00DF50E1">
          <w:rPr>
            <w:noProof/>
            <w:lang w:val="en-GB"/>
          </w:rPr>
          <w:delText>Wireless Protected Access (WPA)</w:delText>
        </w:r>
        <w:r w:rsidDel="00DF50E1">
          <w:rPr>
            <w:noProof/>
          </w:rPr>
          <w:delText xml:space="preserve"> · 38</w:delText>
        </w:r>
      </w:del>
    </w:p>
    <w:p w14:paraId="4C9BE106" w14:textId="77777777" w:rsidR="00E3647B" w:rsidDel="00DF50E1" w:rsidRDefault="00E3647B">
      <w:pPr>
        <w:pStyle w:val="Index1"/>
        <w:tabs>
          <w:tab w:val="right" w:pos="4503"/>
        </w:tabs>
        <w:spacing w:line="276" w:lineRule="auto"/>
        <w:rPr>
          <w:del w:id="1037" w:author="Janik Vonrotz" w:date="2016-01-04T18:51:00Z"/>
          <w:noProof/>
        </w:rPr>
        <w:pPrChange w:id="1038" w:author="Janik Vonrotz" w:date="2016-01-04T18:54:00Z">
          <w:pPr>
            <w:pStyle w:val="Index1"/>
            <w:tabs>
              <w:tab w:val="right" w:pos="4503"/>
            </w:tabs>
          </w:pPr>
        </w:pPrChange>
      </w:pPr>
      <w:del w:id="1039" w:author="Janik Vonrotz" w:date="2016-01-04T18:51:00Z">
        <w:r w:rsidRPr="00F62207" w:rsidDel="00DF50E1">
          <w:rPr>
            <w:noProof/>
            <w:lang w:val="en-GB"/>
          </w:rPr>
          <w:delText>Wireless Protected Access 2 (WPA2)</w:delText>
        </w:r>
        <w:r w:rsidDel="00DF50E1">
          <w:rPr>
            <w:noProof/>
          </w:rPr>
          <w:delText xml:space="preserve"> · 39</w:delText>
        </w:r>
      </w:del>
    </w:p>
    <w:p w14:paraId="5FB3239E" w14:textId="766A4F8B" w:rsidR="00E3647B" w:rsidDel="00DF50E1" w:rsidRDefault="00E3647B">
      <w:pPr>
        <w:spacing w:line="276" w:lineRule="auto"/>
        <w:rPr>
          <w:del w:id="1040" w:author="Janik Vonrotz" w:date="2016-01-04T18:51:00Z"/>
          <w:noProof/>
          <w:lang w:val="en-GB"/>
        </w:rPr>
        <w:sectPr w:rsidR="00E3647B" w:rsidDel="00DF50E1" w:rsidSect="00E3647B">
          <w:type w:val="continuous"/>
          <w:pgSz w:w="11906" w:h="16838"/>
          <w:pgMar w:top="1440" w:right="1080" w:bottom="1440" w:left="1080" w:header="708" w:footer="708" w:gutter="0"/>
          <w:cols w:num="2" w:space="720"/>
          <w:docGrid w:linePitch="360"/>
        </w:sectPr>
        <w:pPrChange w:id="1041" w:author="Janik Vonrotz" w:date="2016-01-04T18:54:00Z">
          <w:pPr/>
        </w:pPrChange>
      </w:pPr>
    </w:p>
    <w:p w14:paraId="618BDAE5" w14:textId="517063D8" w:rsidR="00847B6C" w:rsidRPr="000220FE" w:rsidRDefault="000220FE">
      <w:pPr>
        <w:spacing w:line="276" w:lineRule="auto"/>
        <w:rPr>
          <w:lang w:val="en-GB"/>
        </w:rPr>
        <w:pPrChange w:id="1042" w:author="Janik Vonrotz" w:date="2016-01-04T18:54:00Z">
          <w:pPr/>
        </w:pPrChange>
      </w:pPr>
      <w:r>
        <w:rPr>
          <w:lang w:val="en-GB"/>
        </w:rPr>
        <w:fldChar w:fldCharType="end"/>
      </w:r>
    </w:p>
    <w:sectPr w:rsidR="00847B6C" w:rsidRPr="000220FE" w:rsidSect="00E3647B">
      <w:type w:val="continuous"/>
      <w:pgSz w:w="11906" w:h="16838"/>
      <w:pgMar w:top="1440" w:right="1080" w:bottom="1440" w:left="108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63485A3" w14:textId="77777777" w:rsidR="00BE3C64" w:rsidRDefault="00BE3C64" w:rsidP="00AC52CB">
      <w:pPr>
        <w:spacing w:after="0"/>
      </w:pPr>
      <w:r>
        <w:separator/>
      </w:r>
    </w:p>
  </w:endnote>
  <w:endnote w:type="continuationSeparator" w:id="0">
    <w:p w14:paraId="12234308" w14:textId="77777777" w:rsidR="00BE3C64" w:rsidRDefault="00BE3C64" w:rsidP="00AC52CB">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Verdana">
    <w:altName w:val="Verdana"/>
    <w:panose1 w:val="020B0604030504040204"/>
    <w:charset w:val="00"/>
    <w:family w:val="swiss"/>
    <w:pitch w:val="variable"/>
    <w:sig w:usb0="A10006FF" w:usb1="4000205B" w:usb2="00000010" w:usb3="00000000" w:csb0="0000019F" w:csb1="00000000"/>
  </w:font>
  <w:font w:name="Source Code Pro">
    <w:panose1 w:val="020B0509030403020204"/>
    <w:charset w:val="00"/>
    <w:family w:val="modern"/>
    <w:pitch w:val="fixed"/>
    <w:sig w:usb0="20000007" w:usb1="00001801" w:usb2="00000000" w:usb3="00000000" w:csb0="00000193"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43" w:usb2="00000009" w:usb3="00000000" w:csb0="000001FF" w:csb1="00000000"/>
  </w:font>
  <w:font w:name="CorporateAPro-Regular">
    <w:altName w:val="Times New Roman"/>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38892785"/>
      <w:docPartObj>
        <w:docPartGallery w:val="Page Numbers (Bottom of Page)"/>
        <w:docPartUnique/>
      </w:docPartObj>
    </w:sdtPr>
    <w:sdtEndPr/>
    <w:sdtContent>
      <w:p w14:paraId="7A6C8E32" w14:textId="2F1B3B65" w:rsidR="00BE3C64" w:rsidRDefault="00BE3C64" w:rsidP="00AC52CB">
        <w:pPr>
          <w:pStyle w:val="Fuzeile"/>
          <w:jc w:val="right"/>
        </w:pPr>
        <w:r>
          <w:fldChar w:fldCharType="begin"/>
        </w:r>
        <w:r>
          <w:instrText>PAGE   \* MERGEFORMAT</w:instrText>
        </w:r>
        <w:r>
          <w:fldChar w:fldCharType="separate"/>
        </w:r>
        <w:r w:rsidR="00BD2F77" w:rsidRPr="00BD2F77">
          <w:rPr>
            <w:noProof/>
            <w:lang w:val="de-DE"/>
          </w:rPr>
          <w:t>4</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D948F33" w14:textId="77777777" w:rsidR="00BE3C64" w:rsidRDefault="00BE3C64" w:rsidP="00AC52CB">
      <w:pPr>
        <w:spacing w:after="0"/>
      </w:pPr>
      <w:r>
        <w:separator/>
      </w:r>
    </w:p>
  </w:footnote>
  <w:footnote w:type="continuationSeparator" w:id="0">
    <w:p w14:paraId="16BE86AF" w14:textId="77777777" w:rsidR="00BE3C64" w:rsidRDefault="00BE3C64" w:rsidP="00AC52CB">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AB34C0"/>
    <w:multiLevelType w:val="hybridMultilevel"/>
    <w:tmpl w:val="D5326452"/>
    <w:lvl w:ilvl="0" w:tplc="0807000F">
      <w:start w:val="1"/>
      <w:numFmt w:val="decimal"/>
      <w:lvlText w:val="%1."/>
      <w:lvlJc w:val="left"/>
      <w:pPr>
        <w:ind w:left="720" w:hanging="360"/>
      </w:pPr>
    </w:lvl>
    <w:lvl w:ilvl="1" w:tplc="08070019">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 w15:restartNumberingAfterBreak="0">
    <w:nsid w:val="05413DD4"/>
    <w:multiLevelType w:val="hybridMultilevel"/>
    <w:tmpl w:val="703C332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C8B5E19"/>
    <w:multiLevelType w:val="hybridMultilevel"/>
    <w:tmpl w:val="2864DA90"/>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3" w15:restartNumberingAfterBreak="0">
    <w:nsid w:val="0DE370CF"/>
    <w:multiLevelType w:val="hybridMultilevel"/>
    <w:tmpl w:val="E4B20FA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 w15:restartNumberingAfterBreak="0">
    <w:nsid w:val="0E046D23"/>
    <w:multiLevelType w:val="hybridMultilevel"/>
    <w:tmpl w:val="2A382A8E"/>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5" w15:restartNumberingAfterBreak="0">
    <w:nsid w:val="10827E85"/>
    <w:multiLevelType w:val="hybridMultilevel"/>
    <w:tmpl w:val="52D403B6"/>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6" w15:restartNumberingAfterBreak="0">
    <w:nsid w:val="11094AF2"/>
    <w:multiLevelType w:val="hybridMultilevel"/>
    <w:tmpl w:val="BF98CB4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7" w15:restartNumberingAfterBreak="0">
    <w:nsid w:val="1140078E"/>
    <w:multiLevelType w:val="hybridMultilevel"/>
    <w:tmpl w:val="F8BAA5F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8" w15:restartNumberingAfterBreak="0">
    <w:nsid w:val="114D60F4"/>
    <w:multiLevelType w:val="hybridMultilevel"/>
    <w:tmpl w:val="93DCC97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9" w15:restartNumberingAfterBreak="0">
    <w:nsid w:val="136C377C"/>
    <w:multiLevelType w:val="hybridMultilevel"/>
    <w:tmpl w:val="BD26F21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0" w15:restartNumberingAfterBreak="0">
    <w:nsid w:val="1ED933FF"/>
    <w:multiLevelType w:val="hybridMultilevel"/>
    <w:tmpl w:val="0A6C52E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218816FB"/>
    <w:multiLevelType w:val="hybridMultilevel"/>
    <w:tmpl w:val="98244AAE"/>
    <w:lvl w:ilvl="0" w:tplc="0807000F">
      <w:start w:val="1"/>
      <w:numFmt w:val="decimal"/>
      <w:lvlText w:val="%1."/>
      <w:lvlJc w:val="left"/>
      <w:pPr>
        <w:ind w:left="1080" w:hanging="360"/>
      </w:pPr>
    </w:lvl>
    <w:lvl w:ilvl="1" w:tplc="08070019" w:tentative="1">
      <w:start w:val="1"/>
      <w:numFmt w:val="lowerLetter"/>
      <w:lvlText w:val="%2."/>
      <w:lvlJc w:val="left"/>
      <w:pPr>
        <w:ind w:left="1800" w:hanging="360"/>
      </w:pPr>
    </w:lvl>
    <w:lvl w:ilvl="2" w:tplc="0807001B" w:tentative="1">
      <w:start w:val="1"/>
      <w:numFmt w:val="lowerRoman"/>
      <w:lvlText w:val="%3."/>
      <w:lvlJc w:val="right"/>
      <w:pPr>
        <w:ind w:left="2520" w:hanging="180"/>
      </w:pPr>
    </w:lvl>
    <w:lvl w:ilvl="3" w:tplc="0807000F" w:tentative="1">
      <w:start w:val="1"/>
      <w:numFmt w:val="decimal"/>
      <w:lvlText w:val="%4."/>
      <w:lvlJc w:val="left"/>
      <w:pPr>
        <w:ind w:left="3240" w:hanging="360"/>
      </w:pPr>
    </w:lvl>
    <w:lvl w:ilvl="4" w:tplc="08070019" w:tentative="1">
      <w:start w:val="1"/>
      <w:numFmt w:val="lowerLetter"/>
      <w:lvlText w:val="%5."/>
      <w:lvlJc w:val="left"/>
      <w:pPr>
        <w:ind w:left="3960" w:hanging="360"/>
      </w:pPr>
    </w:lvl>
    <w:lvl w:ilvl="5" w:tplc="0807001B" w:tentative="1">
      <w:start w:val="1"/>
      <w:numFmt w:val="lowerRoman"/>
      <w:lvlText w:val="%6."/>
      <w:lvlJc w:val="right"/>
      <w:pPr>
        <w:ind w:left="4680" w:hanging="180"/>
      </w:pPr>
    </w:lvl>
    <w:lvl w:ilvl="6" w:tplc="0807000F" w:tentative="1">
      <w:start w:val="1"/>
      <w:numFmt w:val="decimal"/>
      <w:lvlText w:val="%7."/>
      <w:lvlJc w:val="left"/>
      <w:pPr>
        <w:ind w:left="5400" w:hanging="360"/>
      </w:pPr>
    </w:lvl>
    <w:lvl w:ilvl="7" w:tplc="08070019" w:tentative="1">
      <w:start w:val="1"/>
      <w:numFmt w:val="lowerLetter"/>
      <w:lvlText w:val="%8."/>
      <w:lvlJc w:val="left"/>
      <w:pPr>
        <w:ind w:left="6120" w:hanging="360"/>
      </w:pPr>
    </w:lvl>
    <w:lvl w:ilvl="8" w:tplc="0807001B" w:tentative="1">
      <w:start w:val="1"/>
      <w:numFmt w:val="lowerRoman"/>
      <w:lvlText w:val="%9."/>
      <w:lvlJc w:val="right"/>
      <w:pPr>
        <w:ind w:left="6840" w:hanging="180"/>
      </w:pPr>
    </w:lvl>
  </w:abstractNum>
  <w:abstractNum w:abstractNumId="12" w15:restartNumberingAfterBreak="0">
    <w:nsid w:val="25DE014C"/>
    <w:multiLevelType w:val="hybridMultilevel"/>
    <w:tmpl w:val="7CFE902C"/>
    <w:lvl w:ilvl="0" w:tplc="F0E409F0">
      <w:numFmt w:val="bullet"/>
      <w:lvlText w:val="-"/>
      <w:lvlJc w:val="left"/>
      <w:pPr>
        <w:ind w:left="720" w:hanging="360"/>
      </w:pPr>
      <w:rPr>
        <w:rFonts w:ascii="Calibri" w:eastAsiaTheme="minorHAnsi" w:hAnsi="Calibri"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3" w15:restartNumberingAfterBreak="0">
    <w:nsid w:val="289F19EC"/>
    <w:multiLevelType w:val="hybridMultilevel"/>
    <w:tmpl w:val="62DC02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8BE2FFF"/>
    <w:multiLevelType w:val="hybridMultilevel"/>
    <w:tmpl w:val="E9C4B1D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5" w15:restartNumberingAfterBreak="0">
    <w:nsid w:val="2B8F3BDC"/>
    <w:multiLevelType w:val="hybridMultilevel"/>
    <w:tmpl w:val="4188490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6" w15:restartNumberingAfterBreak="0">
    <w:nsid w:val="2DA677A9"/>
    <w:multiLevelType w:val="hybridMultilevel"/>
    <w:tmpl w:val="D01EA4E6"/>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7" w15:restartNumberingAfterBreak="0">
    <w:nsid w:val="32151093"/>
    <w:multiLevelType w:val="hybridMultilevel"/>
    <w:tmpl w:val="385ED2A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8" w15:restartNumberingAfterBreak="0">
    <w:nsid w:val="376965C4"/>
    <w:multiLevelType w:val="multilevel"/>
    <w:tmpl w:val="C922C418"/>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lang w:val="de-D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19" w15:restartNumberingAfterBreak="0">
    <w:nsid w:val="3784108B"/>
    <w:multiLevelType w:val="hybridMultilevel"/>
    <w:tmpl w:val="BA4460B2"/>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0" w15:restartNumberingAfterBreak="0">
    <w:nsid w:val="37E63CBA"/>
    <w:multiLevelType w:val="multilevel"/>
    <w:tmpl w:val="BC4C32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9BF1593"/>
    <w:multiLevelType w:val="hybridMultilevel"/>
    <w:tmpl w:val="9C32C91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2" w15:restartNumberingAfterBreak="0">
    <w:nsid w:val="3A1325FB"/>
    <w:multiLevelType w:val="hybridMultilevel"/>
    <w:tmpl w:val="8B26D27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3" w15:restartNumberingAfterBreak="0">
    <w:nsid w:val="3A3B32FE"/>
    <w:multiLevelType w:val="hybridMultilevel"/>
    <w:tmpl w:val="F2AE8CD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4" w15:restartNumberingAfterBreak="0">
    <w:nsid w:val="3AB438C6"/>
    <w:multiLevelType w:val="hybridMultilevel"/>
    <w:tmpl w:val="85C0B86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5" w15:restartNumberingAfterBreak="0">
    <w:nsid w:val="3D2205CE"/>
    <w:multiLevelType w:val="hybridMultilevel"/>
    <w:tmpl w:val="6BF06F9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3D7C7CA8"/>
    <w:multiLevelType w:val="multilevel"/>
    <w:tmpl w:val="0807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7" w15:restartNumberingAfterBreak="0">
    <w:nsid w:val="3E201188"/>
    <w:multiLevelType w:val="hybridMultilevel"/>
    <w:tmpl w:val="A588F11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8" w15:restartNumberingAfterBreak="0">
    <w:nsid w:val="408158B2"/>
    <w:multiLevelType w:val="hybridMultilevel"/>
    <w:tmpl w:val="BAE809B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9" w15:restartNumberingAfterBreak="0">
    <w:nsid w:val="411D44F4"/>
    <w:multiLevelType w:val="hybridMultilevel"/>
    <w:tmpl w:val="2CFADEF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0" w15:restartNumberingAfterBreak="0">
    <w:nsid w:val="424228D7"/>
    <w:multiLevelType w:val="hybridMultilevel"/>
    <w:tmpl w:val="5B6487E6"/>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31" w15:restartNumberingAfterBreak="0">
    <w:nsid w:val="43BB26D2"/>
    <w:multiLevelType w:val="hybridMultilevel"/>
    <w:tmpl w:val="0F2C8A98"/>
    <w:lvl w:ilvl="0" w:tplc="0807000F">
      <w:start w:val="1"/>
      <w:numFmt w:val="decimal"/>
      <w:lvlText w:val="%1."/>
      <w:lvlJc w:val="left"/>
      <w:pPr>
        <w:ind w:left="720" w:hanging="360"/>
      </w:pPr>
    </w:lvl>
    <w:lvl w:ilvl="1" w:tplc="08070019">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32" w15:restartNumberingAfterBreak="0">
    <w:nsid w:val="46795CF9"/>
    <w:multiLevelType w:val="hybridMultilevel"/>
    <w:tmpl w:val="2D243CA2"/>
    <w:lvl w:ilvl="0" w:tplc="0807000F">
      <w:start w:val="1"/>
      <w:numFmt w:val="decimal"/>
      <w:lvlText w:val="%1."/>
      <w:lvlJc w:val="left"/>
      <w:pPr>
        <w:ind w:left="1080" w:hanging="360"/>
      </w:pPr>
    </w:lvl>
    <w:lvl w:ilvl="1" w:tplc="08070019" w:tentative="1">
      <w:start w:val="1"/>
      <w:numFmt w:val="lowerLetter"/>
      <w:lvlText w:val="%2."/>
      <w:lvlJc w:val="left"/>
      <w:pPr>
        <w:ind w:left="1800" w:hanging="360"/>
      </w:pPr>
    </w:lvl>
    <w:lvl w:ilvl="2" w:tplc="0807001B" w:tentative="1">
      <w:start w:val="1"/>
      <w:numFmt w:val="lowerRoman"/>
      <w:lvlText w:val="%3."/>
      <w:lvlJc w:val="right"/>
      <w:pPr>
        <w:ind w:left="2520" w:hanging="180"/>
      </w:pPr>
    </w:lvl>
    <w:lvl w:ilvl="3" w:tplc="0807000F" w:tentative="1">
      <w:start w:val="1"/>
      <w:numFmt w:val="decimal"/>
      <w:lvlText w:val="%4."/>
      <w:lvlJc w:val="left"/>
      <w:pPr>
        <w:ind w:left="3240" w:hanging="360"/>
      </w:pPr>
    </w:lvl>
    <w:lvl w:ilvl="4" w:tplc="08070019" w:tentative="1">
      <w:start w:val="1"/>
      <w:numFmt w:val="lowerLetter"/>
      <w:lvlText w:val="%5."/>
      <w:lvlJc w:val="left"/>
      <w:pPr>
        <w:ind w:left="3960" w:hanging="360"/>
      </w:pPr>
    </w:lvl>
    <w:lvl w:ilvl="5" w:tplc="0807001B" w:tentative="1">
      <w:start w:val="1"/>
      <w:numFmt w:val="lowerRoman"/>
      <w:lvlText w:val="%6."/>
      <w:lvlJc w:val="right"/>
      <w:pPr>
        <w:ind w:left="4680" w:hanging="180"/>
      </w:pPr>
    </w:lvl>
    <w:lvl w:ilvl="6" w:tplc="0807000F" w:tentative="1">
      <w:start w:val="1"/>
      <w:numFmt w:val="decimal"/>
      <w:lvlText w:val="%7."/>
      <w:lvlJc w:val="left"/>
      <w:pPr>
        <w:ind w:left="5400" w:hanging="360"/>
      </w:pPr>
    </w:lvl>
    <w:lvl w:ilvl="7" w:tplc="08070019" w:tentative="1">
      <w:start w:val="1"/>
      <w:numFmt w:val="lowerLetter"/>
      <w:lvlText w:val="%8."/>
      <w:lvlJc w:val="left"/>
      <w:pPr>
        <w:ind w:left="6120" w:hanging="360"/>
      </w:pPr>
    </w:lvl>
    <w:lvl w:ilvl="8" w:tplc="0807001B" w:tentative="1">
      <w:start w:val="1"/>
      <w:numFmt w:val="lowerRoman"/>
      <w:lvlText w:val="%9."/>
      <w:lvlJc w:val="right"/>
      <w:pPr>
        <w:ind w:left="6840" w:hanging="180"/>
      </w:pPr>
    </w:lvl>
  </w:abstractNum>
  <w:abstractNum w:abstractNumId="33" w15:restartNumberingAfterBreak="0">
    <w:nsid w:val="474B490D"/>
    <w:multiLevelType w:val="hybridMultilevel"/>
    <w:tmpl w:val="793211B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4C621501"/>
    <w:multiLevelType w:val="hybridMultilevel"/>
    <w:tmpl w:val="1CAC69E4"/>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5" w15:restartNumberingAfterBreak="0">
    <w:nsid w:val="4D55086D"/>
    <w:multiLevelType w:val="hybridMultilevel"/>
    <w:tmpl w:val="E6BEC8BE"/>
    <w:lvl w:ilvl="0" w:tplc="08070001">
      <w:start w:val="1"/>
      <w:numFmt w:val="bullet"/>
      <w:lvlText w:val=""/>
      <w:lvlJc w:val="left"/>
      <w:pPr>
        <w:ind w:left="1440" w:hanging="360"/>
      </w:pPr>
      <w:rPr>
        <w:rFonts w:ascii="Symbol" w:hAnsi="Symbol" w:hint="default"/>
      </w:rPr>
    </w:lvl>
    <w:lvl w:ilvl="1" w:tplc="08070003" w:tentative="1">
      <w:start w:val="1"/>
      <w:numFmt w:val="bullet"/>
      <w:lvlText w:val="o"/>
      <w:lvlJc w:val="left"/>
      <w:pPr>
        <w:ind w:left="2160" w:hanging="360"/>
      </w:pPr>
      <w:rPr>
        <w:rFonts w:ascii="Courier New" w:hAnsi="Courier New" w:cs="Courier New" w:hint="default"/>
      </w:rPr>
    </w:lvl>
    <w:lvl w:ilvl="2" w:tplc="08070005" w:tentative="1">
      <w:start w:val="1"/>
      <w:numFmt w:val="bullet"/>
      <w:lvlText w:val=""/>
      <w:lvlJc w:val="left"/>
      <w:pPr>
        <w:ind w:left="2880" w:hanging="360"/>
      </w:pPr>
      <w:rPr>
        <w:rFonts w:ascii="Wingdings" w:hAnsi="Wingdings" w:hint="default"/>
      </w:rPr>
    </w:lvl>
    <w:lvl w:ilvl="3" w:tplc="08070001" w:tentative="1">
      <w:start w:val="1"/>
      <w:numFmt w:val="bullet"/>
      <w:lvlText w:val=""/>
      <w:lvlJc w:val="left"/>
      <w:pPr>
        <w:ind w:left="3600" w:hanging="360"/>
      </w:pPr>
      <w:rPr>
        <w:rFonts w:ascii="Symbol" w:hAnsi="Symbol" w:hint="default"/>
      </w:rPr>
    </w:lvl>
    <w:lvl w:ilvl="4" w:tplc="08070003" w:tentative="1">
      <w:start w:val="1"/>
      <w:numFmt w:val="bullet"/>
      <w:lvlText w:val="o"/>
      <w:lvlJc w:val="left"/>
      <w:pPr>
        <w:ind w:left="4320" w:hanging="360"/>
      </w:pPr>
      <w:rPr>
        <w:rFonts w:ascii="Courier New" w:hAnsi="Courier New" w:cs="Courier New" w:hint="default"/>
      </w:rPr>
    </w:lvl>
    <w:lvl w:ilvl="5" w:tplc="08070005" w:tentative="1">
      <w:start w:val="1"/>
      <w:numFmt w:val="bullet"/>
      <w:lvlText w:val=""/>
      <w:lvlJc w:val="left"/>
      <w:pPr>
        <w:ind w:left="5040" w:hanging="360"/>
      </w:pPr>
      <w:rPr>
        <w:rFonts w:ascii="Wingdings" w:hAnsi="Wingdings" w:hint="default"/>
      </w:rPr>
    </w:lvl>
    <w:lvl w:ilvl="6" w:tplc="08070001" w:tentative="1">
      <w:start w:val="1"/>
      <w:numFmt w:val="bullet"/>
      <w:lvlText w:val=""/>
      <w:lvlJc w:val="left"/>
      <w:pPr>
        <w:ind w:left="5760" w:hanging="360"/>
      </w:pPr>
      <w:rPr>
        <w:rFonts w:ascii="Symbol" w:hAnsi="Symbol" w:hint="default"/>
      </w:rPr>
    </w:lvl>
    <w:lvl w:ilvl="7" w:tplc="08070003" w:tentative="1">
      <w:start w:val="1"/>
      <w:numFmt w:val="bullet"/>
      <w:lvlText w:val="o"/>
      <w:lvlJc w:val="left"/>
      <w:pPr>
        <w:ind w:left="6480" w:hanging="360"/>
      </w:pPr>
      <w:rPr>
        <w:rFonts w:ascii="Courier New" w:hAnsi="Courier New" w:cs="Courier New" w:hint="default"/>
      </w:rPr>
    </w:lvl>
    <w:lvl w:ilvl="8" w:tplc="08070005" w:tentative="1">
      <w:start w:val="1"/>
      <w:numFmt w:val="bullet"/>
      <w:lvlText w:val=""/>
      <w:lvlJc w:val="left"/>
      <w:pPr>
        <w:ind w:left="7200" w:hanging="360"/>
      </w:pPr>
      <w:rPr>
        <w:rFonts w:ascii="Wingdings" w:hAnsi="Wingdings" w:hint="default"/>
      </w:rPr>
    </w:lvl>
  </w:abstractNum>
  <w:abstractNum w:abstractNumId="36" w15:restartNumberingAfterBreak="0">
    <w:nsid w:val="501B618C"/>
    <w:multiLevelType w:val="multilevel"/>
    <w:tmpl w:val="1D92B6A6"/>
    <w:lvl w:ilvl="0">
      <w:start w:val="1"/>
      <w:numFmt w:val="decimal"/>
      <w:lvlText w:val="%1."/>
      <w:lvlJc w:val="left"/>
      <w:pPr>
        <w:tabs>
          <w:tab w:val="num" w:pos="720"/>
        </w:tabs>
        <w:ind w:left="720" w:hanging="360"/>
      </w:pPr>
    </w:lvl>
    <w:lvl w:ilvl="1">
      <w:numFmt w:val="bullet"/>
      <w:lvlText w:val="-"/>
      <w:lvlJc w:val="left"/>
      <w:pPr>
        <w:ind w:left="1440" w:hanging="360"/>
      </w:pPr>
      <w:rPr>
        <w:rFonts w:ascii="Calibri" w:eastAsiaTheme="minorHAnsi" w:hAnsi="Calibri" w:cstheme="minorBidi" w:hint="default"/>
        <w:b/>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50675276"/>
    <w:multiLevelType w:val="hybridMultilevel"/>
    <w:tmpl w:val="7CD68FF8"/>
    <w:lvl w:ilvl="0" w:tplc="0807000F">
      <w:start w:val="1"/>
      <w:numFmt w:val="decimal"/>
      <w:lvlText w:val="%1."/>
      <w:lvlJc w:val="left"/>
      <w:pPr>
        <w:ind w:left="720" w:hanging="360"/>
      </w:pPr>
    </w:lvl>
    <w:lvl w:ilvl="1" w:tplc="08070019">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38" w15:restartNumberingAfterBreak="0">
    <w:nsid w:val="53040AFA"/>
    <w:multiLevelType w:val="hybridMultilevel"/>
    <w:tmpl w:val="971C9B96"/>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39" w15:restartNumberingAfterBreak="0">
    <w:nsid w:val="545340C7"/>
    <w:multiLevelType w:val="multilevel"/>
    <w:tmpl w:val="8E863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BD7035C"/>
    <w:multiLevelType w:val="hybridMultilevel"/>
    <w:tmpl w:val="4F8ACF4C"/>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41" w15:restartNumberingAfterBreak="0">
    <w:nsid w:val="5DD03249"/>
    <w:multiLevelType w:val="hybridMultilevel"/>
    <w:tmpl w:val="9B1AABB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2" w15:restartNumberingAfterBreak="0">
    <w:nsid w:val="60945ED1"/>
    <w:multiLevelType w:val="hybridMultilevel"/>
    <w:tmpl w:val="8A402E7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3" w15:restartNumberingAfterBreak="0">
    <w:nsid w:val="62AF211C"/>
    <w:multiLevelType w:val="hybridMultilevel"/>
    <w:tmpl w:val="F2647B4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4" w15:restartNumberingAfterBreak="0">
    <w:nsid w:val="645A1940"/>
    <w:multiLevelType w:val="hybridMultilevel"/>
    <w:tmpl w:val="AD4CC3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66E5380A"/>
    <w:multiLevelType w:val="hybridMultilevel"/>
    <w:tmpl w:val="4A9A62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6" w15:restartNumberingAfterBreak="0">
    <w:nsid w:val="675B673D"/>
    <w:multiLevelType w:val="hybridMultilevel"/>
    <w:tmpl w:val="BC9E8114"/>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47" w15:restartNumberingAfterBreak="0">
    <w:nsid w:val="68236413"/>
    <w:multiLevelType w:val="hybridMultilevel"/>
    <w:tmpl w:val="DD1E82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76294280"/>
    <w:multiLevelType w:val="hybridMultilevel"/>
    <w:tmpl w:val="F0E073B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9" w15:restartNumberingAfterBreak="0">
    <w:nsid w:val="796F6F4E"/>
    <w:multiLevelType w:val="hybridMultilevel"/>
    <w:tmpl w:val="89ACEC6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50" w15:restartNumberingAfterBreak="0">
    <w:nsid w:val="79DB21ED"/>
    <w:multiLevelType w:val="hybridMultilevel"/>
    <w:tmpl w:val="73D64F66"/>
    <w:lvl w:ilvl="0" w:tplc="0807000F">
      <w:start w:val="1"/>
      <w:numFmt w:val="decimal"/>
      <w:lvlText w:val="%1."/>
      <w:lvlJc w:val="left"/>
      <w:pPr>
        <w:ind w:left="720" w:hanging="360"/>
      </w:pPr>
      <w:rPr>
        <w:rFonts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51" w15:restartNumberingAfterBreak="0">
    <w:nsid w:val="7D0E42ED"/>
    <w:multiLevelType w:val="hybridMultilevel"/>
    <w:tmpl w:val="5A76F18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abstractNumId w:val="26"/>
  </w:num>
  <w:num w:numId="2">
    <w:abstractNumId w:val="12"/>
  </w:num>
  <w:num w:numId="3">
    <w:abstractNumId w:val="10"/>
  </w:num>
  <w:num w:numId="4">
    <w:abstractNumId w:val="47"/>
  </w:num>
  <w:num w:numId="5">
    <w:abstractNumId w:val="45"/>
  </w:num>
  <w:num w:numId="6">
    <w:abstractNumId w:val="25"/>
  </w:num>
  <w:num w:numId="7">
    <w:abstractNumId w:val="33"/>
  </w:num>
  <w:num w:numId="8">
    <w:abstractNumId w:val="1"/>
  </w:num>
  <w:num w:numId="9">
    <w:abstractNumId w:val="13"/>
  </w:num>
  <w:num w:numId="10">
    <w:abstractNumId w:val="44"/>
  </w:num>
  <w:num w:numId="11">
    <w:abstractNumId w:val="36"/>
  </w:num>
  <w:num w:numId="12">
    <w:abstractNumId w:val="40"/>
  </w:num>
  <w:num w:numId="13">
    <w:abstractNumId w:val="30"/>
  </w:num>
  <w:num w:numId="14">
    <w:abstractNumId w:val="2"/>
  </w:num>
  <w:num w:numId="15">
    <w:abstractNumId w:val="20"/>
  </w:num>
  <w:num w:numId="16">
    <w:abstractNumId w:val="39"/>
  </w:num>
  <w:num w:numId="17">
    <w:abstractNumId w:val="3"/>
  </w:num>
  <w:num w:numId="18">
    <w:abstractNumId w:val="18"/>
  </w:num>
  <w:num w:numId="19">
    <w:abstractNumId w:val="15"/>
  </w:num>
  <w:num w:numId="20">
    <w:abstractNumId w:val="5"/>
  </w:num>
  <w:num w:numId="21">
    <w:abstractNumId w:val="48"/>
  </w:num>
  <w:num w:numId="22">
    <w:abstractNumId w:val="17"/>
  </w:num>
  <w:num w:numId="23">
    <w:abstractNumId w:val="21"/>
  </w:num>
  <w:num w:numId="24">
    <w:abstractNumId w:val="41"/>
  </w:num>
  <w:num w:numId="25">
    <w:abstractNumId w:val="24"/>
  </w:num>
  <w:num w:numId="26">
    <w:abstractNumId w:val="6"/>
  </w:num>
  <w:num w:numId="27">
    <w:abstractNumId w:val="27"/>
  </w:num>
  <w:num w:numId="28">
    <w:abstractNumId w:val="9"/>
  </w:num>
  <w:num w:numId="29">
    <w:abstractNumId w:val="49"/>
  </w:num>
  <w:num w:numId="30">
    <w:abstractNumId w:val="34"/>
  </w:num>
  <w:num w:numId="31">
    <w:abstractNumId w:val="7"/>
  </w:num>
  <w:num w:numId="32">
    <w:abstractNumId w:val="14"/>
  </w:num>
  <w:num w:numId="33">
    <w:abstractNumId w:val="23"/>
  </w:num>
  <w:num w:numId="34">
    <w:abstractNumId w:val="29"/>
  </w:num>
  <w:num w:numId="35">
    <w:abstractNumId w:val="28"/>
  </w:num>
  <w:num w:numId="36">
    <w:abstractNumId w:val="42"/>
  </w:num>
  <w:num w:numId="37">
    <w:abstractNumId w:val="43"/>
  </w:num>
  <w:num w:numId="38">
    <w:abstractNumId w:val="22"/>
  </w:num>
  <w:num w:numId="39">
    <w:abstractNumId w:val="51"/>
  </w:num>
  <w:num w:numId="40">
    <w:abstractNumId w:val="19"/>
  </w:num>
  <w:num w:numId="41">
    <w:abstractNumId w:val="50"/>
  </w:num>
  <w:num w:numId="42">
    <w:abstractNumId w:val="46"/>
  </w:num>
  <w:num w:numId="43">
    <w:abstractNumId w:val="11"/>
  </w:num>
  <w:num w:numId="44">
    <w:abstractNumId w:val="32"/>
  </w:num>
  <w:num w:numId="45">
    <w:abstractNumId w:val="4"/>
  </w:num>
  <w:num w:numId="46">
    <w:abstractNumId w:val="35"/>
  </w:num>
  <w:num w:numId="47">
    <w:abstractNumId w:val="8"/>
  </w:num>
  <w:num w:numId="48">
    <w:abstractNumId w:val="0"/>
  </w:num>
  <w:num w:numId="49">
    <w:abstractNumId w:val="31"/>
  </w:num>
  <w:num w:numId="50">
    <w:abstractNumId w:val="37"/>
  </w:num>
  <w:num w:numId="51">
    <w:abstractNumId w:val="16"/>
  </w:num>
  <w:num w:numId="52">
    <w:abstractNumId w:val="38"/>
  </w:num>
  <w:numIdMacAtCleanup w:val="52"/>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Janik Vonrotz">
    <w15:presenceInfo w15:providerId="Windows Live" w15:userId="c4ced53321dafa5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1"/>
  <w:revisionView w:markup="0"/>
  <w:trackRevisions/>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454E7"/>
    <w:rsid w:val="00002FBC"/>
    <w:rsid w:val="00005D54"/>
    <w:rsid w:val="000220FE"/>
    <w:rsid w:val="000268F4"/>
    <w:rsid w:val="00026F5D"/>
    <w:rsid w:val="00042227"/>
    <w:rsid w:val="00043AE9"/>
    <w:rsid w:val="0004601B"/>
    <w:rsid w:val="000535C5"/>
    <w:rsid w:val="000751CE"/>
    <w:rsid w:val="00083549"/>
    <w:rsid w:val="00083758"/>
    <w:rsid w:val="00084519"/>
    <w:rsid w:val="000910D7"/>
    <w:rsid w:val="00093F6A"/>
    <w:rsid w:val="000A2FE4"/>
    <w:rsid w:val="000B01B9"/>
    <w:rsid w:val="000B57D5"/>
    <w:rsid w:val="000C6FAF"/>
    <w:rsid w:val="000D6BCF"/>
    <w:rsid w:val="000F3E9D"/>
    <w:rsid w:val="00105A77"/>
    <w:rsid w:val="00113261"/>
    <w:rsid w:val="00123AA3"/>
    <w:rsid w:val="0012666D"/>
    <w:rsid w:val="00137328"/>
    <w:rsid w:val="0013764E"/>
    <w:rsid w:val="001454E7"/>
    <w:rsid w:val="0014599F"/>
    <w:rsid w:val="001462E1"/>
    <w:rsid w:val="00147327"/>
    <w:rsid w:val="00147E9B"/>
    <w:rsid w:val="00154213"/>
    <w:rsid w:val="00154855"/>
    <w:rsid w:val="00161978"/>
    <w:rsid w:val="00165F5A"/>
    <w:rsid w:val="001767DC"/>
    <w:rsid w:val="001B56C4"/>
    <w:rsid w:val="001C1873"/>
    <w:rsid w:val="001D55AA"/>
    <w:rsid w:val="001D71F0"/>
    <w:rsid w:val="001F3C02"/>
    <w:rsid w:val="001F4AC1"/>
    <w:rsid w:val="0022232F"/>
    <w:rsid w:val="002229B8"/>
    <w:rsid w:val="0022323E"/>
    <w:rsid w:val="002304A5"/>
    <w:rsid w:val="00236A16"/>
    <w:rsid w:val="00251D64"/>
    <w:rsid w:val="00257FB3"/>
    <w:rsid w:val="00260683"/>
    <w:rsid w:val="00261993"/>
    <w:rsid w:val="0026682E"/>
    <w:rsid w:val="00281F2E"/>
    <w:rsid w:val="00287232"/>
    <w:rsid w:val="002904F2"/>
    <w:rsid w:val="00291DA0"/>
    <w:rsid w:val="00292CB7"/>
    <w:rsid w:val="002B2EB4"/>
    <w:rsid w:val="002B63E6"/>
    <w:rsid w:val="002D023A"/>
    <w:rsid w:val="002D0453"/>
    <w:rsid w:val="002E73E8"/>
    <w:rsid w:val="002E7C74"/>
    <w:rsid w:val="002F1303"/>
    <w:rsid w:val="002F26A6"/>
    <w:rsid w:val="002F35F4"/>
    <w:rsid w:val="002F4B63"/>
    <w:rsid w:val="0030619A"/>
    <w:rsid w:val="0030780C"/>
    <w:rsid w:val="003267C8"/>
    <w:rsid w:val="00327884"/>
    <w:rsid w:val="00346B74"/>
    <w:rsid w:val="003522DE"/>
    <w:rsid w:val="00352D12"/>
    <w:rsid w:val="00353ADB"/>
    <w:rsid w:val="003628EB"/>
    <w:rsid w:val="00362E5A"/>
    <w:rsid w:val="00367B39"/>
    <w:rsid w:val="003B62E4"/>
    <w:rsid w:val="003B6519"/>
    <w:rsid w:val="003D19BB"/>
    <w:rsid w:val="003D362A"/>
    <w:rsid w:val="003E4B4C"/>
    <w:rsid w:val="004124D3"/>
    <w:rsid w:val="004242F8"/>
    <w:rsid w:val="00427152"/>
    <w:rsid w:val="0042782E"/>
    <w:rsid w:val="00432310"/>
    <w:rsid w:val="00444E62"/>
    <w:rsid w:val="0044761C"/>
    <w:rsid w:val="00454881"/>
    <w:rsid w:val="004673A0"/>
    <w:rsid w:val="00472FAF"/>
    <w:rsid w:val="004735B1"/>
    <w:rsid w:val="00482535"/>
    <w:rsid w:val="00485C7C"/>
    <w:rsid w:val="0049706B"/>
    <w:rsid w:val="004B30E4"/>
    <w:rsid w:val="004C0CFA"/>
    <w:rsid w:val="004C1E86"/>
    <w:rsid w:val="004C2332"/>
    <w:rsid w:val="004E4925"/>
    <w:rsid w:val="004F3099"/>
    <w:rsid w:val="004F55B5"/>
    <w:rsid w:val="00505C0A"/>
    <w:rsid w:val="00505D34"/>
    <w:rsid w:val="00511F9C"/>
    <w:rsid w:val="00515822"/>
    <w:rsid w:val="00515DE7"/>
    <w:rsid w:val="005165B4"/>
    <w:rsid w:val="005304AD"/>
    <w:rsid w:val="0054199E"/>
    <w:rsid w:val="00571572"/>
    <w:rsid w:val="005A3E78"/>
    <w:rsid w:val="005A770C"/>
    <w:rsid w:val="005B0058"/>
    <w:rsid w:val="005B0627"/>
    <w:rsid w:val="005B59C8"/>
    <w:rsid w:val="005B5F73"/>
    <w:rsid w:val="005B7DEA"/>
    <w:rsid w:val="005D00E3"/>
    <w:rsid w:val="005D06E7"/>
    <w:rsid w:val="005F0B39"/>
    <w:rsid w:val="00600406"/>
    <w:rsid w:val="00605389"/>
    <w:rsid w:val="00607109"/>
    <w:rsid w:val="00635EB3"/>
    <w:rsid w:val="00645EB9"/>
    <w:rsid w:val="006536E7"/>
    <w:rsid w:val="00666C4F"/>
    <w:rsid w:val="00667DCC"/>
    <w:rsid w:val="006A03C4"/>
    <w:rsid w:val="006A6B47"/>
    <w:rsid w:val="006B1EB7"/>
    <w:rsid w:val="006C7E02"/>
    <w:rsid w:val="006D149A"/>
    <w:rsid w:val="006D452A"/>
    <w:rsid w:val="006D4874"/>
    <w:rsid w:val="006D577F"/>
    <w:rsid w:val="006D5CFA"/>
    <w:rsid w:val="006E2B3D"/>
    <w:rsid w:val="006E3900"/>
    <w:rsid w:val="006E4AB5"/>
    <w:rsid w:val="006E788D"/>
    <w:rsid w:val="006F174D"/>
    <w:rsid w:val="0070215D"/>
    <w:rsid w:val="007045A2"/>
    <w:rsid w:val="007265DF"/>
    <w:rsid w:val="00730056"/>
    <w:rsid w:val="00732A5C"/>
    <w:rsid w:val="00747BC4"/>
    <w:rsid w:val="0077074A"/>
    <w:rsid w:val="007731F9"/>
    <w:rsid w:val="0077413A"/>
    <w:rsid w:val="00775657"/>
    <w:rsid w:val="00776356"/>
    <w:rsid w:val="00782F94"/>
    <w:rsid w:val="007857B3"/>
    <w:rsid w:val="007877EB"/>
    <w:rsid w:val="00794224"/>
    <w:rsid w:val="00795825"/>
    <w:rsid w:val="007A2667"/>
    <w:rsid w:val="007A658E"/>
    <w:rsid w:val="007A735E"/>
    <w:rsid w:val="007C022E"/>
    <w:rsid w:val="007E2F99"/>
    <w:rsid w:val="007E37FA"/>
    <w:rsid w:val="007F40F0"/>
    <w:rsid w:val="00800026"/>
    <w:rsid w:val="00801592"/>
    <w:rsid w:val="008168DB"/>
    <w:rsid w:val="0083794A"/>
    <w:rsid w:val="0084026A"/>
    <w:rsid w:val="008425F8"/>
    <w:rsid w:val="00847B6C"/>
    <w:rsid w:val="008518A2"/>
    <w:rsid w:val="0085318D"/>
    <w:rsid w:val="00866607"/>
    <w:rsid w:val="00872BB4"/>
    <w:rsid w:val="008843A2"/>
    <w:rsid w:val="0088722C"/>
    <w:rsid w:val="00895AAB"/>
    <w:rsid w:val="008B09FB"/>
    <w:rsid w:val="008C1D45"/>
    <w:rsid w:val="008E06FD"/>
    <w:rsid w:val="008F12A3"/>
    <w:rsid w:val="008F49B3"/>
    <w:rsid w:val="008F4A6C"/>
    <w:rsid w:val="008F6DFC"/>
    <w:rsid w:val="00914F61"/>
    <w:rsid w:val="0091615A"/>
    <w:rsid w:val="00916539"/>
    <w:rsid w:val="00920527"/>
    <w:rsid w:val="009226F0"/>
    <w:rsid w:val="009236C2"/>
    <w:rsid w:val="009517ED"/>
    <w:rsid w:val="009556ED"/>
    <w:rsid w:val="00956FD1"/>
    <w:rsid w:val="009735D7"/>
    <w:rsid w:val="00974E58"/>
    <w:rsid w:val="00976C09"/>
    <w:rsid w:val="009844B8"/>
    <w:rsid w:val="009878BB"/>
    <w:rsid w:val="00994B6C"/>
    <w:rsid w:val="009B2FE6"/>
    <w:rsid w:val="009F1D46"/>
    <w:rsid w:val="00A06276"/>
    <w:rsid w:val="00A1009F"/>
    <w:rsid w:val="00A1669B"/>
    <w:rsid w:val="00A17A51"/>
    <w:rsid w:val="00A21901"/>
    <w:rsid w:val="00A35114"/>
    <w:rsid w:val="00A64D97"/>
    <w:rsid w:val="00A840F5"/>
    <w:rsid w:val="00A84FDB"/>
    <w:rsid w:val="00A854B0"/>
    <w:rsid w:val="00A8646E"/>
    <w:rsid w:val="00A91727"/>
    <w:rsid w:val="00A93851"/>
    <w:rsid w:val="00A957A9"/>
    <w:rsid w:val="00A96BB4"/>
    <w:rsid w:val="00AA0054"/>
    <w:rsid w:val="00AA6B65"/>
    <w:rsid w:val="00AC52CB"/>
    <w:rsid w:val="00AE1A6C"/>
    <w:rsid w:val="00AE26F2"/>
    <w:rsid w:val="00AF6ABA"/>
    <w:rsid w:val="00B054B8"/>
    <w:rsid w:val="00B06472"/>
    <w:rsid w:val="00B1403D"/>
    <w:rsid w:val="00B152FC"/>
    <w:rsid w:val="00B210D6"/>
    <w:rsid w:val="00B33381"/>
    <w:rsid w:val="00B33753"/>
    <w:rsid w:val="00B43374"/>
    <w:rsid w:val="00B57AB0"/>
    <w:rsid w:val="00B8068A"/>
    <w:rsid w:val="00BA036B"/>
    <w:rsid w:val="00BA7745"/>
    <w:rsid w:val="00BB6C94"/>
    <w:rsid w:val="00BC1DCC"/>
    <w:rsid w:val="00BD2F77"/>
    <w:rsid w:val="00BD4B92"/>
    <w:rsid w:val="00BD6077"/>
    <w:rsid w:val="00BE14CE"/>
    <w:rsid w:val="00BE3C64"/>
    <w:rsid w:val="00C07AC1"/>
    <w:rsid w:val="00C45D95"/>
    <w:rsid w:val="00C512A1"/>
    <w:rsid w:val="00C51415"/>
    <w:rsid w:val="00C61361"/>
    <w:rsid w:val="00C75FDC"/>
    <w:rsid w:val="00C912D2"/>
    <w:rsid w:val="00C94E51"/>
    <w:rsid w:val="00CA4529"/>
    <w:rsid w:val="00CC02D3"/>
    <w:rsid w:val="00CC0BC3"/>
    <w:rsid w:val="00CC1CFF"/>
    <w:rsid w:val="00CC5194"/>
    <w:rsid w:val="00CD0638"/>
    <w:rsid w:val="00D06910"/>
    <w:rsid w:val="00D100DF"/>
    <w:rsid w:val="00D1341D"/>
    <w:rsid w:val="00D15AF9"/>
    <w:rsid w:val="00D178E1"/>
    <w:rsid w:val="00D86D47"/>
    <w:rsid w:val="00D96F4E"/>
    <w:rsid w:val="00DA1242"/>
    <w:rsid w:val="00DB293F"/>
    <w:rsid w:val="00DC2D84"/>
    <w:rsid w:val="00DF50E1"/>
    <w:rsid w:val="00E03B36"/>
    <w:rsid w:val="00E1019C"/>
    <w:rsid w:val="00E215C9"/>
    <w:rsid w:val="00E2164E"/>
    <w:rsid w:val="00E3647B"/>
    <w:rsid w:val="00E513BF"/>
    <w:rsid w:val="00E54F7D"/>
    <w:rsid w:val="00E579DA"/>
    <w:rsid w:val="00E65EB8"/>
    <w:rsid w:val="00E777C1"/>
    <w:rsid w:val="00E83E1C"/>
    <w:rsid w:val="00E857B3"/>
    <w:rsid w:val="00E914E8"/>
    <w:rsid w:val="00E927D8"/>
    <w:rsid w:val="00EB1EBD"/>
    <w:rsid w:val="00ED19D4"/>
    <w:rsid w:val="00ED405A"/>
    <w:rsid w:val="00EE674C"/>
    <w:rsid w:val="00F11506"/>
    <w:rsid w:val="00F20316"/>
    <w:rsid w:val="00F223E3"/>
    <w:rsid w:val="00F313A7"/>
    <w:rsid w:val="00F363B1"/>
    <w:rsid w:val="00F37B6A"/>
    <w:rsid w:val="00F41A40"/>
    <w:rsid w:val="00F41C26"/>
    <w:rsid w:val="00F43325"/>
    <w:rsid w:val="00F525CC"/>
    <w:rsid w:val="00F70A3D"/>
    <w:rsid w:val="00FA5F74"/>
    <w:rsid w:val="00FB5EC9"/>
    <w:rsid w:val="00FB6114"/>
    <w:rsid w:val="00FC01C1"/>
    <w:rsid w:val="00FC031D"/>
    <w:rsid w:val="00FC35E3"/>
    <w:rsid w:val="00FC7A3C"/>
    <w:rsid w:val="00FD4978"/>
    <w:rsid w:val="00FD6E5D"/>
    <w:rsid w:val="00FF17E7"/>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560979"/>
  <w15:chartTrackingRefBased/>
  <w15:docId w15:val="{99E628B3-F7DF-412A-B2C0-768D87B700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1"/>
        <w:szCs w:val="21"/>
        <w:lang w:val="de-CH" w:eastAsia="en-US" w:bidi="ar-SA"/>
      </w:rPr>
    </w:rPrDefault>
    <w:pPrDefault>
      <w:pPr>
        <w:spacing w:after="160" w:line="312"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9236C2"/>
    <w:pPr>
      <w:jc w:val="both"/>
    </w:pPr>
  </w:style>
  <w:style w:type="paragraph" w:styleId="berschrift1">
    <w:name w:val="heading 1"/>
    <w:basedOn w:val="Standard"/>
    <w:next w:val="Standard"/>
    <w:link w:val="berschrift1Zchn"/>
    <w:uiPriority w:val="9"/>
    <w:qFormat/>
    <w:rsid w:val="00DA1242"/>
    <w:pPr>
      <w:keepNext/>
      <w:keepLines/>
      <w:numPr>
        <w:numId w:val="18"/>
      </w:numPr>
      <w:spacing w:before="80" w:after="80" w:line="240" w:lineRule="auto"/>
      <w:outlineLvl w:val="0"/>
      <w:pPrChange w:id="0" w:author="Janik Vonrotz" w:date="2016-01-04T19:04:00Z">
        <w:pPr>
          <w:keepNext/>
          <w:keepLines/>
          <w:numPr>
            <w:numId w:val="18"/>
          </w:numPr>
          <w:pBdr>
            <w:left w:val="single" w:sz="12" w:space="12" w:color="ED7D31" w:themeColor="accent2"/>
          </w:pBdr>
          <w:spacing w:before="80" w:after="80"/>
          <w:ind w:left="432" w:hanging="432"/>
          <w:jc w:val="both"/>
          <w:outlineLvl w:val="0"/>
        </w:pPr>
      </w:pPrChange>
    </w:pPr>
    <w:rPr>
      <w:rFonts w:asciiTheme="majorHAnsi" w:eastAsiaTheme="majorEastAsia" w:hAnsiTheme="majorHAnsi" w:cstheme="majorBidi"/>
      <w:caps/>
      <w:spacing w:val="10"/>
      <w:sz w:val="36"/>
      <w:szCs w:val="36"/>
      <w:rPrChange w:id="0" w:author="Janik Vonrotz" w:date="2016-01-04T19:04:00Z">
        <w:rPr>
          <w:rFonts w:asciiTheme="majorHAnsi" w:eastAsiaTheme="majorEastAsia" w:hAnsiTheme="majorHAnsi" w:cstheme="majorBidi"/>
          <w:caps/>
          <w:spacing w:val="10"/>
          <w:sz w:val="36"/>
          <w:szCs w:val="36"/>
          <w:lang w:val="de-CH" w:eastAsia="en-US" w:bidi="ar-SA"/>
        </w:rPr>
      </w:rPrChange>
    </w:rPr>
  </w:style>
  <w:style w:type="paragraph" w:styleId="berschrift2">
    <w:name w:val="heading 2"/>
    <w:basedOn w:val="Standard"/>
    <w:next w:val="Standard"/>
    <w:link w:val="berschrift2Zchn"/>
    <w:uiPriority w:val="9"/>
    <w:unhideWhenUsed/>
    <w:qFormat/>
    <w:rsid w:val="006F174D"/>
    <w:pPr>
      <w:keepNext/>
      <w:keepLines/>
      <w:numPr>
        <w:ilvl w:val="1"/>
        <w:numId w:val="18"/>
      </w:numPr>
      <w:spacing w:before="120" w:after="0" w:line="240" w:lineRule="auto"/>
      <w:outlineLvl w:val="1"/>
    </w:pPr>
    <w:rPr>
      <w:rFonts w:asciiTheme="majorHAnsi" w:eastAsiaTheme="majorEastAsia" w:hAnsiTheme="majorHAnsi" w:cstheme="majorBidi"/>
      <w:sz w:val="36"/>
      <w:szCs w:val="36"/>
      <w:lang w:val="en-GB"/>
    </w:rPr>
  </w:style>
  <w:style w:type="paragraph" w:styleId="berschrift3">
    <w:name w:val="heading 3"/>
    <w:basedOn w:val="Standard"/>
    <w:next w:val="Standard"/>
    <w:link w:val="berschrift3Zchn"/>
    <w:uiPriority w:val="9"/>
    <w:unhideWhenUsed/>
    <w:qFormat/>
    <w:rsid w:val="007045A2"/>
    <w:pPr>
      <w:keepNext/>
      <w:keepLines/>
      <w:numPr>
        <w:ilvl w:val="2"/>
        <w:numId w:val="18"/>
      </w:numPr>
      <w:spacing w:before="80" w:after="0" w:line="240" w:lineRule="auto"/>
      <w:outlineLvl w:val="2"/>
    </w:pPr>
    <w:rPr>
      <w:rFonts w:asciiTheme="majorHAnsi" w:eastAsiaTheme="majorEastAsia" w:hAnsiTheme="majorHAnsi" w:cstheme="majorBidi"/>
      <w:caps/>
      <w:sz w:val="28"/>
      <w:szCs w:val="28"/>
    </w:rPr>
  </w:style>
  <w:style w:type="paragraph" w:styleId="berschrift4">
    <w:name w:val="heading 4"/>
    <w:basedOn w:val="Standard"/>
    <w:next w:val="Standard"/>
    <w:link w:val="berschrift4Zchn"/>
    <w:uiPriority w:val="9"/>
    <w:unhideWhenUsed/>
    <w:qFormat/>
    <w:rsid w:val="007045A2"/>
    <w:pPr>
      <w:keepNext/>
      <w:keepLines/>
      <w:numPr>
        <w:ilvl w:val="3"/>
        <w:numId w:val="18"/>
      </w:numPr>
      <w:spacing w:before="80" w:after="0" w:line="240" w:lineRule="auto"/>
      <w:outlineLvl w:val="3"/>
    </w:pPr>
    <w:rPr>
      <w:rFonts w:asciiTheme="majorHAnsi" w:eastAsiaTheme="majorEastAsia" w:hAnsiTheme="majorHAnsi" w:cstheme="majorBidi"/>
      <w:i/>
      <w:iCs/>
      <w:sz w:val="28"/>
      <w:szCs w:val="28"/>
    </w:rPr>
  </w:style>
  <w:style w:type="paragraph" w:styleId="berschrift5">
    <w:name w:val="heading 5"/>
    <w:basedOn w:val="Standard"/>
    <w:next w:val="Standard"/>
    <w:link w:val="berschrift5Zchn"/>
    <w:uiPriority w:val="9"/>
    <w:semiHidden/>
    <w:unhideWhenUsed/>
    <w:qFormat/>
    <w:rsid w:val="007045A2"/>
    <w:pPr>
      <w:keepNext/>
      <w:keepLines/>
      <w:numPr>
        <w:ilvl w:val="4"/>
        <w:numId w:val="18"/>
      </w:numPr>
      <w:spacing w:before="80" w:after="0" w:line="240" w:lineRule="auto"/>
      <w:outlineLvl w:val="4"/>
    </w:pPr>
    <w:rPr>
      <w:rFonts w:asciiTheme="majorHAnsi" w:eastAsiaTheme="majorEastAsia" w:hAnsiTheme="majorHAnsi" w:cstheme="majorBidi"/>
      <w:sz w:val="24"/>
      <w:szCs w:val="24"/>
    </w:rPr>
  </w:style>
  <w:style w:type="paragraph" w:styleId="berschrift6">
    <w:name w:val="heading 6"/>
    <w:basedOn w:val="Standard"/>
    <w:next w:val="Standard"/>
    <w:link w:val="berschrift6Zchn"/>
    <w:uiPriority w:val="9"/>
    <w:semiHidden/>
    <w:unhideWhenUsed/>
    <w:qFormat/>
    <w:rsid w:val="007045A2"/>
    <w:pPr>
      <w:keepNext/>
      <w:keepLines/>
      <w:numPr>
        <w:ilvl w:val="5"/>
        <w:numId w:val="18"/>
      </w:numPr>
      <w:spacing w:before="80" w:after="0" w:line="240" w:lineRule="auto"/>
      <w:outlineLvl w:val="5"/>
    </w:pPr>
    <w:rPr>
      <w:rFonts w:asciiTheme="majorHAnsi" w:eastAsiaTheme="majorEastAsia" w:hAnsiTheme="majorHAnsi" w:cstheme="majorBidi"/>
      <w:i/>
      <w:iCs/>
      <w:sz w:val="24"/>
      <w:szCs w:val="24"/>
    </w:rPr>
  </w:style>
  <w:style w:type="paragraph" w:styleId="berschrift7">
    <w:name w:val="heading 7"/>
    <w:basedOn w:val="Standard"/>
    <w:next w:val="Standard"/>
    <w:link w:val="berschrift7Zchn"/>
    <w:uiPriority w:val="9"/>
    <w:semiHidden/>
    <w:unhideWhenUsed/>
    <w:qFormat/>
    <w:rsid w:val="007045A2"/>
    <w:pPr>
      <w:keepNext/>
      <w:keepLines/>
      <w:numPr>
        <w:ilvl w:val="6"/>
        <w:numId w:val="18"/>
      </w:numPr>
      <w:spacing w:before="80" w:after="0" w:line="240" w:lineRule="auto"/>
      <w:outlineLvl w:val="6"/>
    </w:pPr>
    <w:rPr>
      <w:rFonts w:asciiTheme="majorHAnsi" w:eastAsiaTheme="majorEastAsia" w:hAnsiTheme="majorHAnsi" w:cstheme="majorBidi"/>
      <w:color w:val="595959" w:themeColor="text1" w:themeTint="A6"/>
      <w:sz w:val="24"/>
      <w:szCs w:val="24"/>
    </w:rPr>
  </w:style>
  <w:style w:type="paragraph" w:styleId="berschrift8">
    <w:name w:val="heading 8"/>
    <w:basedOn w:val="Standard"/>
    <w:next w:val="Standard"/>
    <w:link w:val="berschrift8Zchn"/>
    <w:uiPriority w:val="9"/>
    <w:semiHidden/>
    <w:unhideWhenUsed/>
    <w:qFormat/>
    <w:rsid w:val="007045A2"/>
    <w:pPr>
      <w:keepNext/>
      <w:keepLines/>
      <w:numPr>
        <w:ilvl w:val="7"/>
        <w:numId w:val="18"/>
      </w:numPr>
      <w:spacing w:before="80" w:after="0" w:line="240" w:lineRule="auto"/>
      <w:outlineLvl w:val="7"/>
    </w:pPr>
    <w:rPr>
      <w:rFonts w:asciiTheme="majorHAnsi" w:eastAsiaTheme="majorEastAsia" w:hAnsiTheme="majorHAnsi" w:cstheme="majorBidi"/>
      <w:caps/>
    </w:rPr>
  </w:style>
  <w:style w:type="paragraph" w:styleId="berschrift9">
    <w:name w:val="heading 9"/>
    <w:basedOn w:val="Standard"/>
    <w:next w:val="Standard"/>
    <w:link w:val="berschrift9Zchn"/>
    <w:uiPriority w:val="9"/>
    <w:semiHidden/>
    <w:unhideWhenUsed/>
    <w:qFormat/>
    <w:rsid w:val="007045A2"/>
    <w:pPr>
      <w:keepNext/>
      <w:keepLines/>
      <w:numPr>
        <w:ilvl w:val="8"/>
        <w:numId w:val="18"/>
      </w:numPr>
      <w:spacing w:before="80" w:after="0" w:line="240" w:lineRule="auto"/>
      <w:outlineLvl w:val="8"/>
    </w:pPr>
    <w:rPr>
      <w:rFonts w:asciiTheme="majorHAnsi" w:eastAsiaTheme="majorEastAsia" w:hAnsiTheme="majorHAnsi" w:cstheme="majorBidi"/>
      <w:i/>
      <w:iCs/>
      <w:caps/>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Titel">
    <w:name w:val="Title"/>
    <w:basedOn w:val="Standard"/>
    <w:next w:val="Standard"/>
    <w:link w:val="TitelZchn"/>
    <w:uiPriority w:val="10"/>
    <w:qFormat/>
    <w:rsid w:val="007045A2"/>
    <w:pPr>
      <w:spacing w:after="0" w:line="240" w:lineRule="auto"/>
      <w:contextualSpacing/>
    </w:pPr>
    <w:rPr>
      <w:rFonts w:asciiTheme="majorHAnsi" w:eastAsiaTheme="majorEastAsia" w:hAnsiTheme="majorHAnsi" w:cstheme="majorBidi"/>
      <w:caps/>
      <w:spacing w:val="40"/>
      <w:sz w:val="76"/>
      <w:szCs w:val="76"/>
    </w:rPr>
  </w:style>
  <w:style w:type="character" w:customStyle="1" w:styleId="TitelZchn">
    <w:name w:val="Titel Zchn"/>
    <w:basedOn w:val="Absatz-Standardschriftart"/>
    <w:link w:val="Titel"/>
    <w:uiPriority w:val="10"/>
    <w:rsid w:val="007045A2"/>
    <w:rPr>
      <w:rFonts w:asciiTheme="majorHAnsi" w:eastAsiaTheme="majorEastAsia" w:hAnsiTheme="majorHAnsi" w:cstheme="majorBidi"/>
      <w:caps/>
      <w:spacing w:val="40"/>
      <w:sz w:val="76"/>
      <w:szCs w:val="76"/>
    </w:rPr>
  </w:style>
  <w:style w:type="character" w:customStyle="1" w:styleId="berschrift1Zchn">
    <w:name w:val="Überschrift 1 Zchn"/>
    <w:basedOn w:val="Absatz-Standardschriftart"/>
    <w:link w:val="berschrift1"/>
    <w:uiPriority w:val="9"/>
    <w:rsid w:val="00DA1242"/>
    <w:rPr>
      <w:rFonts w:asciiTheme="majorHAnsi" w:eastAsiaTheme="majorEastAsia" w:hAnsiTheme="majorHAnsi" w:cstheme="majorBidi"/>
      <w:caps/>
      <w:spacing w:val="10"/>
      <w:sz w:val="36"/>
      <w:szCs w:val="36"/>
    </w:rPr>
  </w:style>
  <w:style w:type="character" w:customStyle="1" w:styleId="berschrift2Zchn">
    <w:name w:val="Überschrift 2 Zchn"/>
    <w:basedOn w:val="Absatz-Standardschriftart"/>
    <w:link w:val="berschrift2"/>
    <w:uiPriority w:val="9"/>
    <w:rsid w:val="006F174D"/>
    <w:rPr>
      <w:rFonts w:asciiTheme="majorHAnsi" w:eastAsiaTheme="majorEastAsia" w:hAnsiTheme="majorHAnsi" w:cstheme="majorBidi"/>
      <w:sz w:val="36"/>
      <w:szCs w:val="36"/>
      <w:lang w:val="en-GB"/>
    </w:rPr>
  </w:style>
  <w:style w:type="character" w:customStyle="1" w:styleId="berschrift3Zchn">
    <w:name w:val="Überschrift 3 Zchn"/>
    <w:basedOn w:val="Absatz-Standardschriftart"/>
    <w:link w:val="berschrift3"/>
    <w:uiPriority w:val="9"/>
    <w:rsid w:val="007045A2"/>
    <w:rPr>
      <w:rFonts w:asciiTheme="majorHAnsi" w:eastAsiaTheme="majorEastAsia" w:hAnsiTheme="majorHAnsi" w:cstheme="majorBidi"/>
      <w:caps/>
      <w:sz w:val="28"/>
      <w:szCs w:val="28"/>
    </w:rPr>
  </w:style>
  <w:style w:type="character" w:customStyle="1" w:styleId="berschrift4Zchn">
    <w:name w:val="Überschrift 4 Zchn"/>
    <w:basedOn w:val="Absatz-Standardschriftart"/>
    <w:link w:val="berschrift4"/>
    <w:uiPriority w:val="9"/>
    <w:rsid w:val="007045A2"/>
    <w:rPr>
      <w:rFonts w:asciiTheme="majorHAnsi" w:eastAsiaTheme="majorEastAsia" w:hAnsiTheme="majorHAnsi" w:cstheme="majorBidi"/>
      <w:i/>
      <w:iCs/>
      <w:sz w:val="28"/>
      <w:szCs w:val="28"/>
    </w:rPr>
  </w:style>
  <w:style w:type="character" w:customStyle="1" w:styleId="berschrift5Zchn">
    <w:name w:val="Überschrift 5 Zchn"/>
    <w:basedOn w:val="Absatz-Standardschriftart"/>
    <w:link w:val="berschrift5"/>
    <w:uiPriority w:val="9"/>
    <w:semiHidden/>
    <w:rsid w:val="007045A2"/>
    <w:rPr>
      <w:rFonts w:asciiTheme="majorHAnsi" w:eastAsiaTheme="majorEastAsia" w:hAnsiTheme="majorHAnsi" w:cstheme="majorBidi"/>
      <w:sz w:val="24"/>
      <w:szCs w:val="24"/>
    </w:rPr>
  </w:style>
  <w:style w:type="character" w:customStyle="1" w:styleId="berschrift6Zchn">
    <w:name w:val="Überschrift 6 Zchn"/>
    <w:basedOn w:val="Absatz-Standardschriftart"/>
    <w:link w:val="berschrift6"/>
    <w:uiPriority w:val="9"/>
    <w:semiHidden/>
    <w:rsid w:val="007045A2"/>
    <w:rPr>
      <w:rFonts w:asciiTheme="majorHAnsi" w:eastAsiaTheme="majorEastAsia" w:hAnsiTheme="majorHAnsi" w:cstheme="majorBidi"/>
      <w:i/>
      <w:iCs/>
      <w:sz w:val="24"/>
      <w:szCs w:val="24"/>
    </w:rPr>
  </w:style>
  <w:style w:type="character" w:customStyle="1" w:styleId="berschrift7Zchn">
    <w:name w:val="Überschrift 7 Zchn"/>
    <w:basedOn w:val="Absatz-Standardschriftart"/>
    <w:link w:val="berschrift7"/>
    <w:uiPriority w:val="9"/>
    <w:semiHidden/>
    <w:rsid w:val="007045A2"/>
    <w:rPr>
      <w:rFonts w:asciiTheme="majorHAnsi" w:eastAsiaTheme="majorEastAsia" w:hAnsiTheme="majorHAnsi" w:cstheme="majorBidi"/>
      <w:color w:val="595959" w:themeColor="text1" w:themeTint="A6"/>
      <w:sz w:val="24"/>
      <w:szCs w:val="24"/>
    </w:rPr>
  </w:style>
  <w:style w:type="character" w:customStyle="1" w:styleId="berschrift8Zchn">
    <w:name w:val="Überschrift 8 Zchn"/>
    <w:basedOn w:val="Absatz-Standardschriftart"/>
    <w:link w:val="berschrift8"/>
    <w:uiPriority w:val="9"/>
    <w:semiHidden/>
    <w:rsid w:val="007045A2"/>
    <w:rPr>
      <w:rFonts w:asciiTheme="majorHAnsi" w:eastAsiaTheme="majorEastAsia" w:hAnsiTheme="majorHAnsi" w:cstheme="majorBidi"/>
      <w:caps/>
    </w:rPr>
  </w:style>
  <w:style w:type="character" w:customStyle="1" w:styleId="berschrift9Zchn">
    <w:name w:val="Überschrift 9 Zchn"/>
    <w:basedOn w:val="Absatz-Standardschriftart"/>
    <w:link w:val="berschrift9"/>
    <w:uiPriority w:val="9"/>
    <w:semiHidden/>
    <w:rsid w:val="007045A2"/>
    <w:rPr>
      <w:rFonts w:asciiTheme="majorHAnsi" w:eastAsiaTheme="majorEastAsia" w:hAnsiTheme="majorHAnsi" w:cstheme="majorBidi"/>
      <w:i/>
      <w:iCs/>
      <w:caps/>
    </w:rPr>
  </w:style>
  <w:style w:type="table" w:styleId="Tabellenraster">
    <w:name w:val="Table Grid"/>
    <w:basedOn w:val="NormaleTabelle"/>
    <w:uiPriority w:val="39"/>
    <w:rsid w:val="001454E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enabsatz">
    <w:name w:val="List Paragraph"/>
    <w:basedOn w:val="Standard"/>
    <w:uiPriority w:val="34"/>
    <w:qFormat/>
    <w:rsid w:val="00FA5F74"/>
    <w:pPr>
      <w:ind w:left="720"/>
      <w:contextualSpacing/>
    </w:pPr>
  </w:style>
  <w:style w:type="paragraph" w:styleId="Inhaltsverzeichnisberschrift">
    <w:name w:val="TOC Heading"/>
    <w:basedOn w:val="berschrift1"/>
    <w:next w:val="Standard"/>
    <w:uiPriority w:val="39"/>
    <w:unhideWhenUsed/>
    <w:qFormat/>
    <w:rsid w:val="007045A2"/>
    <w:pPr>
      <w:outlineLvl w:val="9"/>
    </w:pPr>
  </w:style>
  <w:style w:type="paragraph" w:styleId="Verzeichnis1">
    <w:name w:val="toc 1"/>
    <w:basedOn w:val="Standard"/>
    <w:next w:val="Standard"/>
    <w:autoRedefine/>
    <w:uiPriority w:val="39"/>
    <w:unhideWhenUsed/>
    <w:rsid w:val="00DA1242"/>
    <w:pPr>
      <w:tabs>
        <w:tab w:val="right" w:leader="dot" w:pos="9062"/>
      </w:tabs>
      <w:spacing w:after="100"/>
      <w:jc w:val="left"/>
      <w:pPrChange w:id="1" w:author="Janik Vonrotz" w:date="2016-01-04T19:05:00Z">
        <w:pPr>
          <w:spacing w:after="100" w:line="312" w:lineRule="auto"/>
          <w:jc w:val="both"/>
        </w:pPr>
      </w:pPrChange>
    </w:pPr>
    <w:rPr>
      <w:rPrChange w:id="1" w:author="Janik Vonrotz" w:date="2016-01-04T19:05:00Z">
        <w:rPr>
          <w:rFonts w:asciiTheme="minorHAnsi" w:eastAsiaTheme="minorEastAsia" w:hAnsiTheme="minorHAnsi" w:cstheme="minorBidi"/>
          <w:sz w:val="21"/>
          <w:szCs w:val="21"/>
          <w:lang w:val="de-CH" w:eastAsia="en-US" w:bidi="ar-SA"/>
        </w:rPr>
      </w:rPrChange>
    </w:rPr>
  </w:style>
  <w:style w:type="paragraph" w:styleId="Verzeichnis2">
    <w:name w:val="toc 2"/>
    <w:basedOn w:val="Standard"/>
    <w:next w:val="Standard"/>
    <w:autoRedefine/>
    <w:uiPriority w:val="39"/>
    <w:unhideWhenUsed/>
    <w:rsid w:val="002B2EB4"/>
    <w:pPr>
      <w:spacing w:after="100"/>
      <w:ind w:left="220"/>
    </w:pPr>
  </w:style>
  <w:style w:type="paragraph" w:styleId="Verzeichnis3">
    <w:name w:val="toc 3"/>
    <w:basedOn w:val="Standard"/>
    <w:next w:val="Standard"/>
    <w:autoRedefine/>
    <w:uiPriority w:val="39"/>
    <w:unhideWhenUsed/>
    <w:rsid w:val="002B2EB4"/>
    <w:pPr>
      <w:spacing w:after="100"/>
      <w:ind w:left="440"/>
    </w:pPr>
  </w:style>
  <w:style w:type="character" w:styleId="Hyperlink">
    <w:name w:val="Hyperlink"/>
    <w:basedOn w:val="Absatz-Standardschriftart"/>
    <w:uiPriority w:val="99"/>
    <w:unhideWhenUsed/>
    <w:rsid w:val="002B2EB4"/>
    <w:rPr>
      <w:color w:val="0563C1" w:themeColor="hyperlink"/>
      <w:u w:val="single"/>
    </w:rPr>
  </w:style>
  <w:style w:type="paragraph" w:customStyle="1" w:styleId="Default">
    <w:name w:val="Default"/>
    <w:rsid w:val="0030780C"/>
    <w:pPr>
      <w:autoSpaceDE w:val="0"/>
      <w:autoSpaceDN w:val="0"/>
      <w:adjustRightInd w:val="0"/>
      <w:spacing w:after="0" w:line="240" w:lineRule="auto"/>
    </w:pPr>
    <w:rPr>
      <w:rFonts w:ascii="Verdana" w:hAnsi="Verdana" w:cs="Verdana"/>
      <w:color w:val="000000"/>
      <w:sz w:val="24"/>
      <w:szCs w:val="24"/>
    </w:rPr>
  </w:style>
  <w:style w:type="paragraph" w:styleId="StandardWeb">
    <w:name w:val="Normal (Web)"/>
    <w:basedOn w:val="Standard"/>
    <w:uiPriority w:val="99"/>
    <w:unhideWhenUsed/>
    <w:rsid w:val="002304A5"/>
    <w:pPr>
      <w:spacing w:before="100" w:beforeAutospacing="1" w:after="100" w:afterAutospacing="1"/>
    </w:pPr>
    <w:rPr>
      <w:rFonts w:ascii="Times New Roman" w:eastAsia="Times New Roman" w:hAnsi="Times New Roman" w:cs="Times New Roman"/>
      <w:sz w:val="24"/>
      <w:szCs w:val="24"/>
      <w:lang w:eastAsia="de-CH"/>
    </w:rPr>
  </w:style>
  <w:style w:type="character" w:customStyle="1" w:styleId="apple-converted-space">
    <w:name w:val="apple-converted-space"/>
    <w:basedOn w:val="Absatz-Standardschriftart"/>
    <w:rsid w:val="00147327"/>
  </w:style>
  <w:style w:type="character" w:customStyle="1" w:styleId="mw-headline">
    <w:name w:val="mw-headline"/>
    <w:basedOn w:val="Absatz-Standardschriftart"/>
    <w:rsid w:val="00A957A9"/>
  </w:style>
  <w:style w:type="character" w:customStyle="1" w:styleId="mw-editsection">
    <w:name w:val="mw-editsection"/>
    <w:basedOn w:val="Absatz-Standardschriftart"/>
    <w:rsid w:val="00A957A9"/>
  </w:style>
  <w:style w:type="character" w:customStyle="1" w:styleId="mw-editsection-bracket">
    <w:name w:val="mw-editsection-bracket"/>
    <w:basedOn w:val="Absatz-Standardschriftart"/>
    <w:rsid w:val="00A957A9"/>
  </w:style>
  <w:style w:type="character" w:styleId="Fett">
    <w:name w:val="Strong"/>
    <w:basedOn w:val="Absatz-Standardschriftart"/>
    <w:uiPriority w:val="22"/>
    <w:qFormat/>
    <w:rsid w:val="007045A2"/>
    <w:rPr>
      <w:rFonts w:asciiTheme="minorHAnsi" w:eastAsiaTheme="minorEastAsia" w:hAnsiTheme="minorHAnsi" w:cstheme="minorBidi"/>
      <w:b/>
      <w:bCs/>
      <w:spacing w:val="0"/>
      <w:w w:val="100"/>
      <w:position w:val="0"/>
      <w:sz w:val="20"/>
      <w:szCs w:val="20"/>
    </w:rPr>
  </w:style>
  <w:style w:type="character" w:styleId="Hervorhebung">
    <w:name w:val="Emphasis"/>
    <w:basedOn w:val="Absatz-Standardschriftart"/>
    <w:uiPriority w:val="20"/>
    <w:qFormat/>
    <w:rsid w:val="007045A2"/>
    <w:rPr>
      <w:rFonts w:asciiTheme="minorHAnsi" w:eastAsiaTheme="minorEastAsia" w:hAnsiTheme="minorHAnsi" w:cstheme="minorBidi"/>
      <w:i/>
      <w:iCs/>
      <w:color w:val="C45911" w:themeColor="accent2" w:themeShade="BF"/>
      <w:sz w:val="20"/>
      <w:szCs w:val="20"/>
    </w:rPr>
  </w:style>
  <w:style w:type="paragraph" w:styleId="Kopfzeile">
    <w:name w:val="header"/>
    <w:basedOn w:val="Standard"/>
    <w:link w:val="KopfzeileZchn"/>
    <w:uiPriority w:val="99"/>
    <w:unhideWhenUsed/>
    <w:rsid w:val="00AC52CB"/>
    <w:pPr>
      <w:tabs>
        <w:tab w:val="center" w:pos="4513"/>
        <w:tab w:val="right" w:pos="9026"/>
      </w:tabs>
      <w:spacing w:after="0"/>
    </w:pPr>
  </w:style>
  <w:style w:type="character" w:customStyle="1" w:styleId="KopfzeileZchn">
    <w:name w:val="Kopfzeile Zchn"/>
    <w:basedOn w:val="Absatz-Standardschriftart"/>
    <w:link w:val="Kopfzeile"/>
    <w:uiPriority w:val="99"/>
    <w:rsid w:val="00AC52CB"/>
  </w:style>
  <w:style w:type="paragraph" w:styleId="Fuzeile">
    <w:name w:val="footer"/>
    <w:basedOn w:val="Standard"/>
    <w:link w:val="FuzeileZchn"/>
    <w:uiPriority w:val="99"/>
    <w:unhideWhenUsed/>
    <w:rsid w:val="00AC52CB"/>
    <w:pPr>
      <w:tabs>
        <w:tab w:val="center" w:pos="4513"/>
        <w:tab w:val="right" w:pos="9026"/>
      </w:tabs>
      <w:spacing w:after="0"/>
    </w:pPr>
  </w:style>
  <w:style w:type="character" w:customStyle="1" w:styleId="FuzeileZchn">
    <w:name w:val="Fußzeile Zchn"/>
    <w:basedOn w:val="Absatz-Standardschriftart"/>
    <w:link w:val="Fuzeile"/>
    <w:uiPriority w:val="99"/>
    <w:rsid w:val="00AC52CB"/>
  </w:style>
  <w:style w:type="paragraph" w:styleId="KeinLeerraum">
    <w:name w:val="No Spacing"/>
    <w:uiPriority w:val="1"/>
    <w:qFormat/>
    <w:rsid w:val="007045A2"/>
    <w:pPr>
      <w:spacing w:after="0" w:line="240" w:lineRule="auto"/>
    </w:pPr>
  </w:style>
  <w:style w:type="paragraph" w:styleId="Beschriftung">
    <w:name w:val="caption"/>
    <w:basedOn w:val="Standard"/>
    <w:next w:val="Standard"/>
    <w:uiPriority w:val="35"/>
    <w:semiHidden/>
    <w:unhideWhenUsed/>
    <w:qFormat/>
    <w:rsid w:val="007045A2"/>
    <w:pPr>
      <w:spacing w:line="240" w:lineRule="auto"/>
    </w:pPr>
    <w:rPr>
      <w:b/>
      <w:bCs/>
      <w:color w:val="ED7D31" w:themeColor="accent2"/>
      <w:spacing w:val="10"/>
      <w:sz w:val="16"/>
      <w:szCs w:val="16"/>
    </w:rPr>
  </w:style>
  <w:style w:type="paragraph" w:styleId="Untertitel">
    <w:name w:val="Subtitle"/>
    <w:basedOn w:val="Standard"/>
    <w:next w:val="Standard"/>
    <w:link w:val="UntertitelZchn"/>
    <w:uiPriority w:val="11"/>
    <w:qFormat/>
    <w:rsid w:val="007045A2"/>
    <w:pPr>
      <w:numPr>
        <w:ilvl w:val="1"/>
      </w:numPr>
      <w:spacing w:after="240"/>
    </w:pPr>
    <w:rPr>
      <w:color w:val="000000" w:themeColor="text1"/>
      <w:sz w:val="24"/>
      <w:szCs w:val="24"/>
    </w:rPr>
  </w:style>
  <w:style w:type="character" w:customStyle="1" w:styleId="UntertitelZchn">
    <w:name w:val="Untertitel Zchn"/>
    <w:basedOn w:val="Absatz-Standardschriftart"/>
    <w:link w:val="Untertitel"/>
    <w:uiPriority w:val="11"/>
    <w:rsid w:val="007045A2"/>
    <w:rPr>
      <w:color w:val="000000" w:themeColor="text1"/>
      <w:sz w:val="24"/>
      <w:szCs w:val="24"/>
    </w:rPr>
  </w:style>
  <w:style w:type="paragraph" w:styleId="Zitat">
    <w:name w:val="Quote"/>
    <w:basedOn w:val="Standard"/>
    <w:next w:val="Standard"/>
    <w:link w:val="ZitatZchn"/>
    <w:uiPriority w:val="29"/>
    <w:qFormat/>
    <w:rsid w:val="007045A2"/>
    <w:pPr>
      <w:spacing w:before="160"/>
      <w:ind w:left="720"/>
    </w:pPr>
    <w:rPr>
      <w:rFonts w:asciiTheme="majorHAnsi" w:eastAsiaTheme="majorEastAsia" w:hAnsiTheme="majorHAnsi" w:cstheme="majorBidi"/>
      <w:sz w:val="24"/>
      <w:szCs w:val="24"/>
    </w:rPr>
  </w:style>
  <w:style w:type="character" w:customStyle="1" w:styleId="ZitatZchn">
    <w:name w:val="Zitat Zchn"/>
    <w:basedOn w:val="Absatz-Standardschriftart"/>
    <w:link w:val="Zitat"/>
    <w:uiPriority w:val="29"/>
    <w:rsid w:val="007045A2"/>
    <w:rPr>
      <w:rFonts w:asciiTheme="majorHAnsi" w:eastAsiaTheme="majorEastAsia" w:hAnsiTheme="majorHAnsi" w:cstheme="majorBidi"/>
      <w:sz w:val="24"/>
      <w:szCs w:val="24"/>
    </w:rPr>
  </w:style>
  <w:style w:type="paragraph" w:styleId="IntensivesZitat">
    <w:name w:val="Intense Quote"/>
    <w:basedOn w:val="Standard"/>
    <w:next w:val="Standard"/>
    <w:link w:val="IntensivesZitatZchn"/>
    <w:uiPriority w:val="30"/>
    <w:qFormat/>
    <w:rsid w:val="007045A2"/>
    <w:pPr>
      <w:spacing w:before="100" w:beforeAutospacing="1" w:after="240"/>
      <w:ind w:left="936" w:right="936"/>
      <w:jc w:val="center"/>
    </w:pPr>
    <w:rPr>
      <w:rFonts w:asciiTheme="majorHAnsi" w:eastAsiaTheme="majorEastAsia" w:hAnsiTheme="majorHAnsi" w:cstheme="majorBidi"/>
      <w:caps/>
      <w:color w:val="C45911" w:themeColor="accent2" w:themeShade="BF"/>
      <w:spacing w:val="10"/>
      <w:sz w:val="28"/>
      <w:szCs w:val="28"/>
    </w:rPr>
  </w:style>
  <w:style w:type="character" w:customStyle="1" w:styleId="IntensivesZitatZchn">
    <w:name w:val="Intensives Zitat Zchn"/>
    <w:basedOn w:val="Absatz-Standardschriftart"/>
    <w:link w:val="IntensivesZitat"/>
    <w:uiPriority w:val="30"/>
    <w:rsid w:val="007045A2"/>
    <w:rPr>
      <w:rFonts w:asciiTheme="majorHAnsi" w:eastAsiaTheme="majorEastAsia" w:hAnsiTheme="majorHAnsi" w:cstheme="majorBidi"/>
      <w:caps/>
      <w:color w:val="C45911" w:themeColor="accent2" w:themeShade="BF"/>
      <w:spacing w:val="10"/>
      <w:sz w:val="28"/>
      <w:szCs w:val="28"/>
    </w:rPr>
  </w:style>
  <w:style w:type="character" w:styleId="SchwacheHervorhebung">
    <w:name w:val="Subtle Emphasis"/>
    <w:basedOn w:val="Absatz-Standardschriftart"/>
    <w:uiPriority w:val="19"/>
    <w:qFormat/>
    <w:rsid w:val="007045A2"/>
    <w:rPr>
      <w:i/>
      <w:iCs/>
      <w:color w:val="auto"/>
    </w:rPr>
  </w:style>
  <w:style w:type="character" w:styleId="IntensiveHervorhebung">
    <w:name w:val="Intense Emphasis"/>
    <w:basedOn w:val="Absatz-Standardschriftart"/>
    <w:uiPriority w:val="21"/>
    <w:qFormat/>
    <w:rsid w:val="007045A2"/>
    <w:rPr>
      <w:rFonts w:asciiTheme="minorHAnsi" w:eastAsiaTheme="minorEastAsia" w:hAnsiTheme="minorHAnsi" w:cstheme="minorBidi"/>
      <w:b/>
      <w:bCs/>
      <w:i/>
      <w:iCs/>
      <w:color w:val="C45911" w:themeColor="accent2" w:themeShade="BF"/>
      <w:spacing w:val="0"/>
      <w:w w:val="100"/>
      <w:position w:val="0"/>
      <w:sz w:val="20"/>
      <w:szCs w:val="20"/>
    </w:rPr>
  </w:style>
  <w:style w:type="character" w:styleId="SchwacherVerweis">
    <w:name w:val="Subtle Reference"/>
    <w:basedOn w:val="Absatz-Standardschriftart"/>
    <w:uiPriority w:val="31"/>
    <w:qFormat/>
    <w:rsid w:val="007045A2"/>
    <w:rPr>
      <w:rFonts w:asciiTheme="minorHAnsi" w:eastAsiaTheme="minorEastAsia" w:hAnsiTheme="minorHAnsi" w:cstheme="minorBidi"/>
      <w:caps w:val="0"/>
      <w:smallCaps/>
      <w:color w:val="auto"/>
      <w:spacing w:val="10"/>
      <w:w w:val="100"/>
      <w:sz w:val="20"/>
      <w:szCs w:val="20"/>
      <w:u w:val="single" w:color="7F7F7F" w:themeColor="text1" w:themeTint="80"/>
    </w:rPr>
  </w:style>
  <w:style w:type="character" w:styleId="IntensiverVerweis">
    <w:name w:val="Intense Reference"/>
    <w:basedOn w:val="Absatz-Standardschriftart"/>
    <w:uiPriority w:val="32"/>
    <w:qFormat/>
    <w:rsid w:val="007045A2"/>
    <w:rPr>
      <w:rFonts w:asciiTheme="minorHAnsi" w:eastAsiaTheme="minorEastAsia" w:hAnsiTheme="minorHAnsi" w:cstheme="minorBidi"/>
      <w:b/>
      <w:bCs/>
      <w:caps w:val="0"/>
      <w:smallCaps/>
      <w:color w:val="191919" w:themeColor="text1" w:themeTint="E6"/>
      <w:spacing w:val="10"/>
      <w:w w:val="100"/>
      <w:position w:val="0"/>
      <w:sz w:val="20"/>
      <w:szCs w:val="20"/>
      <w:u w:val="single"/>
    </w:rPr>
  </w:style>
  <w:style w:type="character" w:styleId="Buchtitel">
    <w:name w:val="Book Title"/>
    <w:basedOn w:val="Absatz-Standardschriftart"/>
    <w:uiPriority w:val="33"/>
    <w:qFormat/>
    <w:rsid w:val="007045A2"/>
    <w:rPr>
      <w:rFonts w:asciiTheme="minorHAnsi" w:eastAsiaTheme="minorEastAsia" w:hAnsiTheme="minorHAnsi" w:cstheme="minorBidi"/>
      <w:b/>
      <w:bCs/>
      <w:i/>
      <w:iCs/>
      <w:caps w:val="0"/>
      <w:smallCaps w:val="0"/>
      <w:color w:val="auto"/>
      <w:spacing w:val="10"/>
      <w:w w:val="100"/>
      <w:sz w:val="20"/>
      <w:szCs w:val="20"/>
    </w:rPr>
  </w:style>
  <w:style w:type="paragraph" w:styleId="Index1">
    <w:name w:val="index 1"/>
    <w:basedOn w:val="Standard"/>
    <w:next w:val="Standard"/>
    <w:autoRedefine/>
    <w:uiPriority w:val="99"/>
    <w:unhideWhenUsed/>
    <w:rsid w:val="00847B6C"/>
    <w:pPr>
      <w:spacing w:after="0"/>
      <w:ind w:left="210" w:hanging="210"/>
      <w:jc w:val="left"/>
    </w:pPr>
    <w:rPr>
      <w:sz w:val="18"/>
      <w:szCs w:val="18"/>
    </w:rPr>
  </w:style>
  <w:style w:type="table" w:styleId="EinfacheTabelle2">
    <w:name w:val="Plain Table 2"/>
    <w:basedOn w:val="NormaleTabelle"/>
    <w:uiPriority w:val="42"/>
    <w:rsid w:val="002F1303"/>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Index2">
    <w:name w:val="index 2"/>
    <w:basedOn w:val="Standard"/>
    <w:next w:val="Standard"/>
    <w:autoRedefine/>
    <w:uiPriority w:val="99"/>
    <w:unhideWhenUsed/>
    <w:rsid w:val="000220FE"/>
    <w:pPr>
      <w:spacing w:after="0"/>
      <w:ind w:left="420" w:hanging="210"/>
      <w:jc w:val="left"/>
    </w:pPr>
    <w:rPr>
      <w:sz w:val="18"/>
      <w:szCs w:val="18"/>
    </w:rPr>
  </w:style>
  <w:style w:type="paragraph" w:styleId="Index3">
    <w:name w:val="index 3"/>
    <w:basedOn w:val="Standard"/>
    <w:next w:val="Standard"/>
    <w:autoRedefine/>
    <w:uiPriority w:val="99"/>
    <w:unhideWhenUsed/>
    <w:rsid w:val="000220FE"/>
    <w:pPr>
      <w:spacing w:after="0"/>
      <w:ind w:left="630" w:hanging="210"/>
      <w:jc w:val="left"/>
    </w:pPr>
    <w:rPr>
      <w:sz w:val="18"/>
      <w:szCs w:val="18"/>
    </w:rPr>
  </w:style>
  <w:style w:type="paragraph" w:styleId="Index4">
    <w:name w:val="index 4"/>
    <w:basedOn w:val="Standard"/>
    <w:next w:val="Standard"/>
    <w:autoRedefine/>
    <w:uiPriority w:val="99"/>
    <w:unhideWhenUsed/>
    <w:rsid w:val="000220FE"/>
    <w:pPr>
      <w:spacing w:after="0"/>
      <w:ind w:left="840" w:hanging="210"/>
      <w:jc w:val="left"/>
    </w:pPr>
    <w:rPr>
      <w:sz w:val="18"/>
      <w:szCs w:val="18"/>
    </w:rPr>
  </w:style>
  <w:style w:type="paragraph" w:styleId="Index5">
    <w:name w:val="index 5"/>
    <w:basedOn w:val="Standard"/>
    <w:next w:val="Standard"/>
    <w:autoRedefine/>
    <w:uiPriority w:val="99"/>
    <w:unhideWhenUsed/>
    <w:rsid w:val="000220FE"/>
    <w:pPr>
      <w:spacing w:after="0"/>
      <w:ind w:left="1050" w:hanging="210"/>
      <w:jc w:val="left"/>
    </w:pPr>
    <w:rPr>
      <w:sz w:val="18"/>
      <w:szCs w:val="18"/>
    </w:rPr>
  </w:style>
  <w:style w:type="paragraph" w:styleId="Index6">
    <w:name w:val="index 6"/>
    <w:basedOn w:val="Standard"/>
    <w:next w:val="Standard"/>
    <w:autoRedefine/>
    <w:uiPriority w:val="99"/>
    <w:unhideWhenUsed/>
    <w:rsid w:val="000220FE"/>
    <w:pPr>
      <w:spacing w:after="0"/>
      <w:ind w:left="1260" w:hanging="210"/>
      <w:jc w:val="left"/>
    </w:pPr>
    <w:rPr>
      <w:sz w:val="18"/>
      <w:szCs w:val="18"/>
    </w:rPr>
  </w:style>
  <w:style w:type="paragraph" w:styleId="Index7">
    <w:name w:val="index 7"/>
    <w:basedOn w:val="Standard"/>
    <w:next w:val="Standard"/>
    <w:autoRedefine/>
    <w:uiPriority w:val="99"/>
    <w:unhideWhenUsed/>
    <w:rsid w:val="000220FE"/>
    <w:pPr>
      <w:spacing w:after="0"/>
      <w:ind w:left="1470" w:hanging="210"/>
      <w:jc w:val="left"/>
    </w:pPr>
    <w:rPr>
      <w:sz w:val="18"/>
      <w:szCs w:val="18"/>
    </w:rPr>
  </w:style>
  <w:style w:type="paragraph" w:styleId="Index8">
    <w:name w:val="index 8"/>
    <w:basedOn w:val="Standard"/>
    <w:next w:val="Standard"/>
    <w:autoRedefine/>
    <w:uiPriority w:val="99"/>
    <w:unhideWhenUsed/>
    <w:rsid w:val="000220FE"/>
    <w:pPr>
      <w:spacing w:after="0"/>
      <w:ind w:left="1680" w:hanging="210"/>
      <w:jc w:val="left"/>
    </w:pPr>
    <w:rPr>
      <w:sz w:val="18"/>
      <w:szCs w:val="18"/>
    </w:rPr>
  </w:style>
  <w:style w:type="paragraph" w:styleId="Index9">
    <w:name w:val="index 9"/>
    <w:basedOn w:val="Standard"/>
    <w:next w:val="Standard"/>
    <w:autoRedefine/>
    <w:uiPriority w:val="99"/>
    <w:unhideWhenUsed/>
    <w:rsid w:val="000220FE"/>
    <w:pPr>
      <w:spacing w:after="0"/>
      <w:ind w:left="1890" w:hanging="210"/>
      <w:jc w:val="left"/>
    </w:pPr>
    <w:rPr>
      <w:sz w:val="18"/>
      <w:szCs w:val="18"/>
    </w:rPr>
  </w:style>
  <w:style w:type="paragraph" w:styleId="Indexberschrift">
    <w:name w:val="index heading"/>
    <w:basedOn w:val="Standard"/>
    <w:next w:val="Index1"/>
    <w:uiPriority w:val="99"/>
    <w:unhideWhenUsed/>
    <w:rsid w:val="000220FE"/>
    <w:pPr>
      <w:pBdr>
        <w:top w:val="single" w:sz="12" w:space="0" w:color="auto"/>
      </w:pBdr>
      <w:spacing w:before="360" w:after="240"/>
      <w:jc w:val="left"/>
    </w:pPr>
    <w:rPr>
      <w:b/>
      <w:bCs/>
      <w:i/>
      <w:iCs/>
      <w:sz w:val="26"/>
      <w:szCs w:val="26"/>
    </w:rPr>
  </w:style>
  <w:style w:type="paragraph" w:customStyle="1" w:styleId="Code">
    <w:name w:val="Code"/>
    <w:basedOn w:val="Standard"/>
    <w:link w:val="CodeZchn"/>
    <w:qFormat/>
    <w:rsid w:val="0083794A"/>
    <w:pPr>
      <w:pBdr>
        <w:top w:val="single" w:sz="4" w:space="1" w:color="auto"/>
        <w:left w:val="single" w:sz="4" w:space="4" w:color="auto"/>
        <w:bottom w:val="single" w:sz="4" w:space="1" w:color="auto"/>
        <w:right w:val="single" w:sz="4" w:space="4" w:color="auto"/>
      </w:pBdr>
      <w:spacing w:after="120"/>
      <w:pPrChange w:id="2" w:author="Janik Vonrotz" w:date="2016-01-04T18:37:00Z">
        <w:pPr>
          <w:spacing w:after="160" w:line="312" w:lineRule="auto"/>
          <w:jc w:val="both"/>
        </w:pPr>
      </w:pPrChange>
    </w:pPr>
    <w:rPr>
      <w:rFonts w:ascii="Source Code Pro" w:hAnsi="Source Code Pro"/>
      <w:lang w:val="de-DE"/>
      <w:rPrChange w:id="2" w:author="Janik Vonrotz" w:date="2016-01-04T18:37:00Z">
        <w:rPr>
          <w:rFonts w:ascii="Source Code Pro" w:eastAsiaTheme="minorEastAsia" w:hAnsi="Source Code Pro" w:cstheme="minorBidi"/>
          <w:sz w:val="21"/>
          <w:szCs w:val="21"/>
          <w:lang w:val="de-DE" w:eastAsia="en-US" w:bidi="ar-SA"/>
        </w:rPr>
      </w:rPrChange>
    </w:rPr>
  </w:style>
  <w:style w:type="character" w:customStyle="1" w:styleId="CodeZchn">
    <w:name w:val="Code Zchn"/>
    <w:basedOn w:val="Absatz-Standardschriftart"/>
    <w:link w:val="Code"/>
    <w:rsid w:val="0083794A"/>
    <w:rPr>
      <w:rFonts w:ascii="Source Code Pro" w:hAnsi="Source Code Pro"/>
      <w:lang w:val="de-DE"/>
    </w:rPr>
  </w:style>
  <w:style w:type="paragraph" w:styleId="HTMLVorformatiert">
    <w:name w:val="HTML Preformatted"/>
    <w:basedOn w:val="Standard"/>
    <w:link w:val="HTMLVorformatiertZchn"/>
    <w:uiPriority w:val="99"/>
    <w:semiHidden/>
    <w:unhideWhenUsed/>
    <w:rsid w:val="002F26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de-CH"/>
    </w:rPr>
  </w:style>
  <w:style w:type="character" w:customStyle="1" w:styleId="HTMLVorformatiertZchn">
    <w:name w:val="HTML Vorformatiert Zchn"/>
    <w:basedOn w:val="Absatz-Standardschriftart"/>
    <w:link w:val="HTMLVorformatiert"/>
    <w:uiPriority w:val="99"/>
    <w:semiHidden/>
    <w:rsid w:val="002F26A6"/>
    <w:rPr>
      <w:rFonts w:ascii="Courier New" w:eastAsia="Times New Roman" w:hAnsi="Courier New" w:cs="Courier New"/>
      <w:sz w:val="20"/>
      <w:szCs w:val="20"/>
      <w:lang w:eastAsia="de-CH"/>
    </w:rPr>
  </w:style>
  <w:style w:type="paragraph" w:styleId="Sprechblasentext">
    <w:name w:val="Balloon Text"/>
    <w:basedOn w:val="Standard"/>
    <w:link w:val="SprechblasentextZchn"/>
    <w:uiPriority w:val="99"/>
    <w:semiHidden/>
    <w:unhideWhenUsed/>
    <w:rsid w:val="00F41C26"/>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F41C26"/>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7720572">
      <w:bodyDiv w:val="1"/>
      <w:marLeft w:val="0"/>
      <w:marRight w:val="0"/>
      <w:marTop w:val="0"/>
      <w:marBottom w:val="0"/>
      <w:divBdr>
        <w:top w:val="none" w:sz="0" w:space="0" w:color="auto"/>
        <w:left w:val="none" w:sz="0" w:space="0" w:color="auto"/>
        <w:bottom w:val="none" w:sz="0" w:space="0" w:color="auto"/>
        <w:right w:val="none" w:sz="0" w:space="0" w:color="auto"/>
      </w:divBdr>
    </w:div>
    <w:div w:id="226577729">
      <w:bodyDiv w:val="1"/>
      <w:marLeft w:val="0"/>
      <w:marRight w:val="0"/>
      <w:marTop w:val="0"/>
      <w:marBottom w:val="0"/>
      <w:divBdr>
        <w:top w:val="none" w:sz="0" w:space="0" w:color="auto"/>
        <w:left w:val="none" w:sz="0" w:space="0" w:color="auto"/>
        <w:bottom w:val="none" w:sz="0" w:space="0" w:color="auto"/>
        <w:right w:val="none" w:sz="0" w:space="0" w:color="auto"/>
      </w:divBdr>
    </w:div>
    <w:div w:id="383257254">
      <w:bodyDiv w:val="1"/>
      <w:marLeft w:val="0"/>
      <w:marRight w:val="0"/>
      <w:marTop w:val="0"/>
      <w:marBottom w:val="0"/>
      <w:divBdr>
        <w:top w:val="none" w:sz="0" w:space="0" w:color="auto"/>
        <w:left w:val="none" w:sz="0" w:space="0" w:color="auto"/>
        <w:bottom w:val="none" w:sz="0" w:space="0" w:color="auto"/>
        <w:right w:val="none" w:sz="0" w:space="0" w:color="auto"/>
      </w:divBdr>
      <w:divsChild>
        <w:div w:id="658386501">
          <w:marLeft w:val="0"/>
          <w:marRight w:val="0"/>
          <w:marTop w:val="0"/>
          <w:marBottom w:val="0"/>
          <w:divBdr>
            <w:top w:val="none" w:sz="0" w:space="0" w:color="auto"/>
            <w:left w:val="none" w:sz="0" w:space="0" w:color="auto"/>
            <w:bottom w:val="none" w:sz="0" w:space="0" w:color="auto"/>
            <w:right w:val="none" w:sz="0" w:space="0" w:color="auto"/>
          </w:divBdr>
          <w:divsChild>
            <w:div w:id="848106201">
              <w:marLeft w:val="0"/>
              <w:marRight w:val="0"/>
              <w:marTop w:val="0"/>
              <w:marBottom w:val="0"/>
              <w:divBdr>
                <w:top w:val="none" w:sz="0" w:space="0" w:color="auto"/>
                <w:left w:val="none" w:sz="0" w:space="0" w:color="auto"/>
                <w:bottom w:val="none" w:sz="0" w:space="0" w:color="auto"/>
                <w:right w:val="none" w:sz="0" w:space="0" w:color="auto"/>
              </w:divBdr>
              <w:divsChild>
                <w:div w:id="1491288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9567162">
      <w:bodyDiv w:val="1"/>
      <w:marLeft w:val="0"/>
      <w:marRight w:val="0"/>
      <w:marTop w:val="0"/>
      <w:marBottom w:val="0"/>
      <w:divBdr>
        <w:top w:val="none" w:sz="0" w:space="0" w:color="auto"/>
        <w:left w:val="none" w:sz="0" w:space="0" w:color="auto"/>
        <w:bottom w:val="none" w:sz="0" w:space="0" w:color="auto"/>
        <w:right w:val="none" w:sz="0" w:space="0" w:color="auto"/>
      </w:divBdr>
    </w:div>
    <w:div w:id="516040653">
      <w:bodyDiv w:val="1"/>
      <w:marLeft w:val="0"/>
      <w:marRight w:val="0"/>
      <w:marTop w:val="0"/>
      <w:marBottom w:val="0"/>
      <w:divBdr>
        <w:top w:val="none" w:sz="0" w:space="0" w:color="auto"/>
        <w:left w:val="none" w:sz="0" w:space="0" w:color="auto"/>
        <w:bottom w:val="none" w:sz="0" w:space="0" w:color="auto"/>
        <w:right w:val="none" w:sz="0" w:space="0" w:color="auto"/>
      </w:divBdr>
    </w:div>
    <w:div w:id="675884111">
      <w:bodyDiv w:val="1"/>
      <w:marLeft w:val="0"/>
      <w:marRight w:val="0"/>
      <w:marTop w:val="0"/>
      <w:marBottom w:val="0"/>
      <w:divBdr>
        <w:top w:val="none" w:sz="0" w:space="0" w:color="auto"/>
        <w:left w:val="none" w:sz="0" w:space="0" w:color="auto"/>
        <w:bottom w:val="none" w:sz="0" w:space="0" w:color="auto"/>
        <w:right w:val="none" w:sz="0" w:space="0" w:color="auto"/>
      </w:divBdr>
    </w:div>
    <w:div w:id="765735883">
      <w:bodyDiv w:val="1"/>
      <w:marLeft w:val="0"/>
      <w:marRight w:val="0"/>
      <w:marTop w:val="0"/>
      <w:marBottom w:val="0"/>
      <w:divBdr>
        <w:top w:val="none" w:sz="0" w:space="0" w:color="auto"/>
        <w:left w:val="none" w:sz="0" w:space="0" w:color="auto"/>
        <w:bottom w:val="none" w:sz="0" w:space="0" w:color="auto"/>
        <w:right w:val="none" w:sz="0" w:space="0" w:color="auto"/>
      </w:divBdr>
    </w:div>
    <w:div w:id="780614289">
      <w:bodyDiv w:val="1"/>
      <w:marLeft w:val="0"/>
      <w:marRight w:val="0"/>
      <w:marTop w:val="0"/>
      <w:marBottom w:val="0"/>
      <w:divBdr>
        <w:top w:val="none" w:sz="0" w:space="0" w:color="auto"/>
        <w:left w:val="none" w:sz="0" w:space="0" w:color="auto"/>
        <w:bottom w:val="none" w:sz="0" w:space="0" w:color="auto"/>
        <w:right w:val="none" w:sz="0" w:space="0" w:color="auto"/>
      </w:divBdr>
    </w:div>
    <w:div w:id="789789267">
      <w:bodyDiv w:val="1"/>
      <w:marLeft w:val="0"/>
      <w:marRight w:val="0"/>
      <w:marTop w:val="0"/>
      <w:marBottom w:val="0"/>
      <w:divBdr>
        <w:top w:val="none" w:sz="0" w:space="0" w:color="auto"/>
        <w:left w:val="none" w:sz="0" w:space="0" w:color="auto"/>
        <w:bottom w:val="none" w:sz="0" w:space="0" w:color="auto"/>
        <w:right w:val="none" w:sz="0" w:space="0" w:color="auto"/>
      </w:divBdr>
    </w:div>
    <w:div w:id="874200966">
      <w:bodyDiv w:val="1"/>
      <w:marLeft w:val="0"/>
      <w:marRight w:val="0"/>
      <w:marTop w:val="0"/>
      <w:marBottom w:val="0"/>
      <w:divBdr>
        <w:top w:val="none" w:sz="0" w:space="0" w:color="auto"/>
        <w:left w:val="none" w:sz="0" w:space="0" w:color="auto"/>
        <w:bottom w:val="none" w:sz="0" w:space="0" w:color="auto"/>
        <w:right w:val="none" w:sz="0" w:space="0" w:color="auto"/>
      </w:divBdr>
    </w:div>
    <w:div w:id="1094936791">
      <w:bodyDiv w:val="1"/>
      <w:marLeft w:val="0"/>
      <w:marRight w:val="0"/>
      <w:marTop w:val="0"/>
      <w:marBottom w:val="0"/>
      <w:divBdr>
        <w:top w:val="none" w:sz="0" w:space="0" w:color="auto"/>
        <w:left w:val="none" w:sz="0" w:space="0" w:color="auto"/>
        <w:bottom w:val="none" w:sz="0" w:space="0" w:color="auto"/>
        <w:right w:val="none" w:sz="0" w:space="0" w:color="auto"/>
      </w:divBdr>
    </w:div>
    <w:div w:id="1130829803">
      <w:bodyDiv w:val="1"/>
      <w:marLeft w:val="0"/>
      <w:marRight w:val="0"/>
      <w:marTop w:val="0"/>
      <w:marBottom w:val="0"/>
      <w:divBdr>
        <w:top w:val="none" w:sz="0" w:space="0" w:color="auto"/>
        <w:left w:val="none" w:sz="0" w:space="0" w:color="auto"/>
        <w:bottom w:val="none" w:sz="0" w:space="0" w:color="auto"/>
        <w:right w:val="none" w:sz="0" w:space="0" w:color="auto"/>
      </w:divBdr>
    </w:div>
    <w:div w:id="1208299475">
      <w:bodyDiv w:val="1"/>
      <w:marLeft w:val="0"/>
      <w:marRight w:val="0"/>
      <w:marTop w:val="0"/>
      <w:marBottom w:val="0"/>
      <w:divBdr>
        <w:top w:val="none" w:sz="0" w:space="0" w:color="auto"/>
        <w:left w:val="none" w:sz="0" w:space="0" w:color="auto"/>
        <w:bottom w:val="none" w:sz="0" w:space="0" w:color="auto"/>
        <w:right w:val="none" w:sz="0" w:space="0" w:color="auto"/>
      </w:divBdr>
    </w:div>
    <w:div w:id="1558589889">
      <w:bodyDiv w:val="1"/>
      <w:marLeft w:val="0"/>
      <w:marRight w:val="0"/>
      <w:marTop w:val="0"/>
      <w:marBottom w:val="0"/>
      <w:divBdr>
        <w:top w:val="none" w:sz="0" w:space="0" w:color="auto"/>
        <w:left w:val="none" w:sz="0" w:space="0" w:color="auto"/>
        <w:bottom w:val="none" w:sz="0" w:space="0" w:color="auto"/>
        <w:right w:val="none" w:sz="0" w:space="0" w:color="auto"/>
      </w:divBdr>
      <w:divsChild>
        <w:div w:id="1776171775">
          <w:marLeft w:val="0"/>
          <w:marRight w:val="0"/>
          <w:marTop w:val="0"/>
          <w:marBottom w:val="0"/>
          <w:divBdr>
            <w:top w:val="none" w:sz="0" w:space="0" w:color="auto"/>
            <w:left w:val="none" w:sz="0" w:space="0" w:color="auto"/>
            <w:bottom w:val="none" w:sz="0" w:space="0" w:color="auto"/>
            <w:right w:val="none" w:sz="0" w:space="0" w:color="auto"/>
          </w:divBdr>
          <w:divsChild>
            <w:div w:id="1472675030">
              <w:marLeft w:val="0"/>
              <w:marRight w:val="0"/>
              <w:marTop w:val="0"/>
              <w:marBottom w:val="0"/>
              <w:divBdr>
                <w:top w:val="none" w:sz="0" w:space="0" w:color="auto"/>
                <w:left w:val="none" w:sz="0" w:space="0" w:color="auto"/>
                <w:bottom w:val="none" w:sz="0" w:space="0" w:color="auto"/>
                <w:right w:val="none" w:sz="0" w:space="0" w:color="auto"/>
              </w:divBdr>
              <w:divsChild>
                <w:div w:id="632291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1246861">
      <w:bodyDiv w:val="1"/>
      <w:marLeft w:val="0"/>
      <w:marRight w:val="0"/>
      <w:marTop w:val="0"/>
      <w:marBottom w:val="0"/>
      <w:divBdr>
        <w:top w:val="none" w:sz="0" w:space="0" w:color="auto"/>
        <w:left w:val="none" w:sz="0" w:space="0" w:color="auto"/>
        <w:bottom w:val="none" w:sz="0" w:space="0" w:color="auto"/>
        <w:right w:val="none" w:sz="0" w:space="0" w:color="auto"/>
      </w:divBdr>
    </w:div>
    <w:div w:id="1812943162">
      <w:bodyDiv w:val="1"/>
      <w:marLeft w:val="0"/>
      <w:marRight w:val="0"/>
      <w:marTop w:val="0"/>
      <w:marBottom w:val="0"/>
      <w:divBdr>
        <w:top w:val="none" w:sz="0" w:space="0" w:color="auto"/>
        <w:left w:val="none" w:sz="0" w:space="0" w:color="auto"/>
        <w:bottom w:val="none" w:sz="0" w:space="0" w:color="auto"/>
        <w:right w:val="none" w:sz="0" w:space="0" w:color="auto"/>
      </w:divBdr>
    </w:div>
    <w:div w:id="1824740300">
      <w:bodyDiv w:val="1"/>
      <w:marLeft w:val="0"/>
      <w:marRight w:val="0"/>
      <w:marTop w:val="0"/>
      <w:marBottom w:val="0"/>
      <w:divBdr>
        <w:top w:val="none" w:sz="0" w:space="0" w:color="auto"/>
        <w:left w:val="none" w:sz="0" w:space="0" w:color="auto"/>
        <w:bottom w:val="none" w:sz="0" w:space="0" w:color="auto"/>
        <w:right w:val="none" w:sz="0" w:space="0" w:color="auto"/>
      </w:divBdr>
    </w:div>
    <w:div w:id="1900360870">
      <w:bodyDiv w:val="1"/>
      <w:marLeft w:val="0"/>
      <w:marRight w:val="0"/>
      <w:marTop w:val="0"/>
      <w:marBottom w:val="0"/>
      <w:divBdr>
        <w:top w:val="none" w:sz="0" w:space="0" w:color="auto"/>
        <w:left w:val="none" w:sz="0" w:space="0" w:color="auto"/>
        <w:bottom w:val="none" w:sz="0" w:space="0" w:color="auto"/>
        <w:right w:val="none" w:sz="0" w:space="0" w:color="auto"/>
      </w:divBdr>
    </w:div>
    <w:div w:id="19752847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hyperlink" Target="https://de.wikipedia.org/wiki/Internet_Protocol" TargetMode="External"/><Relationship Id="rId63" Type="http://schemas.openxmlformats.org/officeDocument/2006/relationships/image" Target="media/image48.png"/><Relationship Id="rId68" Type="http://schemas.openxmlformats.org/officeDocument/2006/relationships/image" Target="media/image52.png"/><Relationship Id="rId84" Type="http://schemas.openxmlformats.org/officeDocument/2006/relationships/image" Target="media/image68.png"/><Relationship Id="rId89" Type="http://schemas.openxmlformats.org/officeDocument/2006/relationships/image" Target="media/image73.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07" Type="http://schemas.openxmlformats.org/officeDocument/2006/relationships/image" Target="media/image91.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0.png"/><Relationship Id="rId58" Type="http://schemas.openxmlformats.org/officeDocument/2006/relationships/hyperlink" Target="https://de.wikipedia.org/wiki/Server_(Software)" TargetMode="External"/><Relationship Id="rId66" Type="http://schemas.openxmlformats.org/officeDocument/2006/relationships/image" Target="media/image50.png"/><Relationship Id="rId74" Type="http://schemas.openxmlformats.org/officeDocument/2006/relationships/image" Target="media/image58.gif"/><Relationship Id="rId79" Type="http://schemas.openxmlformats.org/officeDocument/2006/relationships/image" Target="media/image63.png"/><Relationship Id="rId87" Type="http://schemas.openxmlformats.org/officeDocument/2006/relationships/image" Target="media/image71.png"/><Relationship Id="rId102" Type="http://schemas.openxmlformats.org/officeDocument/2006/relationships/image" Target="media/image86.png"/><Relationship Id="rId110"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6.png"/><Relationship Id="rId82" Type="http://schemas.openxmlformats.org/officeDocument/2006/relationships/image" Target="media/image66.png"/><Relationship Id="rId90" Type="http://schemas.openxmlformats.org/officeDocument/2006/relationships/image" Target="media/image74.png"/><Relationship Id="rId95" Type="http://schemas.openxmlformats.org/officeDocument/2006/relationships/image" Target="media/image79.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hyperlink" Target="https://de.wikipedia.org/wiki/Rechnernetz" TargetMode="External"/><Relationship Id="rId56" Type="http://schemas.openxmlformats.org/officeDocument/2006/relationships/image" Target="media/image43.png"/><Relationship Id="rId64" Type="http://schemas.openxmlformats.org/officeDocument/2006/relationships/hyperlink" Target="https://de.wikipedia.org/wiki/Netzwerkprotokoll" TargetMode="External"/><Relationship Id="rId69" Type="http://schemas.openxmlformats.org/officeDocument/2006/relationships/image" Target="media/image53.jpeg"/><Relationship Id="rId77" Type="http://schemas.openxmlformats.org/officeDocument/2006/relationships/image" Target="media/image61.png"/><Relationship Id="rId100" Type="http://schemas.openxmlformats.org/officeDocument/2006/relationships/image" Target="media/image84.png"/><Relationship Id="rId105" Type="http://schemas.openxmlformats.org/officeDocument/2006/relationships/image" Target="media/image89.png"/><Relationship Id="rId8" Type="http://schemas.openxmlformats.org/officeDocument/2006/relationships/hyperlink" Target="http://janikvonrotz.ch" TargetMode="External"/><Relationship Id="rId51" Type="http://schemas.openxmlformats.org/officeDocument/2006/relationships/image" Target="media/image39.png"/><Relationship Id="rId72" Type="http://schemas.openxmlformats.org/officeDocument/2006/relationships/image" Target="media/image56.png"/><Relationship Id="rId80" Type="http://schemas.openxmlformats.org/officeDocument/2006/relationships/image" Target="media/image64.png"/><Relationship Id="rId85" Type="http://schemas.openxmlformats.org/officeDocument/2006/relationships/image" Target="media/image69.png"/><Relationship Id="rId93" Type="http://schemas.openxmlformats.org/officeDocument/2006/relationships/image" Target="media/image77.png"/><Relationship Id="rId98" Type="http://schemas.openxmlformats.org/officeDocument/2006/relationships/image" Target="media/image8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44.png"/><Relationship Id="rId67" Type="http://schemas.openxmlformats.org/officeDocument/2006/relationships/image" Target="media/image51.png"/><Relationship Id="rId103" Type="http://schemas.openxmlformats.org/officeDocument/2006/relationships/image" Target="media/image87.png"/><Relationship Id="rId108"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1.png"/><Relationship Id="rId62" Type="http://schemas.openxmlformats.org/officeDocument/2006/relationships/image" Target="media/image47.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image" Target="media/image67.png"/><Relationship Id="rId88" Type="http://schemas.openxmlformats.org/officeDocument/2006/relationships/image" Target="media/image72.png"/><Relationship Id="rId91" Type="http://schemas.openxmlformats.org/officeDocument/2006/relationships/image" Target="media/image75.png"/><Relationship Id="rId96" Type="http://schemas.openxmlformats.org/officeDocument/2006/relationships/image" Target="media/image8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hyperlink" Target="https://de.wikipedia.org/wiki/Namensaufl%C3%B6sung" TargetMode="External"/><Relationship Id="rId57" Type="http://schemas.openxmlformats.org/officeDocument/2006/relationships/hyperlink" Target="https://de.wikipedia.org/wiki/Client" TargetMode="External"/><Relationship Id="rId106" Type="http://schemas.openxmlformats.org/officeDocument/2006/relationships/image" Target="media/image90.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hyperlink" Target="http://www.labor.hswlu.ch" TargetMode="External"/><Relationship Id="rId60" Type="http://schemas.openxmlformats.org/officeDocument/2006/relationships/image" Target="media/image45.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70.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microsoft.com/office/2011/relationships/people" Target="people.xml"/><Relationship Id="rId34" Type="http://schemas.openxmlformats.org/officeDocument/2006/relationships/image" Target="media/image25.png"/><Relationship Id="rId50" Type="http://schemas.openxmlformats.org/officeDocument/2006/relationships/image" Target="media/image38.png"/><Relationship Id="rId55" Type="http://schemas.openxmlformats.org/officeDocument/2006/relationships/image" Target="media/image42.png"/><Relationship Id="rId76" Type="http://schemas.openxmlformats.org/officeDocument/2006/relationships/image" Target="media/image60.png"/><Relationship Id="rId97" Type="http://schemas.openxmlformats.org/officeDocument/2006/relationships/image" Target="media/image81.png"/><Relationship Id="rId104" Type="http://schemas.openxmlformats.org/officeDocument/2006/relationships/image" Target="media/image88.png"/><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7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C06BAE8-0FEB-4C27-BB94-621A9F1856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54</Pages>
  <Words>6536</Words>
  <Characters>41182</Characters>
  <Application>Microsoft Office Word</Application>
  <DocSecurity>0</DocSecurity>
  <Lines>343</Lines>
  <Paragraphs>95</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47623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Kevin Stadelmann</dc:creator>
  <cp:keywords/>
  <dc:description/>
  <cp:lastModifiedBy>Janik Vonrotz</cp:lastModifiedBy>
  <cp:revision>134</cp:revision>
  <cp:lastPrinted>2016-01-04T18:06:00Z</cp:lastPrinted>
  <dcterms:created xsi:type="dcterms:W3CDTF">2016-01-04T10:59:00Z</dcterms:created>
  <dcterms:modified xsi:type="dcterms:W3CDTF">2016-01-04T18:14:00Z</dcterms:modified>
</cp:coreProperties>
</file>