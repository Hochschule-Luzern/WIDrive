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560979" w14:textId="67EA3CB8" w:rsidR="009556ED" w:rsidRDefault="001454E7" w:rsidP="001454E7">
      <w:pPr>
        <w:pStyle w:val="Titel"/>
      </w:pPr>
      <w:r>
        <w:t>Zusammenfassung</w:t>
      </w:r>
      <w:r w:rsidR="00607109">
        <w:t xml:space="preserve"> </w:t>
      </w:r>
      <w:r w:rsidR="00AC52CB" w:rsidRPr="00AC52CB">
        <w:t>Kommunikationstechnologien</w:t>
      </w:r>
    </w:p>
    <w:p w14:paraId="25704EBD" w14:textId="4BD56182" w:rsidR="00AC52CB" w:rsidRDefault="00AC52CB" w:rsidP="00AC52CB"/>
    <w:p w14:paraId="63A45A91" w14:textId="45607D39" w:rsidR="00AC52CB" w:rsidRPr="00BD4B92" w:rsidRDefault="00AC52CB" w:rsidP="00AC52CB">
      <w:pPr>
        <w:pStyle w:val="StandardWeb"/>
        <w:spacing w:before="0" w:beforeAutospacing="0" w:after="0" w:afterAutospacing="0"/>
        <w:rPr>
          <w:rFonts w:ascii="Calibri" w:hAnsi="Calibri"/>
          <w:sz w:val="22"/>
          <w:szCs w:val="22"/>
        </w:rPr>
      </w:pPr>
      <w:r w:rsidRPr="00BD4B92">
        <w:rPr>
          <w:rFonts w:ascii="Calibri" w:hAnsi="Calibri"/>
          <w:sz w:val="22"/>
          <w:szCs w:val="22"/>
        </w:rPr>
        <w:t>Version:</w:t>
      </w:r>
      <w:r w:rsidR="00607109" w:rsidRPr="00BD4B92">
        <w:rPr>
          <w:rFonts w:ascii="Calibri" w:hAnsi="Calibri"/>
          <w:sz w:val="22"/>
          <w:szCs w:val="22"/>
        </w:rPr>
        <w:t xml:space="preserve"> </w:t>
      </w:r>
      <w:r w:rsidRPr="00BD4B92">
        <w:rPr>
          <w:rFonts w:ascii="Calibri" w:hAnsi="Calibri"/>
          <w:sz w:val="22"/>
          <w:szCs w:val="22"/>
        </w:rPr>
        <w:t>1.0.0</w:t>
      </w:r>
    </w:p>
    <w:p w14:paraId="33335F9E" w14:textId="183EA5FF" w:rsidR="00AC52CB" w:rsidRPr="00BD4B92" w:rsidRDefault="00AC52CB" w:rsidP="00AC52CB">
      <w:pPr>
        <w:pStyle w:val="StandardWeb"/>
        <w:spacing w:before="0" w:beforeAutospacing="0" w:after="0" w:afterAutospacing="0"/>
        <w:rPr>
          <w:rFonts w:ascii="Calibri" w:hAnsi="Calibri"/>
          <w:sz w:val="22"/>
          <w:szCs w:val="22"/>
        </w:rPr>
      </w:pPr>
      <w:r w:rsidRPr="00BD4B92">
        <w:rPr>
          <w:rFonts w:ascii="Calibri" w:hAnsi="Calibri"/>
          <w:sz w:val="22"/>
          <w:szCs w:val="22"/>
        </w:rPr>
        <w:t>Study:</w:t>
      </w:r>
      <w:r w:rsidR="00607109" w:rsidRPr="00BD4B92">
        <w:rPr>
          <w:rFonts w:ascii="Calibri" w:hAnsi="Calibri"/>
          <w:sz w:val="22"/>
          <w:szCs w:val="22"/>
        </w:rPr>
        <w:t xml:space="preserve"> </w:t>
      </w:r>
      <w:r w:rsidRPr="00BD4B92">
        <w:rPr>
          <w:rFonts w:ascii="Calibri" w:hAnsi="Calibri"/>
          <w:sz w:val="22"/>
          <w:szCs w:val="22"/>
        </w:rPr>
        <w:t>3.</w:t>
      </w:r>
      <w:r w:rsidR="00607109" w:rsidRPr="00BD4B92">
        <w:rPr>
          <w:rFonts w:ascii="Calibri" w:hAnsi="Calibri"/>
          <w:sz w:val="22"/>
          <w:szCs w:val="22"/>
        </w:rPr>
        <w:t xml:space="preserve"> </w:t>
      </w:r>
      <w:r w:rsidRPr="00BD4B92">
        <w:rPr>
          <w:rFonts w:ascii="Calibri" w:hAnsi="Calibri"/>
          <w:sz w:val="22"/>
          <w:szCs w:val="22"/>
        </w:rPr>
        <w:t>Semester,</w:t>
      </w:r>
      <w:r w:rsidR="00607109" w:rsidRPr="00BD4B92">
        <w:rPr>
          <w:rFonts w:ascii="Calibri" w:hAnsi="Calibri"/>
          <w:sz w:val="22"/>
          <w:szCs w:val="22"/>
        </w:rPr>
        <w:t xml:space="preserve"> </w:t>
      </w:r>
      <w:r w:rsidRPr="00BD4B92">
        <w:rPr>
          <w:rFonts w:ascii="Calibri" w:hAnsi="Calibri"/>
          <w:sz w:val="22"/>
          <w:szCs w:val="22"/>
        </w:rPr>
        <w:t>Bachelor</w:t>
      </w:r>
      <w:r w:rsidR="00607109" w:rsidRPr="00BD4B92">
        <w:rPr>
          <w:rFonts w:ascii="Calibri" w:hAnsi="Calibri"/>
          <w:sz w:val="22"/>
          <w:szCs w:val="22"/>
        </w:rPr>
        <w:t xml:space="preserve"> </w:t>
      </w:r>
      <w:r w:rsidRPr="00BD4B92">
        <w:rPr>
          <w:rFonts w:ascii="Calibri" w:hAnsi="Calibri"/>
          <w:sz w:val="22"/>
          <w:szCs w:val="22"/>
        </w:rPr>
        <w:t>in</w:t>
      </w:r>
      <w:r w:rsidR="00607109" w:rsidRPr="00BD4B92">
        <w:rPr>
          <w:rFonts w:ascii="Calibri" w:hAnsi="Calibri"/>
          <w:sz w:val="22"/>
          <w:szCs w:val="22"/>
        </w:rPr>
        <w:t xml:space="preserve"> </w:t>
      </w:r>
      <w:r w:rsidRPr="00BD4B92">
        <w:rPr>
          <w:rFonts w:ascii="Calibri" w:hAnsi="Calibri"/>
          <w:sz w:val="22"/>
          <w:szCs w:val="22"/>
        </w:rPr>
        <w:t>Business</w:t>
      </w:r>
      <w:r w:rsidR="00607109" w:rsidRPr="00BD4B92">
        <w:rPr>
          <w:rFonts w:ascii="Calibri" w:hAnsi="Calibri"/>
          <w:sz w:val="22"/>
          <w:szCs w:val="22"/>
        </w:rPr>
        <w:t xml:space="preserve"> </w:t>
      </w:r>
      <w:r w:rsidRPr="00BD4B92">
        <w:rPr>
          <w:rFonts w:ascii="Calibri" w:hAnsi="Calibri"/>
          <w:sz w:val="22"/>
          <w:szCs w:val="22"/>
        </w:rPr>
        <w:t>and</w:t>
      </w:r>
      <w:r w:rsidR="00607109" w:rsidRPr="00BD4B92">
        <w:rPr>
          <w:rFonts w:ascii="Calibri" w:hAnsi="Calibri"/>
          <w:sz w:val="22"/>
          <w:szCs w:val="22"/>
        </w:rPr>
        <w:t xml:space="preserve"> </w:t>
      </w:r>
      <w:r w:rsidRPr="00BD4B92">
        <w:rPr>
          <w:rFonts w:ascii="Calibri" w:hAnsi="Calibri"/>
          <w:sz w:val="22"/>
          <w:szCs w:val="22"/>
        </w:rPr>
        <w:t>Computer</w:t>
      </w:r>
      <w:r w:rsidR="00607109" w:rsidRPr="00BD4B92">
        <w:rPr>
          <w:rFonts w:ascii="Calibri" w:hAnsi="Calibri"/>
          <w:sz w:val="22"/>
          <w:szCs w:val="22"/>
        </w:rPr>
        <w:t xml:space="preserve"> </w:t>
      </w:r>
      <w:r w:rsidRPr="00BD4B92">
        <w:rPr>
          <w:rFonts w:ascii="Calibri" w:hAnsi="Calibri"/>
          <w:sz w:val="22"/>
          <w:szCs w:val="22"/>
        </w:rPr>
        <w:t>Science</w:t>
      </w:r>
    </w:p>
    <w:p w14:paraId="54E7FC4D" w14:textId="5BB87C3D" w:rsidR="00AC52CB" w:rsidRPr="00AC52CB" w:rsidRDefault="00AC52CB" w:rsidP="00AC52CB">
      <w:pPr>
        <w:pStyle w:val="StandardWeb"/>
        <w:spacing w:before="0" w:beforeAutospacing="0" w:after="0" w:afterAutospacing="0"/>
        <w:rPr>
          <w:rFonts w:ascii="Calibri" w:hAnsi="Calibri"/>
          <w:sz w:val="22"/>
          <w:szCs w:val="22"/>
        </w:rPr>
      </w:pPr>
      <w:r w:rsidRPr="00AC52CB">
        <w:rPr>
          <w:rFonts w:ascii="Calibri" w:hAnsi="Calibri"/>
          <w:sz w:val="22"/>
          <w:szCs w:val="22"/>
        </w:rPr>
        <w:t>School:</w:t>
      </w:r>
      <w:r w:rsidR="00607109">
        <w:rPr>
          <w:rFonts w:ascii="Calibri" w:hAnsi="Calibri"/>
          <w:sz w:val="22"/>
          <w:szCs w:val="22"/>
        </w:rPr>
        <w:t xml:space="preserve"> </w:t>
      </w:r>
      <w:r w:rsidRPr="00AC52CB">
        <w:rPr>
          <w:rFonts w:ascii="Calibri" w:hAnsi="Calibri"/>
          <w:sz w:val="22"/>
          <w:szCs w:val="22"/>
        </w:rPr>
        <w:t>Hochschule</w:t>
      </w:r>
      <w:r w:rsidR="00607109">
        <w:rPr>
          <w:rFonts w:ascii="Calibri" w:hAnsi="Calibri"/>
          <w:sz w:val="22"/>
          <w:szCs w:val="22"/>
        </w:rPr>
        <w:t xml:space="preserve"> </w:t>
      </w:r>
      <w:r w:rsidRPr="00AC52CB">
        <w:rPr>
          <w:rFonts w:ascii="Calibri" w:hAnsi="Calibri"/>
          <w:sz w:val="22"/>
          <w:szCs w:val="22"/>
        </w:rPr>
        <w:t>Luzern</w:t>
      </w:r>
      <w:r w:rsidR="00607109">
        <w:rPr>
          <w:rFonts w:ascii="Calibri" w:hAnsi="Calibri"/>
          <w:sz w:val="22"/>
          <w:szCs w:val="22"/>
        </w:rPr>
        <w:t xml:space="preserve"> </w:t>
      </w:r>
      <w:r w:rsidRPr="00AC52CB">
        <w:rPr>
          <w:rFonts w:ascii="Calibri" w:hAnsi="Calibri"/>
          <w:sz w:val="22"/>
          <w:szCs w:val="22"/>
        </w:rPr>
        <w:t>-</w:t>
      </w:r>
      <w:r w:rsidR="00607109">
        <w:rPr>
          <w:rFonts w:ascii="Calibri" w:hAnsi="Calibri"/>
          <w:sz w:val="22"/>
          <w:szCs w:val="22"/>
        </w:rPr>
        <w:t xml:space="preserve"> </w:t>
      </w:r>
      <w:r w:rsidRPr="00AC52CB">
        <w:rPr>
          <w:rFonts w:ascii="Calibri" w:hAnsi="Calibri"/>
          <w:sz w:val="22"/>
          <w:szCs w:val="22"/>
        </w:rPr>
        <w:t>Wirtschaft</w:t>
      </w:r>
    </w:p>
    <w:p w14:paraId="62C6EFE3" w14:textId="787794DE" w:rsidR="00AC52CB" w:rsidRPr="00AC52CB" w:rsidRDefault="00AC52CB" w:rsidP="00AC52CB">
      <w:pPr>
        <w:pStyle w:val="StandardWeb"/>
        <w:spacing w:before="0" w:beforeAutospacing="0" w:after="0" w:afterAutospacing="0"/>
        <w:rPr>
          <w:rFonts w:ascii="Calibri" w:hAnsi="Calibri"/>
          <w:sz w:val="22"/>
          <w:szCs w:val="22"/>
        </w:rPr>
      </w:pPr>
      <w:r w:rsidRPr="00AC52CB">
        <w:rPr>
          <w:rFonts w:ascii="Calibri" w:hAnsi="Calibri"/>
          <w:sz w:val="22"/>
          <w:szCs w:val="22"/>
        </w:rPr>
        <w:t>Author:</w:t>
      </w:r>
      <w:r w:rsidR="00607109">
        <w:rPr>
          <w:rFonts w:ascii="Calibri" w:hAnsi="Calibri"/>
          <w:sz w:val="22"/>
          <w:szCs w:val="22"/>
        </w:rPr>
        <w:t xml:space="preserve"> </w:t>
      </w:r>
      <w:r>
        <w:rPr>
          <w:rFonts w:ascii="Calibri" w:hAnsi="Calibri"/>
          <w:sz w:val="22"/>
          <w:szCs w:val="22"/>
        </w:rPr>
        <w:t>Kevin</w:t>
      </w:r>
      <w:r w:rsidR="00607109">
        <w:rPr>
          <w:rFonts w:ascii="Calibri" w:hAnsi="Calibri"/>
          <w:sz w:val="22"/>
          <w:szCs w:val="22"/>
        </w:rPr>
        <w:t xml:space="preserve"> </w:t>
      </w:r>
      <w:r>
        <w:rPr>
          <w:rFonts w:ascii="Calibri" w:hAnsi="Calibri"/>
          <w:sz w:val="22"/>
          <w:szCs w:val="22"/>
        </w:rPr>
        <w:t>Stadelmann,</w:t>
      </w:r>
      <w:r w:rsidR="00607109">
        <w:rPr>
          <w:rFonts w:ascii="Calibri" w:hAnsi="Calibri"/>
          <w:sz w:val="22"/>
          <w:szCs w:val="22"/>
        </w:rPr>
        <w:t xml:space="preserve"> </w:t>
      </w:r>
      <w:r w:rsidRPr="00AC52CB">
        <w:rPr>
          <w:rFonts w:ascii="Calibri" w:hAnsi="Calibri"/>
          <w:sz w:val="22"/>
          <w:szCs w:val="22"/>
        </w:rPr>
        <w:t>Janik</w:t>
      </w:r>
      <w:r w:rsidR="00607109">
        <w:rPr>
          <w:rFonts w:ascii="Calibri" w:hAnsi="Calibri"/>
          <w:sz w:val="22"/>
          <w:szCs w:val="22"/>
        </w:rPr>
        <w:t xml:space="preserve"> </w:t>
      </w:r>
      <w:r w:rsidRPr="00AC52CB">
        <w:rPr>
          <w:rFonts w:ascii="Calibri" w:hAnsi="Calibri"/>
          <w:sz w:val="22"/>
          <w:szCs w:val="22"/>
        </w:rPr>
        <w:t>von</w:t>
      </w:r>
      <w:r w:rsidR="00607109">
        <w:rPr>
          <w:rFonts w:ascii="Calibri" w:hAnsi="Calibri"/>
          <w:sz w:val="22"/>
          <w:szCs w:val="22"/>
        </w:rPr>
        <w:t xml:space="preserve"> </w:t>
      </w:r>
      <w:r w:rsidRPr="00AC52CB">
        <w:rPr>
          <w:rFonts w:ascii="Calibri" w:hAnsi="Calibri"/>
          <w:sz w:val="22"/>
          <w:szCs w:val="22"/>
        </w:rPr>
        <w:t>Rotz</w:t>
      </w:r>
      <w:r w:rsidR="00607109">
        <w:rPr>
          <w:rFonts w:ascii="Calibri" w:hAnsi="Calibri"/>
          <w:sz w:val="22"/>
          <w:szCs w:val="22"/>
        </w:rPr>
        <w:t xml:space="preserve"> </w:t>
      </w:r>
      <w:r w:rsidRPr="00AC52CB">
        <w:rPr>
          <w:rFonts w:ascii="Calibri" w:hAnsi="Calibri"/>
          <w:sz w:val="22"/>
          <w:szCs w:val="22"/>
        </w:rPr>
        <w:t>(</w:t>
      </w:r>
      <w:hyperlink r:id="rId8" w:history="1">
        <w:r w:rsidRPr="00AC52CB">
          <w:rPr>
            <w:rStyle w:val="Hyperlink"/>
            <w:rFonts w:ascii="Calibri" w:eastAsiaTheme="majorEastAsia" w:hAnsi="Calibri"/>
            <w:sz w:val="22"/>
            <w:szCs w:val="22"/>
          </w:rPr>
          <w:t>http://janikvonrotz.ch</w:t>
        </w:r>
      </w:hyperlink>
      <w:r w:rsidRPr="00AC52CB">
        <w:rPr>
          <w:rFonts w:ascii="Calibri" w:hAnsi="Calibri"/>
          <w:sz w:val="22"/>
          <w:szCs w:val="22"/>
        </w:rPr>
        <w:t>)</w:t>
      </w:r>
    </w:p>
    <w:p w14:paraId="04EDB01C" w14:textId="61D1F528" w:rsidR="00AC52CB" w:rsidRDefault="00AC52CB" w:rsidP="00AC52CB">
      <w:pPr>
        <w:pStyle w:val="StandardWeb"/>
        <w:spacing w:before="0" w:beforeAutospacing="0" w:after="0" w:afterAutospacing="0"/>
        <w:rPr>
          <w:rFonts w:ascii="Calibri" w:hAnsi="Calibri"/>
          <w:sz w:val="22"/>
          <w:szCs w:val="22"/>
          <w:lang w:val="en-GB"/>
        </w:rPr>
      </w:pPr>
      <w:r>
        <w:rPr>
          <w:rFonts w:ascii="Calibri" w:hAnsi="Calibri"/>
          <w:sz w:val="22"/>
          <w:szCs w:val="22"/>
          <w:lang w:val="en-GB"/>
        </w:rPr>
        <w:t>License:</w:t>
      </w:r>
      <w:r w:rsidR="00607109">
        <w:rPr>
          <w:rFonts w:ascii="Calibri" w:hAnsi="Calibri"/>
          <w:sz w:val="22"/>
          <w:szCs w:val="22"/>
          <w:lang w:val="en-GB"/>
        </w:rPr>
        <w:t xml:space="preserve"> </w:t>
      </w:r>
    </w:p>
    <w:p w14:paraId="2D89D114" w14:textId="1E97069B" w:rsidR="00AC52CB" w:rsidRDefault="00AC52CB" w:rsidP="00AC52CB">
      <w:pPr>
        <w:pStyle w:val="StandardWeb"/>
        <w:spacing w:before="0" w:beforeAutospacing="0" w:after="0" w:afterAutospacing="0"/>
        <w:rPr>
          <w:rFonts w:ascii="Calibri" w:hAnsi="Calibri"/>
          <w:sz w:val="22"/>
          <w:szCs w:val="22"/>
          <w:lang w:val="en-GB"/>
        </w:rPr>
      </w:pPr>
      <w:r>
        <w:rPr>
          <w:rFonts w:ascii="Calibri" w:hAnsi="Calibri"/>
          <w:sz w:val="22"/>
          <w:szCs w:val="22"/>
          <w:lang w:val="en-GB"/>
        </w:rPr>
        <w:t>This</w:t>
      </w:r>
      <w:r w:rsidR="00607109">
        <w:rPr>
          <w:rFonts w:ascii="Calibri" w:hAnsi="Calibri"/>
          <w:sz w:val="22"/>
          <w:szCs w:val="22"/>
          <w:lang w:val="en-GB"/>
        </w:rPr>
        <w:t xml:space="preserve"> </w:t>
      </w:r>
      <w:r>
        <w:rPr>
          <w:rFonts w:ascii="Calibri" w:hAnsi="Calibri"/>
          <w:sz w:val="22"/>
          <w:szCs w:val="22"/>
          <w:lang w:val="en-GB"/>
        </w:rPr>
        <w:t>work</w:t>
      </w:r>
      <w:r w:rsidR="00607109">
        <w:rPr>
          <w:rFonts w:ascii="Calibri" w:hAnsi="Calibri"/>
          <w:sz w:val="22"/>
          <w:szCs w:val="22"/>
          <w:lang w:val="en-GB"/>
        </w:rPr>
        <w:t xml:space="preserve"> </w:t>
      </w:r>
      <w:r>
        <w:rPr>
          <w:rFonts w:ascii="Calibri" w:hAnsi="Calibri"/>
          <w:sz w:val="22"/>
          <w:szCs w:val="22"/>
          <w:lang w:val="en-GB"/>
        </w:rPr>
        <w:t>is</w:t>
      </w:r>
      <w:r w:rsidR="00607109">
        <w:rPr>
          <w:rFonts w:ascii="Calibri" w:hAnsi="Calibri"/>
          <w:sz w:val="22"/>
          <w:szCs w:val="22"/>
          <w:lang w:val="en-GB"/>
        </w:rPr>
        <w:t xml:space="preserve"> </w:t>
      </w:r>
      <w:r>
        <w:rPr>
          <w:rFonts w:ascii="Calibri" w:hAnsi="Calibri"/>
          <w:sz w:val="22"/>
          <w:szCs w:val="22"/>
          <w:lang w:val="en-GB"/>
        </w:rPr>
        <w:t>licensed</w:t>
      </w:r>
      <w:r w:rsidR="00607109">
        <w:rPr>
          <w:rFonts w:ascii="Calibri" w:hAnsi="Calibri"/>
          <w:sz w:val="22"/>
          <w:szCs w:val="22"/>
          <w:lang w:val="en-GB"/>
        </w:rPr>
        <w:t xml:space="preserve"> </w:t>
      </w:r>
      <w:r>
        <w:rPr>
          <w:rFonts w:ascii="Calibri" w:hAnsi="Calibri"/>
          <w:sz w:val="22"/>
          <w:szCs w:val="22"/>
          <w:lang w:val="en-GB"/>
        </w:rPr>
        <w:t>under</w:t>
      </w:r>
      <w:r w:rsidR="00607109">
        <w:rPr>
          <w:rFonts w:ascii="Calibri" w:hAnsi="Calibri"/>
          <w:sz w:val="22"/>
          <w:szCs w:val="22"/>
          <w:lang w:val="en-GB"/>
        </w:rPr>
        <w:t xml:space="preserve"> </w:t>
      </w:r>
      <w:r>
        <w:rPr>
          <w:rFonts w:ascii="Calibri" w:hAnsi="Calibri"/>
          <w:sz w:val="22"/>
          <w:szCs w:val="22"/>
          <w:lang w:val="en-GB"/>
        </w:rPr>
        <w:t>the</w:t>
      </w:r>
      <w:r w:rsidR="00607109">
        <w:rPr>
          <w:rFonts w:ascii="Calibri" w:hAnsi="Calibri"/>
          <w:sz w:val="22"/>
          <w:szCs w:val="22"/>
          <w:lang w:val="en-GB"/>
        </w:rPr>
        <w:t xml:space="preserve"> </w:t>
      </w:r>
      <w:r>
        <w:rPr>
          <w:rFonts w:ascii="Calibri" w:hAnsi="Calibri"/>
          <w:sz w:val="22"/>
          <w:szCs w:val="22"/>
          <w:lang w:val="en-GB"/>
        </w:rPr>
        <w:t>Creative</w:t>
      </w:r>
      <w:r w:rsidR="00607109">
        <w:rPr>
          <w:rFonts w:ascii="Calibri" w:hAnsi="Calibri"/>
          <w:sz w:val="22"/>
          <w:szCs w:val="22"/>
          <w:lang w:val="en-GB"/>
        </w:rPr>
        <w:t xml:space="preserve"> </w:t>
      </w:r>
      <w:r>
        <w:rPr>
          <w:rFonts w:ascii="Calibri" w:hAnsi="Calibri"/>
          <w:sz w:val="22"/>
          <w:szCs w:val="22"/>
          <w:lang w:val="en-GB"/>
        </w:rPr>
        <w:t>Commons</w:t>
      </w:r>
      <w:r w:rsidR="00607109">
        <w:rPr>
          <w:rFonts w:ascii="Calibri" w:hAnsi="Calibri"/>
          <w:sz w:val="22"/>
          <w:szCs w:val="22"/>
          <w:lang w:val="en-GB"/>
        </w:rPr>
        <w:t xml:space="preserve"> </w:t>
      </w:r>
      <w:r>
        <w:rPr>
          <w:rFonts w:ascii="Calibri" w:hAnsi="Calibri"/>
          <w:sz w:val="22"/>
          <w:szCs w:val="22"/>
          <w:lang w:val="en-GB"/>
        </w:rPr>
        <w:t>Attribution-ShareAlike</w:t>
      </w:r>
      <w:r w:rsidR="00607109">
        <w:rPr>
          <w:rFonts w:ascii="Calibri" w:hAnsi="Calibri"/>
          <w:sz w:val="22"/>
          <w:szCs w:val="22"/>
          <w:lang w:val="en-GB"/>
        </w:rPr>
        <w:t xml:space="preserve"> </w:t>
      </w:r>
      <w:r>
        <w:rPr>
          <w:rFonts w:ascii="Calibri" w:hAnsi="Calibri"/>
          <w:sz w:val="22"/>
          <w:szCs w:val="22"/>
          <w:lang w:val="en-GB"/>
        </w:rPr>
        <w:t>4.0</w:t>
      </w:r>
      <w:r w:rsidR="00607109">
        <w:rPr>
          <w:rFonts w:ascii="Calibri" w:hAnsi="Calibri"/>
          <w:sz w:val="22"/>
          <w:szCs w:val="22"/>
          <w:lang w:val="en-GB"/>
        </w:rPr>
        <w:t xml:space="preserve"> </w:t>
      </w:r>
      <w:r>
        <w:rPr>
          <w:rFonts w:ascii="Calibri" w:hAnsi="Calibri"/>
          <w:sz w:val="22"/>
          <w:szCs w:val="22"/>
          <w:lang w:val="en-GB"/>
        </w:rPr>
        <w:t>International</w:t>
      </w:r>
      <w:r w:rsidR="00607109">
        <w:rPr>
          <w:rFonts w:ascii="Calibri" w:hAnsi="Calibri"/>
          <w:sz w:val="22"/>
          <w:szCs w:val="22"/>
          <w:lang w:val="en-GB"/>
        </w:rPr>
        <w:t xml:space="preserve"> </w:t>
      </w:r>
      <w:r>
        <w:rPr>
          <w:rFonts w:ascii="Calibri" w:hAnsi="Calibri"/>
          <w:sz w:val="22"/>
          <w:szCs w:val="22"/>
          <w:lang w:val="en-GB"/>
        </w:rPr>
        <w:t>License.</w:t>
      </w:r>
      <w:r w:rsidR="00607109">
        <w:rPr>
          <w:rFonts w:ascii="Calibri" w:hAnsi="Calibri"/>
          <w:sz w:val="22"/>
          <w:szCs w:val="22"/>
          <w:lang w:val="en-GB"/>
        </w:rPr>
        <w:t xml:space="preserve"> </w:t>
      </w:r>
      <w:r>
        <w:rPr>
          <w:rFonts w:ascii="Calibri" w:hAnsi="Calibri"/>
          <w:sz w:val="22"/>
          <w:szCs w:val="22"/>
          <w:lang w:val="en-GB"/>
        </w:rPr>
        <w:t>To</w:t>
      </w:r>
      <w:r w:rsidR="00607109">
        <w:rPr>
          <w:rFonts w:ascii="Calibri" w:hAnsi="Calibri"/>
          <w:sz w:val="22"/>
          <w:szCs w:val="22"/>
          <w:lang w:val="en-GB"/>
        </w:rPr>
        <w:t xml:space="preserve"> </w:t>
      </w:r>
      <w:r>
        <w:rPr>
          <w:rFonts w:ascii="Calibri" w:hAnsi="Calibri"/>
          <w:sz w:val="22"/>
          <w:szCs w:val="22"/>
          <w:lang w:val="en-GB"/>
        </w:rPr>
        <w:t>view</w:t>
      </w:r>
      <w:r w:rsidR="00607109">
        <w:rPr>
          <w:rFonts w:ascii="Calibri" w:hAnsi="Calibri"/>
          <w:sz w:val="22"/>
          <w:szCs w:val="22"/>
          <w:lang w:val="en-GB"/>
        </w:rPr>
        <w:t xml:space="preserve"> </w:t>
      </w:r>
      <w:r>
        <w:rPr>
          <w:rFonts w:ascii="Calibri" w:hAnsi="Calibri"/>
          <w:sz w:val="22"/>
          <w:szCs w:val="22"/>
          <w:lang w:val="en-GB"/>
        </w:rPr>
        <w:t>a</w:t>
      </w:r>
      <w:r w:rsidR="00607109">
        <w:rPr>
          <w:rFonts w:ascii="Calibri" w:hAnsi="Calibri"/>
          <w:sz w:val="22"/>
          <w:szCs w:val="22"/>
          <w:lang w:val="en-GB"/>
        </w:rPr>
        <w:t xml:space="preserve"> </w:t>
      </w:r>
      <w:r>
        <w:rPr>
          <w:rFonts w:ascii="Calibri" w:hAnsi="Calibri"/>
          <w:sz w:val="22"/>
          <w:szCs w:val="22"/>
          <w:lang w:val="en-GB"/>
        </w:rPr>
        <w:t>copy</w:t>
      </w:r>
      <w:r w:rsidR="00607109">
        <w:rPr>
          <w:rFonts w:ascii="Calibri" w:hAnsi="Calibri"/>
          <w:sz w:val="22"/>
          <w:szCs w:val="22"/>
          <w:lang w:val="en-GB"/>
        </w:rPr>
        <w:t xml:space="preserve"> </w:t>
      </w:r>
      <w:r>
        <w:rPr>
          <w:rFonts w:ascii="Calibri" w:hAnsi="Calibri"/>
          <w:sz w:val="22"/>
          <w:szCs w:val="22"/>
          <w:lang w:val="en-GB"/>
        </w:rPr>
        <w:t>of</w:t>
      </w:r>
      <w:r w:rsidR="00607109">
        <w:rPr>
          <w:rFonts w:ascii="Calibri" w:hAnsi="Calibri"/>
          <w:sz w:val="22"/>
          <w:szCs w:val="22"/>
          <w:lang w:val="en-GB"/>
        </w:rPr>
        <w:t xml:space="preserve"> </w:t>
      </w:r>
      <w:r>
        <w:rPr>
          <w:rFonts w:ascii="Calibri" w:hAnsi="Calibri"/>
          <w:sz w:val="22"/>
          <w:szCs w:val="22"/>
          <w:lang w:val="en-GB"/>
        </w:rPr>
        <w:t>this</w:t>
      </w:r>
      <w:r w:rsidR="00607109">
        <w:rPr>
          <w:rFonts w:ascii="Calibri" w:hAnsi="Calibri"/>
          <w:sz w:val="22"/>
          <w:szCs w:val="22"/>
          <w:lang w:val="en-GB"/>
        </w:rPr>
        <w:t xml:space="preserve"> </w:t>
      </w:r>
      <w:r>
        <w:rPr>
          <w:rFonts w:ascii="Calibri" w:hAnsi="Calibri"/>
          <w:sz w:val="22"/>
          <w:szCs w:val="22"/>
          <w:lang w:val="en-GB"/>
        </w:rPr>
        <w:t>license,</w:t>
      </w:r>
      <w:r w:rsidR="00607109">
        <w:rPr>
          <w:rFonts w:ascii="Calibri" w:hAnsi="Calibri"/>
          <w:sz w:val="22"/>
          <w:szCs w:val="22"/>
          <w:lang w:val="en-GB"/>
        </w:rPr>
        <w:t xml:space="preserve"> </w:t>
      </w:r>
      <w:r>
        <w:rPr>
          <w:rFonts w:ascii="Calibri" w:hAnsi="Calibri"/>
          <w:sz w:val="22"/>
          <w:szCs w:val="22"/>
          <w:lang w:val="en-GB"/>
        </w:rPr>
        <w:t>visit</w:t>
      </w:r>
      <w:r w:rsidR="00607109">
        <w:rPr>
          <w:rFonts w:ascii="Calibri" w:hAnsi="Calibri"/>
          <w:sz w:val="22"/>
          <w:szCs w:val="22"/>
          <w:lang w:val="en-GB"/>
        </w:rPr>
        <w:t xml:space="preserve"> </w:t>
      </w:r>
      <w:hyperlink r:id="rId9" w:history="1">
        <w:r>
          <w:rPr>
            <w:rStyle w:val="Hyperlink"/>
            <w:rFonts w:ascii="Calibri" w:eastAsiaTheme="majorEastAsia" w:hAnsi="Calibri"/>
            <w:sz w:val="22"/>
            <w:szCs w:val="22"/>
            <w:lang w:val="en-GB"/>
          </w:rPr>
          <w:t>http://creativecommons.org/licenses/by-sa/4.0/</w:t>
        </w:r>
      </w:hyperlink>
      <w:r w:rsidR="00607109">
        <w:rPr>
          <w:rFonts w:ascii="Calibri" w:hAnsi="Calibri"/>
          <w:sz w:val="22"/>
          <w:szCs w:val="22"/>
          <w:lang w:val="en-GB"/>
        </w:rPr>
        <w:t xml:space="preserve"> </w:t>
      </w:r>
      <w:r>
        <w:rPr>
          <w:rFonts w:ascii="Calibri" w:hAnsi="Calibri"/>
          <w:sz w:val="22"/>
          <w:szCs w:val="22"/>
          <w:lang w:val="en-GB"/>
        </w:rPr>
        <w:t>or</w:t>
      </w:r>
      <w:r w:rsidR="00607109">
        <w:rPr>
          <w:rFonts w:ascii="Calibri" w:hAnsi="Calibri"/>
          <w:sz w:val="22"/>
          <w:szCs w:val="22"/>
          <w:lang w:val="en-GB"/>
        </w:rPr>
        <w:t xml:space="preserve"> </w:t>
      </w:r>
      <w:r>
        <w:rPr>
          <w:rFonts w:ascii="Calibri" w:hAnsi="Calibri"/>
          <w:sz w:val="22"/>
          <w:szCs w:val="22"/>
          <w:lang w:val="en-GB"/>
        </w:rPr>
        <w:t>send</w:t>
      </w:r>
      <w:r w:rsidR="00607109">
        <w:rPr>
          <w:rFonts w:ascii="Calibri" w:hAnsi="Calibri"/>
          <w:sz w:val="22"/>
          <w:szCs w:val="22"/>
          <w:lang w:val="en-GB"/>
        </w:rPr>
        <w:t xml:space="preserve"> </w:t>
      </w:r>
      <w:r>
        <w:rPr>
          <w:rFonts w:ascii="Calibri" w:hAnsi="Calibri"/>
          <w:sz w:val="22"/>
          <w:szCs w:val="22"/>
          <w:lang w:val="en-GB"/>
        </w:rPr>
        <w:t>a</w:t>
      </w:r>
      <w:r w:rsidR="00607109">
        <w:rPr>
          <w:rFonts w:ascii="Calibri" w:hAnsi="Calibri"/>
          <w:sz w:val="22"/>
          <w:szCs w:val="22"/>
          <w:lang w:val="en-GB"/>
        </w:rPr>
        <w:t xml:space="preserve"> </w:t>
      </w:r>
      <w:r>
        <w:rPr>
          <w:rFonts w:ascii="Calibri" w:hAnsi="Calibri"/>
          <w:sz w:val="22"/>
          <w:szCs w:val="22"/>
          <w:lang w:val="en-GB"/>
        </w:rPr>
        <w:t>letter</w:t>
      </w:r>
      <w:r w:rsidR="00607109">
        <w:rPr>
          <w:rFonts w:ascii="Calibri" w:hAnsi="Calibri"/>
          <w:sz w:val="22"/>
          <w:szCs w:val="22"/>
          <w:lang w:val="en-GB"/>
        </w:rPr>
        <w:t xml:space="preserve"> </w:t>
      </w:r>
      <w:r>
        <w:rPr>
          <w:rFonts w:ascii="Calibri" w:hAnsi="Calibri"/>
          <w:sz w:val="22"/>
          <w:szCs w:val="22"/>
          <w:lang w:val="en-GB"/>
        </w:rPr>
        <w:t>to</w:t>
      </w:r>
      <w:r w:rsidR="00607109">
        <w:rPr>
          <w:rFonts w:ascii="Calibri" w:hAnsi="Calibri"/>
          <w:sz w:val="22"/>
          <w:szCs w:val="22"/>
          <w:lang w:val="en-GB"/>
        </w:rPr>
        <w:t xml:space="preserve"> </w:t>
      </w:r>
      <w:r>
        <w:rPr>
          <w:rFonts w:ascii="Calibri" w:hAnsi="Calibri"/>
          <w:sz w:val="22"/>
          <w:szCs w:val="22"/>
          <w:lang w:val="en-GB"/>
        </w:rPr>
        <w:t>Creative</w:t>
      </w:r>
      <w:r w:rsidR="00607109">
        <w:rPr>
          <w:rFonts w:ascii="Calibri" w:hAnsi="Calibri"/>
          <w:sz w:val="22"/>
          <w:szCs w:val="22"/>
          <w:lang w:val="en-GB"/>
        </w:rPr>
        <w:t xml:space="preserve"> </w:t>
      </w:r>
      <w:r>
        <w:rPr>
          <w:rFonts w:ascii="Calibri" w:hAnsi="Calibri"/>
          <w:sz w:val="22"/>
          <w:szCs w:val="22"/>
          <w:lang w:val="en-GB"/>
        </w:rPr>
        <w:t>Commons,</w:t>
      </w:r>
      <w:r w:rsidR="00607109">
        <w:rPr>
          <w:rFonts w:ascii="Calibri" w:hAnsi="Calibri"/>
          <w:sz w:val="22"/>
          <w:szCs w:val="22"/>
          <w:lang w:val="en-GB"/>
        </w:rPr>
        <w:t xml:space="preserve"> </w:t>
      </w:r>
      <w:r>
        <w:rPr>
          <w:rFonts w:ascii="Calibri" w:hAnsi="Calibri"/>
          <w:sz w:val="22"/>
          <w:szCs w:val="22"/>
          <w:lang w:val="en-GB"/>
        </w:rPr>
        <w:t>PO</w:t>
      </w:r>
      <w:r w:rsidR="00607109">
        <w:rPr>
          <w:rFonts w:ascii="Calibri" w:hAnsi="Calibri"/>
          <w:sz w:val="22"/>
          <w:szCs w:val="22"/>
          <w:lang w:val="en-GB"/>
        </w:rPr>
        <w:t xml:space="preserve"> </w:t>
      </w:r>
      <w:r>
        <w:rPr>
          <w:rFonts w:ascii="Calibri" w:hAnsi="Calibri"/>
          <w:sz w:val="22"/>
          <w:szCs w:val="22"/>
          <w:lang w:val="en-GB"/>
        </w:rPr>
        <w:t>Box</w:t>
      </w:r>
      <w:r w:rsidR="00607109">
        <w:rPr>
          <w:rFonts w:ascii="Calibri" w:hAnsi="Calibri"/>
          <w:sz w:val="22"/>
          <w:szCs w:val="22"/>
          <w:lang w:val="en-GB"/>
        </w:rPr>
        <w:t xml:space="preserve"> </w:t>
      </w:r>
      <w:r>
        <w:rPr>
          <w:rFonts w:ascii="Calibri" w:hAnsi="Calibri"/>
          <w:sz w:val="22"/>
          <w:szCs w:val="22"/>
          <w:lang w:val="en-GB"/>
        </w:rPr>
        <w:t>1866,</w:t>
      </w:r>
      <w:r w:rsidR="00607109">
        <w:rPr>
          <w:rFonts w:ascii="Calibri" w:hAnsi="Calibri"/>
          <w:sz w:val="22"/>
          <w:szCs w:val="22"/>
          <w:lang w:val="en-GB"/>
        </w:rPr>
        <w:t xml:space="preserve"> </w:t>
      </w:r>
      <w:r>
        <w:rPr>
          <w:rFonts w:ascii="Calibri" w:hAnsi="Calibri"/>
          <w:sz w:val="22"/>
          <w:szCs w:val="22"/>
          <w:lang w:val="en-GB"/>
        </w:rPr>
        <w:t>Mountain</w:t>
      </w:r>
      <w:r w:rsidR="00607109">
        <w:rPr>
          <w:rFonts w:ascii="Calibri" w:hAnsi="Calibri"/>
          <w:sz w:val="22"/>
          <w:szCs w:val="22"/>
          <w:lang w:val="en-GB"/>
        </w:rPr>
        <w:t xml:space="preserve"> </w:t>
      </w:r>
      <w:r>
        <w:rPr>
          <w:rFonts w:ascii="Calibri" w:hAnsi="Calibri"/>
          <w:sz w:val="22"/>
          <w:szCs w:val="22"/>
          <w:lang w:val="en-GB"/>
        </w:rPr>
        <w:t>View,</w:t>
      </w:r>
      <w:r w:rsidR="00607109">
        <w:rPr>
          <w:rFonts w:ascii="Calibri" w:hAnsi="Calibri"/>
          <w:sz w:val="22"/>
          <w:szCs w:val="22"/>
          <w:lang w:val="en-GB"/>
        </w:rPr>
        <w:t xml:space="preserve"> </w:t>
      </w:r>
      <w:r>
        <w:rPr>
          <w:rFonts w:ascii="Calibri" w:hAnsi="Calibri"/>
          <w:sz w:val="22"/>
          <w:szCs w:val="22"/>
          <w:lang w:val="en-GB"/>
        </w:rPr>
        <w:t>CA</w:t>
      </w:r>
      <w:r w:rsidR="00607109">
        <w:rPr>
          <w:rFonts w:ascii="Calibri" w:hAnsi="Calibri"/>
          <w:sz w:val="22"/>
          <w:szCs w:val="22"/>
          <w:lang w:val="en-GB"/>
        </w:rPr>
        <w:t xml:space="preserve"> </w:t>
      </w:r>
      <w:r>
        <w:rPr>
          <w:rFonts w:ascii="Calibri" w:hAnsi="Calibri"/>
          <w:sz w:val="22"/>
          <w:szCs w:val="22"/>
          <w:lang w:val="en-GB"/>
        </w:rPr>
        <w:t>94042,</w:t>
      </w:r>
      <w:r w:rsidR="00607109">
        <w:rPr>
          <w:rFonts w:ascii="Calibri" w:hAnsi="Calibri"/>
          <w:sz w:val="22"/>
          <w:szCs w:val="22"/>
          <w:lang w:val="en-GB"/>
        </w:rPr>
        <w:t xml:space="preserve"> </w:t>
      </w:r>
      <w:r>
        <w:rPr>
          <w:rFonts w:ascii="Calibri" w:hAnsi="Calibri"/>
          <w:sz w:val="22"/>
          <w:szCs w:val="22"/>
          <w:lang w:val="en-GB"/>
        </w:rPr>
        <w:t>USA.</w:t>
      </w:r>
    </w:p>
    <w:p w14:paraId="540A8E05" w14:textId="77777777" w:rsidR="00AC52CB" w:rsidRPr="00AC52CB" w:rsidRDefault="00AC52CB" w:rsidP="00AC52CB">
      <w:pPr>
        <w:rPr>
          <w:lang w:val="en-GB"/>
        </w:rPr>
      </w:pPr>
    </w:p>
    <w:p w14:paraId="49BB79F4" w14:textId="77777777" w:rsidR="00AC52CB" w:rsidRPr="00AC52CB" w:rsidRDefault="00AC52CB">
      <w:pPr>
        <w:spacing w:line="259" w:lineRule="auto"/>
        <w:jc w:val="left"/>
        <w:rPr>
          <w:lang w:val="en-GB"/>
        </w:rPr>
      </w:pPr>
      <w:r w:rsidRPr="00AC52CB">
        <w:rPr>
          <w:lang w:val="en-GB"/>
        </w:rPr>
        <w:br w:type="page"/>
      </w:r>
    </w:p>
    <w:sdt>
      <w:sdtPr>
        <w:rPr>
          <w:rFonts w:asciiTheme="minorHAnsi" w:eastAsiaTheme="minorHAnsi" w:hAnsiTheme="minorHAnsi" w:cstheme="minorBidi"/>
          <w:sz w:val="22"/>
          <w:szCs w:val="22"/>
        </w:rPr>
        <w:id w:val="1775672539"/>
        <w:docPartObj>
          <w:docPartGallery w:val="Table of Contents"/>
          <w:docPartUnique/>
        </w:docPartObj>
      </w:sdtPr>
      <w:sdtEndPr>
        <w:rPr>
          <w:rFonts w:eastAsiaTheme="minorEastAsia"/>
          <w:b/>
          <w:bCs/>
          <w:caps w:val="0"/>
          <w:spacing w:val="0"/>
          <w:sz w:val="21"/>
          <w:szCs w:val="21"/>
        </w:rPr>
      </w:sdtEndPr>
      <w:sdtContent>
        <w:p w14:paraId="2F56097A" w14:textId="77777777" w:rsidR="002B2EB4" w:rsidRDefault="002B2EB4">
          <w:pPr>
            <w:pStyle w:val="Inhaltsverzeichnisberschrift"/>
          </w:pPr>
          <w:r>
            <w:t>Inhalt</w:t>
          </w:r>
        </w:p>
        <w:p w14:paraId="77E966F1" w14:textId="243DCFA8" w:rsidR="00801592" w:rsidRDefault="002B2EB4">
          <w:pPr>
            <w:pStyle w:val="Verzeichnis1"/>
            <w:tabs>
              <w:tab w:val="left" w:pos="440"/>
              <w:tab w:val="right" w:leader="dot" w:pos="9062"/>
            </w:tabs>
            <w:rPr>
              <w:ins w:id="1" w:author="Janik Vonrotz" w:date="2016-01-04T17:37:00Z"/>
              <w:noProof/>
              <w:sz w:val="22"/>
              <w:szCs w:val="22"/>
              <w:lang w:eastAsia="de-CH"/>
            </w:rPr>
          </w:pPr>
          <w:r>
            <w:fldChar w:fldCharType="begin"/>
          </w:r>
          <w:r>
            <w:instrText xml:space="preserve"> TOC \o "1-3" \h \z \u </w:instrText>
          </w:r>
          <w:r>
            <w:fldChar w:fldCharType="separate"/>
          </w:r>
          <w:ins w:id="2" w:author="Janik Vonrotz" w:date="2016-01-04T17:37:00Z">
            <w:r w:rsidR="00801592" w:rsidRPr="00844ABB">
              <w:rPr>
                <w:rStyle w:val="Hyperlink"/>
                <w:noProof/>
              </w:rPr>
              <w:fldChar w:fldCharType="begin"/>
            </w:r>
            <w:r w:rsidR="00801592" w:rsidRPr="00844ABB">
              <w:rPr>
                <w:rStyle w:val="Hyperlink"/>
                <w:noProof/>
              </w:rPr>
              <w:instrText xml:space="preserve"> </w:instrText>
            </w:r>
            <w:r w:rsidR="00801592">
              <w:rPr>
                <w:noProof/>
              </w:rPr>
              <w:instrText>HYPERLINK \l "_Toc439692401"</w:instrText>
            </w:r>
            <w:r w:rsidR="00801592" w:rsidRPr="00844ABB">
              <w:rPr>
                <w:rStyle w:val="Hyperlink"/>
                <w:noProof/>
              </w:rPr>
              <w:instrText xml:space="preserve"> </w:instrText>
            </w:r>
            <w:r w:rsidR="00801592" w:rsidRPr="00844ABB">
              <w:rPr>
                <w:rStyle w:val="Hyperlink"/>
                <w:noProof/>
              </w:rPr>
            </w:r>
            <w:r w:rsidR="00801592" w:rsidRPr="00844ABB">
              <w:rPr>
                <w:rStyle w:val="Hyperlink"/>
                <w:noProof/>
              </w:rPr>
              <w:fldChar w:fldCharType="separate"/>
            </w:r>
            <w:r w:rsidR="00801592" w:rsidRPr="00844ABB">
              <w:rPr>
                <w:rStyle w:val="Hyperlink"/>
                <w:noProof/>
              </w:rPr>
              <w:t>2</w:t>
            </w:r>
            <w:r w:rsidR="00801592">
              <w:rPr>
                <w:noProof/>
                <w:sz w:val="22"/>
                <w:szCs w:val="22"/>
                <w:lang w:eastAsia="de-CH"/>
              </w:rPr>
              <w:tab/>
            </w:r>
            <w:r w:rsidR="00801592" w:rsidRPr="00844ABB">
              <w:rPr>
                <w:rStyle w:val="Hyperlink"/>
                <w:noProof/>
              </w:rPr>
              <w:t>Einstieg Netzwerke</w:t>
            </w:r>
            <w:r w:rsidR="00801592">
              <w:rPr>
                <w:noProof/>
                <w:webHidden/>
              </w:rPr>
              <w:tab/>
            </w:r>
            <w:r w:rsidR="00801592">
              <w:rPr>
                <w:noProof/>
                <w:webHidden/>
              </w:rPr>
              <w:fldChar w:fldCharType="begin"/>
            </w:r>
            <w:r w:rsidR="00801592">
              <w:rPr>
                <w:noProof/>
                <w:webHidden/>
              </w:rPr>
              <w:instrText xml:space="preserve"> PAGEREF _Toc439692401 \h </w:instrText>
            </w:r>
            <w:r w:rsidR="00801592">
              <w:rPr>
                <w:noProof/>
                <w:webHidden/>
              </w:rPr>
            </w:r>
          </w:ins>
          <w:r w:rsidR="00801592">
            <w:rPr>
              <w:noProof/>
              <w:webHidden/>
            </w:rPr>
            <w:fldChar w:fldCharType="separate"/>
          </w:r>
          <w:ins w:id="3" w:author="Janik Vonrotz" w:date="2016-01-04T17:37:00Z">
            <w:r w:rsidR="00801592">
              <w:rPr>
                <w:noProof/>
                <w:webHidden/>
              </w:rPr>
              <w:t>4</w:t>
            </w:r>
            <w:r w:rsidR="00801592">
              <w:rPr>
                <w:noProof/>
                <w:webHidden/>
              </w:rPr>
              <w:fldChar w:fldCharType="end"/>
            </w:r>
            <w:r w:rsidR="00801592" w:rsidRPr="00844ABB">
              <w:rPr>
                <w:rStyle w:val="Hyperlink"/>
                <w:noProof/>
              </w:rPr>
              <w:fldChar w:fldCharType="end"/>
            </w:r>
          </w:ins>
        </w:p>
        <w:p w14:paraId="501F2FF3" w14:textId="12E08EB6" w:rsidR="00801592" w:rsidRDefault="00801592">
          <w:pPr>
            <w:pStyle w:val="Verzeichnis1"/>
            <w:tabs>
              <w:tab w:val="left" w:pos="440"/>
              <w:tab w:val="right" w:leader="dot" w:pos="9062"/>
            </w:tabs>
            <w:rPr>
              <w:ins w:id="4" w:author="Janik Vonrotz" w:date="2016-01-04T17:37:00Z"/>
              <w:noProof/>
              <w:sz w:val="22"/>
              <w:szCs w:val="22"/>
              <w:lang w:eastAsia="de-CH"/>
            </w:rPr>
          </w:pPr>
          <w:ins w:id="5"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"_Toc439692402"</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rPr>
              <w:t>3</w:t>
            </w:r>
            <w:r>
              <w:rPr>
                <w:noProof/>
                <w:sz w:val="22"/>
                <w:szCs w:val="22"/>
                <w:lang w:eastAsia="de-CH"/>
              </w:rPr>
              <w:tab/>
            </w:r>
            <w:r w:rsidRPr="00844ABB">
              <w:rPr>
                <w:rStyle w:val="Hyperlink"/>
                <w:noProof/>
              </w:rPr>
              <w:t>Netzwerkarchitektur</w:t>
            </w:r>
            <w:r>
              <w:rPr>
                <w:noProof/>
                <w:webHidden/>
              </w:rPr>
              <w:tab/>
            </w:r>
            <w:r>
              <w:rPr>
                <w:noProof/>
                <w:webHidden/>
              </w:rPr>
              <w:fldChar w:fldCharType="begin"/>
            </w:r>
            <w:r>
              <w:rPr>
                <w:noProof/>
                <w:webHidden/>
              </w:rPr>
              <w:instrText xml:space="preserve"> PAGEREF _Toc439692402 \h </w:instrText>
            </w:r>
            <w:r>
              <w:rPr>
                <w:noProof/>
                <w:webHidden/>
              </w:rPr>
            </w:r>
          </w:ins>
          <w:r>
            <w:rPr>
              <w:noProof/>
              <w:webHidden/>
            </w:rPr>
            <w:fldChar w:fldCharType="separate"/>
          </w:r>
          <w:ins w:id="6" w:author="Janik Vonrotz" w:date="2016-01-04T17:37:00Z">
            <w:r>
              <w:rPr>
                <w:noProof/>
                <w:webHidden/>
              </w:rPr>
              <w:t>5</w:t>
            </w:r>
            <w:r>
              <w:rPr>
                <w:noProof/>
                <w:webHidden/>
              </w:rPr>
              <w:fldChar w:fldCharType="end"/>
            </w:r>
            <w:r w:rsidRPr="00844ABB">
              <w:rPr>
                <w:rStyle w:val="Hyperlink"/>
                <w:noProof/>
              </w:rPr>
              <w:fldChar w:fldCharType="end"/>
            </w:r>
          </w:ins>
        </w:p>
        <w:p w14:paraId="577F559E" w14:textId="379959C9" w:rsidR="00801592" w:rsidRDefault="00801592">
          <w:pPr>
            <w:pStyle w:val="Verzeichnis2"/>
            <w:tabs>
              <w:tab w:val="left" w:pos="880"/>
              <w:tab w:val="right" w:leader="dot" w:pos="9062"/>
            </w:tabs>
            <w:rPr>
              <w:ins w:id="7" w:author="Janik Vonrotz" w:date="2016-01-04T17:37:00Z"/>
              <w:noProof/>
              <w:sz w:val="22"/>
              <w:szCs w:val="22"/>
              <w:lang w:eastAsia="de-CH"/>
            </w:rPr>
          </w:pPr>
          <w:ins w:id="8"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"_Toc439692403"</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3.1</w:t>
            </w:r>
            <w:r>
              <w:rPr>
                <w:noProof/>
                <w:sz w:val="22"/>
                <w:szCs w:val="22"/>
                <w:lang w:eastAsia="de-CH"/>
              </w:rPr>
              <w:tab/>
            </w:r>
            <w:r w:rsidRPr="00844ABB">
              <w:rPr>
                <w:rStyle w:val="Hyperlink"/>
                <w:rFonts w:eastAsia="Times New Roman"/>
                <w:noProof/>
                <w:lang w:eastAsia="de-CH"/>
              </w:rPr>
              <w:t>3 Ebenen</w:t>
            </w:r>
            <w:r>
              <w:rPr>
                <w:noProof/>
                <w:webHidden/>
              </w:rPr>
              <w:tab/>
            </w:r>
            <w:r>
              <w:rPr>
                <w:noProof/>
                <w:webHidden/>
              </w:rPr>
              <w:fldChar w:fldCharType="begin"/>
            </w:r>
            <w:r>
              <w:rPr>
                <w:noProof/>
                <w:webHidden/>
              </w:rPr>
              <w:instrText xml:space="preserve"> PAGEREF _Toc439692403 \h </w:instrText>
            </w:r>
            <w:r>
              <w:rPr>
                <w:noProof/>
                <w:webHidden/>
              </w:rPr>
            </w:r>
          </w:ins>
          <w:r>
            <w:rPr>
              <w:noProof/>
              <w:webHidden/>
            </w:rPr>
            <w:fldChar w:fldCharType="separate"/>
          </w:r>
          <w:ins w:id="9" w:author="Janik Vonrotz" w:date="2016-01-04T17:37:00Z">
            <w:r>
              <w:rPr>
                <w:noProof/>
                <w:webHidden/>
              </w:rPr>
              <w:t>5</w:t>
            </w:r>
            <w:r>
              <w:rPr>
                <w:noProof/>
                <w:webHidden/>
              </w:rPr>
              <w:fldChar w:fldCharType="end"/>
            </w:r>
            <w:r w:rsidRPr="00844ABB">
              <w:rPr>
                <w:rStyle w:val="Hyperlink"/>
                <w:noProof/>
              </w:rPr>
              <w:fldChar w:fldCharType="end"/>
            </w:r>
          </w:ins>
        </w:p>
        <w:p w14:paraId="4B046E28" w14:textId="5F0E3EAA" w:rsidR="00801592" w:rsidRDefault="00801592">
          <w:pPr>
            <w:pStyle w:val="Verzeichnis2"/>
            <w:tabs>
              <w:tab w:val="left" w:pos="880"/>
              <w:tab w:val="right" w:leader="dot" w:pos="9062"/>
            </w:tabs>
            <w:rPr>
              <w:ins w:id="10" w:author="Janik Vonrotz" w:date="2016-01-04T17:37:00Z"/>
              <w:noProof/>
              <w:sz w:val="22"/>
              <w:szCs w:val="22"/>
              <w:lang w:eastAsia="de-CH"/>
            </w:rPr>
          </w:pPr>
          <w:ins w:id="11"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"_Toc439692404"</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3.2</w:t>
            </w:r>
            <w:r>
              <w:rPr>
                <w:noProof/>
                <w:sz w:val="22"/>
                <w:szCs w:val="22"/>
                <w:lang w:eastAsia="de-CH"/>
              </w:rPr>
              <w:tab/>
            </w:r>
            <w:r w:rsidRPr="00844ABB">
              <w:rPr>
                <w:rStyle w:val="Hyperlink"/>
                <w:rFonts w:eastAsia="Times New Roman"/>
                <w:noProof/>
                <w:lang w:eastAsia="de-CH"/>
              </w:rPr>
              <w:t>Sichten und Topologien</w:t>
            </w:r>
            <w:r>
              <w:rPr>
                <w:noProof/>
                <w:webHidden/>
              </w:rPr>
              <w:tab/>
            </w:r>
            <w:r>
              <w:rPr>
                <w:noProof/>
                <w:webHidden/>
              </w:rPr>
              <w:fldChar w:fldCharType="begin"/>
            </w:r>
            <w:r>
              <w:rPr>
                <w:noProof/>
                <w:webHidden/>
              </w:rPr>
              <w:instrText xml:space="preserve"> PAGEREF _Toc439692404 \h </w:instrText>
            </w:r>
            <w:r>
              <w:rPr>
                <w:noProof/>
                <w:webHidden/>
              </w:rPr>
            </w:r>
          </w:ins>
          <w:r>
            <w:rPr>
              <w:noProof/>
              <w:webHidden/>
            </w:rPr>
            <w:fldChar w:fldCharType="separate"/>
          </w:r>
          <w:ins w:id="12" w:author="Janik Vonrotz" w:date="2016-01-04T17:37:00Z">
            <w:r>
              <w:rPr>
                <w:noProof/>
                <w:webHidden/>
              </w:rPr>
              <w:t>5</w:t>
            </w:r>
            <w:r>
              <w:rPr>
                <w:noProof/>
                <w:webHidden/>
              </w:rPr>
              <w:fldChar w:fldCharType="end"/>
            </w:r>
            <w:r w:rsidRPr="00844ABB">
              <w:rPr>
                <w:rStyle w:val="Hyperlink"/>
                <w:noProof/>
              </w:rPr>
              <w:fldChar w:fldCharType="end"/>
            </w:r>
          </w:ins>
        </w:p>
        <w:p w14:paraId="0402D39F" w14:textId="783C988A" w:rsidR="00801592" w:rsidRDefault="00801592">
          <w:pPr>
            <w:pStyle w:val="Verzeichnis2"/>
            <w:tabs>
              <w:tab w:val="left" w:pos="880"/>
              <w:tab w:val="right" w:leader="dot" w:pos="9062"/>
            </w:tabs>
            <w:rPr>
              <w:ins w:id="13" w:author="Janik Vonrotz" w:date="2016-01-04T17:37:00Z"/>
              <w:noProof/>
              <w:sz w:val="22"/>
              <w:szCs w:val="22"/>
              <w:lang w:eastAsia="de-CH"/>
            </w:rPr>
          </w:pPr>
          <w:ins w:id="14"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"_Toc439692405"</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3.3</w:t>
            </w:r>
            <w:r>
              <w:rPr>
                <w:noProof/>
                <w:sz w:val="22"/>
                <w:szCs w:val="22"/>
                <w:lang w:eastAsia="de-CH"/>
              </w:rPr>
              <w:tab/>
            </w:r>
            <w:r w:rsidRPr="00844ABB">
              <w:rPr>
                <w:rStyle w:val="Hyperlink"/>
                <w:rFonts w:eastAsia="Times New Roman"/>
                <w:noProof/>
                <w:lang w:eastAsia="de-CH"/>
              </w:rPr>
              <w:t>Aufgaben, Ziele und Funktionen</w:t>
            </w:r>
            <w:r>
              <w:rPr>
                <w:noProof/>
                <w:webHidden/>
              </w:rPr>
              <w:tab/>
            </w:r>
            <w:r>
              <w:rPr>
                <w:noProof/>
                <w:webHidden/>
              </w:rPr>
              <w:fldChar w:fldCharType="begin"/>
            </w:r>
            <w:r>
              <w:rPr>
                <w:noProof/>
                <w:webHidden/>
              </w:rPr>
              <w:instrText xml:space="preserve"> PAGEREF _Toc439692405 \h </w:instrText>
            </w:r>
            <w:r>
              <w:rPr>
                <w:noProof/>
                <w:webHidden/>
              </w:rPr>
            </w:r>
          </w:ins>
          <w:r>
            <w:rPr>
              <w:noProof/>
              <w:webHidden/>
            </w:rPr>
            <w:fldChar w:fldCharType="separate"/>
          </w:r>
          <w:ins w:id="15" w:author="Janik Vonrotz" w:date="2016-01-04T17:37:00Z">
            <w:r>
              <w:rPr>
                <w:noProof/>
                <w:webHidden/>
              </w:rPr>
              <w:t>8</w:t>
            </w:r>
            <w:r>
              <w:rPr>
                <w:noProof/>
                <w:webHidden/>
              </w:rPr>
              <w:fldChar w:fldCharType="end"/>
            </w:r>
            <w:r w:rsidRPr="00844ABB">
              <w:rPr>
                <w:rStyle w:val="Hyperlink"/>
                <w:noProof/>
              </w:rPr>
              <w:fldChar w:fldCharType="end"/>
            </w:r>
          </w:ins>
        </w:p>
        <w:p w14:paraId="7B7D1B21" w14:textId="5F9AE2F7" w:rsidR="00801592" w:rsidRDefault="00801592">
          <w:pPr>
            <w:pStyle w:val="Verzeichnis2"/>
            <w:tabs>
              <w:tab w:val="left" w:pos="880"/>
              <w:tab w:val="right" w:leader="dot" w:pos="9062"/>
            </w:tabs>
            <w:rPr>
              <w:ins w:id="16" w:author="Janik Vonrotz" w:date="2016-01-04T17:37:00Z"/>
              <w:noProof/>
              <w:sz w:val="22"/>
              <w:szCs w:val="22"/>
              <w:lang w:eastAsia="de-CH"/>
            </w:rPr>
          </w:pPr>
          <w:ins w:id="17"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"_Toc439692406"</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3.4</w:t>
            </w:r>
            <w:r>
              <w:rPr>
                <w:noProof/>
                <w:sz w:val="22"/>
                <w:szCs w:val="22"/>
                <w:lang w:eastAsia="de-CH"/>
              </w:rPr>
              <w:tab/>
            </w:r>
            <w:r w:rsidRPr="00844ABB">
              <w:rPr>
                <w:rStyle w:val="Hyperlink"/>
                <w:rFonts w:eastAsia="Times New Roman"/>
                <w:noProof/>
                <w:lang w:eastAsia="de-CH"/>
              </w:rPr>
              <w:t>Netzwerkschicht</w:t>
            </w:r>
            <w:r>
              <w:rPr>
                <w:noProof/>
                <w:webHidden/>
              </w:rPr>
              <w:tab/>
            </w:r>
            <w:r>
              <w:rPr>
                <w:noProof/>
                <w:webHidden/>
              </w:rPr>
              <w:fldChar w:fldCharType="begin"/>
            </w:r>
            <w:r>
              <w:rPr>
                <w:noProof/>
                <w:webHidden/>
              </w:rPr>
              <w:instrText xml:space="preserve"> PAGEREF _Toc439692406 \h </w:instrText>
            </w:r>
            <w:r>
              <w:rPr>
                <w:noProof/>
                <w:webHidden/>
              </w:rPr>
            </w:r>
          </w:ins>
          <w:r>
            <w:rPr>
              <w:noProof/>
              <w:webHidden/>
            </w:rPr>
            <w:fldChar w:fldCharType="separate"/>
          </w:r>
          <w:ins w:id="18" w:author="Janik Vonrotz" w:date="2016-01-04T17:37:00Z">
            <w:r>
              <w:rPr>
                <w:noProof/>
                <w:webHidden/>
              </w:rPr>
              <w:t>8</w:t>
            </w:r>
            <w:r>
              <w:rPr>
                <w:noProof/>
                <w:webHidden/>
              </w:rPr>
              <w:fldChar w:fldCharType="end"/>
            </w:r>
            <w:r w:rsidRPr="00844ABB">
              <w:rPr>
                <w:rStyle w:val="Hyperlink"/>
                <w:noProof/>
              </w:rPr>
              <w:fldChar w:fldCharType="end"/>
            </w:r>
          </w:ins>
        </w:p>
        <w:p w14:paraId="0986ACD0" w14:textId="26B7FB4E" w:rsidR="00801592" w:rsidRDefault="00801592">
          <w:pPr>
            <w:pStyle w:val="Verzeichnis1"/>
            <w:tabs>
              <w:tab w:val="left" w:pos="440"/>
              <w:tab w:val="right" w:leader="dot" w:pos="9062"/>
            </w:tabs>
            <w:rPr>
              <w:ins w:id="19" w:author="Janik Vonrotz" w:date="2016-01-04T17:37:00Z"/>
              <w:noProof/>
              <w:sz w:val="22"/>
              <w:szCs w:val="22"/>
              <w:lang w:eastAsia="de-CH"/>
            </w:rPr>
          </w:pPr>
          <w:ins w:id="20"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"_Toc439692407"</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rPr>
              <w:t>4</w:t>
            </w:r>
            <w:r>
              <w:rPr>
                <w:noProof/>
                <w:sz w:val="22"/>
                <w:szCs w:val="22"/>
                <w:lang w:eastAsia="de-CH"/>
              </w:rPr>
              <w:tab/>
            </w:r>
            <w:r w:rsidRPr="00844ABB">
              <w:rPr>
                <w:rStyle w:val="Hyperlink"/>
                <w:noProof/>
              </w:rPr>
              <w:t>Layer 1 – Medien- und Zugriffverfahren</w:t>
            </w:r>
            <w:r>
              <w:rPr>
                <w:noProof/>
                <w:webHidden/>
              </w:rPr>
              <w:tab/>
            </w:r>
            <w:r>
              <w:rPr>
                <w:noProof/>
                <w:webHidden/>
              </w:rPr>
              <w:fldChar w:fldCharType="begin"/>
            </w:r>
            <w:r>
              <w:rPr>
                <w:noProof/>
                <w:webHidden/>
              </w:rPr>
              <w:instrText xml:space="preserve"> PAGEREF _Toc439692407 \h </w:instrText>
            </w:r>
            <w:r>
              <w:rPr>
                <w:noProof/>
                <w:webHidden/>
              </w:rPr>
            </w:r>
          </w:ins>
          <w:r>
            <w:rPr>
              <w:noProof/>
              <w:webHidden/>
            </w:rPr>
            <w:fldChar w:fldCharType="separate"/>
          </w:r>
          <w:ins w:id="21" w:author="Janik Vonrotz" w:date="2016-01-04T17:37:00Z">
            <w:r>
              <w:rPr>
                <w:noProof/>
                <w:webHidden/>
              </w:rPr>
              <w:t>10</w:t>
            </w:r>
            <w:r>
              <w:rPr>
                <w:noProof/>
                <w:webHidden/>
              </w:rPr>
              <w:fldChar w:fldCharType="end"/>
            </w:r>
            <w:r w:rsidRPr="00844ABB">
              <w:rPr>
                <w:rStyle w:val="Hyperlink"/>
                <w:noProof/>
              </w:rPr>
              <w:fldChar w:fldCharType="end"/>
            </w:r>
          </w:ins>
        </w:p>
        <w:p w14:paraId="0EA069BA" w14:textId="5A27974A" w:rsidR="00801592" w:rsidRDefault="00801592">
          <w:pPr>
            <w:pStyle w:val="Verzeichnis2"/>
            <w:tabs>
              <w:tab w:val="left" w:pos="880"/>
              <w:tab w:val="right" w:leader="dot" w:pos="9062"/>
            </w:tabs>
            <w:rPr>
              <w:ins w:id="22" w:author="Janik Vonrotz" w:date="2016-01-04T17:37:00Z"/>
              <w:noProof/>
              <w:sz w:val="22"/>
              <w:szCs w:val="22"/>
              <w:lang w:eastAsia="de-CH"/>
            </w:rPr>
          </w:pPr>
          <w:ins w:id="23"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"_Toc439692408"</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4.1</w:t>
            </w:r>
            <w:r>
              <w:rPr>
                <w:noProof/>
                <w:sz w:val="22"/>
                <w:szCs w:val="22"/>
                <w:lang w:eastAsia="de-CH"/>
              </w:rPr>
              <w:tab/>
            </w:r>
            <w:r w:rsidRPr="00844ABB">
              <w:rPr>
                <w:rStyle w:val="Hyperlink"/>
                <w:noProof/>
              </w:rPr>
              <w:t>Koaxialkabel</w:t>
            </w:r>
            <w:r>
              <w:rPr>
                <w:noProof/>
                <w:webHidden/>
              </w:rPr>
              <w:tab/>
            </w:r>
            <w:r>
              <w:rPr>
                <w:noProof/>
                <w:webHidden/>
              </w:rPr>
              <w:fldChar w:fldCharType="begin"/>
            </w:r>
            <w:r>
              <w:rPr>
                <w:noProof/>
                <w:webHidden/>
              </w:rPr>
              <w:instrText xml:space="preserve"> PAGEREF _Toc439692408 \h </w:instrText>
            </w:r>
            <w:r>
              <w:rPr>
                <w:noProof/>
                <w:webHidden/>
              </w:rPr>
            </w:r>
          </w:ins>
          <w:r>
            <w:rPr>
              <w:noProof/>
              <w:webHidden/>
            </w:rPr>
            <w:fldChar w:fldCharType="separate"/>
          </w:r>
          <w:ins w:id="24" w:author="Janik Vonrotz" w:date="2016-01-04T17:37:00Z">
            <w:r>
              <w:rPr>
                <w:noProof/>
                <w:webHidden/>
              </w:rPr>
              <w:t>10</w:t>
            </w:r>
            <w:r>
              <w:rPr>
                <w:noProof/>
                <w:webHidden/>
              </w:rPr>
              <w:fldChar w:fldCharType="end"/>
            </w:r>
            <w:r w:rsidRPr="00844ABB">
              <w:rPr>
                <w:rStyle w:val="Hyperlink"/>
                <w:noProof/>
              </w:rPr>
              <w:fldChar w:fldCharType="end"/>
            </w:r>
          </w:ins>
        </w:p>
        <w:p w14:paraId="3B04C6F5" w14:textId="757DFD05" w:rsidR="00801592" w:rsidRDefault="00801592">
          <w:pPr>
            <w:pStyle w:val="Verzeichnis2"/>
            <w:tabs>
              <w:tab w:val="left" w:pos="880"/>
              <w:tab w:val="right" w:leader="dot" w:pos="9062"/>
            </w:tabs>
            <w:rPr>
              <w:ins w:id="25" w:author="Janik Vonrotz" w:date="2016-01-04T17:37:00Z"/>
              <w:noProof/>
              <w:sz w:val="22"/>
              <w:szCs w:val="22"/>
              <w:lang w:eastAsia="de-CH"/>
            </w:rPr>
          </w:pPr>
          <w:ins w:id="26"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"_Toc439692409"</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4.2</w:t>
            </w:r>
            <w:r>
              <w:rPr>
                <w:noProof/>
                <w:sz w:val="22"/>
                <w:szCs w:val="22"/>
                <w:lang w:eastAsia="de-CH"/>
              </w:rPr>
              <w:tab/>
            </w:r>
            <w:r w:rsidRPr="00844ABB">
              <w:rPr>
                <w:rStyle w:val="Hyperlink"/>
                <w:noProof/>
              </w:rPr>
              <w:t>CU-Kabel (Kupfer)</w:t>
            </w:r>
            <w:r>
              <w:rPr>
                <w:noProof/>
                <w:webHidden/>
              </w:rPr>
              <w:tab/>
            </w:r>
            <w:r>
              <w:rPr>
                <w:noProof/>
                <w:webHidden/>
              </w:rPr>
              <w:fldChar w:fldCharType="begin"/>
            </w:r>
            <w:r>
              <w:rPr>
                <w:noProof/>
                <w:webHidden/>
              </w:rPr>
              <w:instrText xml:space="preserve"> PAGEREF _Toc439692409 \h </w:instrText>
            </w:r>
            <w:r>
              <w:rPr>
                <w:noProof/>
                <w:webHidden/>
              </w:rPr>
            </w:r>
          </w:ins>
          <w:r>
            <w:rPr>
              <w:noProof/>
              <w:webHidden/>
            </w:rPr>
            <w:fldChar w:fldCharType="separate"/>
          </w:r>
          <w:ins w:id="27" w:author="Janik Vonrotz" w:date="2016-01-04T17:37:00Z">
            <w:r>
              <w:rPr>
                <w:noProof/>
                <w:webHidden/>
              </w:rPr>
              <w:t>10</w:t>
            </w:r>
            <w:r>
              <w:rPr>
                <w:noProof/>
                <w:webHidden/>
              </w:rPr>
              <w:fldChar w:fldCharType="end"/>
            </w:r>
            <w:r w:rsidRPr="00844ABB">
              <w:rPr>
                <w:rStyle w:val="Hyperlink"/>
                <w:noProof/>
              </w:rPr>
              <w:fldChar w:fldCharType="end"/>
            </w:r>
          </w:ins>
        </w:p>
        <w:p w14:paraId="41517C4C" w14:textId="46506AB0" w:rsidR="00801592" w:rsidRDefault="00801592">
          <w:pPr>
            <w:pStyle w:val="Verzeichnis2"/>
            <w:tabs>
              <w:tab w:val="left" w:pos="880"/>
              <w:tab w:val="right" w:leader="dot" w:pos="9062"/>
            </w:tabs>
            <w:rPr>
              <w:ins w:id="28" w:author="Janik Vonrotz" w:date="2016-01-04T17:37:00Z"/>
              <w:noProof/>
              <w:sz w:val="22"/>
              <w:szCs w:val="22"/>
              <w:lang w:eastAsia="de-CH"/>
            </w:rPr>
          </w:pPr>
          <w:ins w:id="29"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"_Toc439692410"</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4.3</w:t>
            </w:r>
            <w:r>
              <w:rPr>
                <w:noProof/>
                <w:sz w:val="22"/>
                <w:szCs w:val="22"/>
                <w:lang w:eastAsia="de-CH"/>
              </w:rPr>
              <w:tab/>
            </w:r>
            <w:r w:rsidRPr="00844ABB">
              <w:rPr>
                <w:rStyle w:val="Hyperlink"/>
                <w:noProof/>
              </w:rPr>
              <w:t>Glasfaser</w:t>
            </w:r>
            <w:r>
              <w:rPr>
                <w:noProof/>
                <w:webHidden/>
              </w:rPr>
              <w:tab/>
            </w:r>
            <w:r>
              <w:rPr>
                <w:noProof/>
                <w:webHidden/>
              </w:rPr>
              <w:fldChar w:fldCharType="begin"/>
            </w:r>
            <w:r>
              <w:rPr>
                <w:noProof/>
                <w:webHidden/>
              </w:rPr>
              <w:instrText xml:space="preserve"> PAGEREF _Toc439692410 \h </w:instrText>
            </w:r>
            <w:r>
              <w:rPr>
                <w:noProof/>
                <w:webHidden/>
              </w:rPr>
            </w:r>
          </w:ins>
          <w:r>
            <w:rPr>
              <w:noProof/>
              <w:webHidden/>
            </w:rPr>
            <w:fldChar w:fldCharType="separate"/>
          </w:r>
          <w:ins w:id="30" w:author="Janik Vonrotz" w:date="2016-01-04T17:37:00Z">
            <w:r>
              <w:rPr>
                <w:noProof/>
                <w:webHidden/>
              </w:rPr>
              <w:t>11</w:t>
            </w:r>
            <w:r>
              <w:rPr>
                <w:noProof/>
                <w:webHidden/>
              </w:rPr>
              <w:fldChar w:fldCharType="end"/>
            </w:r>
            <w:r w:rsidRPr="00844ABB">
              <w:rPr>
                <w:rStyle w:val="Hyperlink"/>
                <w:noProof/>
              </w:rPr>
              <w:fldChar w:fldCharType="end"/>
            </w:r>
          </w:ins>
        </w:p>
        <w:p w14:paraId="6E1A3A89" w14:textId="628180D1" w:rsidR="00801592" w:rsidRDefault="00801592">
          <w:pPr>
            <w:pStyle w:val="Verzeichnis2"/>
            <w:tabs>
              <w:tab w:val="left" w:pos="880"/>
              <w:tab w:val="right" w:leader="dot" w:pos="9062"/>
            </w:tabs>
            <w:rPr>
              <w:ins w:id="31" w:author="Janik Vonrotz" w:date="2016-01-04T17:37:00Z"/>
              <w:noProof/>
              <w:sz w:val="22"/>
              <w:szCs w:val="22"/>
              <w:lang w:eastAsia="de-CH"/>
            </w:rPr>
          </w:pPr>
          <w:ins w:id="32"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"_Toc439692411"</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4.4</w:t>
            </w:r>
            <w:r>
              <w:rPr>
                <w:noProof/>
                <w:sz w:val="22"/>
                <w:szCs w:val="22"/>
                <w:lang w:eastAsia="de-CH"/>
              </w:rPr>
              <w:tab/>
            </w:r>
            <w:r w:rsidRPr="00844ABB">
              <w:rPr>
                <w:rStyle w:val="Hyperlink"/>
                <w:noProof/>
              </w:rPr>
              <w:t>Zugriffsverfahren</w:t>
            </w:r>
            <w:r>
              <w:rPr>
                <w:noProof/>
                <w:webHidden/>
              </w:rPr>
              <w:tab/>
            </w:r>
            <w:r>
              <w:rPr>
                <w:noProof/>
                <w:webHidden/>
              </w:rPr>
              <w:fldChar w:fldCharType="begin"/>
            </w:r>
            <w:r>
              <w:rPr>
                <w:noProof/>
                <w:webHidden/>
              </w:rPr>
              <w:instrText xml:space="preserve"> PAGEREF _Toc439692411 \h </w:instrText>
            </w:r>
            <w:r>
              <w:rPr>
                <w:noProof/>
                <w:webHidden/>
              </w:rPr>
            </w:r>
          </w:ins>
          <w:r>
            <w:rPr>
              <w:noProof/>
              <w:webHidden/>
            </w:rPr>
            <w:fldChar w:fldCharType="separate"/>
          </w:r>
          <w:ins w:id="33" w:author="Janik Vonrotz" w:date="2016-01-04T17:37:00Z">
            <w:r>
              <w:rPr>
                <w:noProof/>
                <w:webHidden/>
              </w:rPr>
              <w:t>11</w:t>
            </w:r>
            <w:r>
              <w:rPr>
                <w:noProof/>
                <w:webHidden/>
              </w:rPr>
              <w:fldChar w:fldCharType="end"/>
            </w:r>
            <w:r w:rsidRPr="00844ABB">
              <w:rPr>
                <w:rStyle w:val="Hyperlink"/>
                <w:noProof/>
              </w:rPr>
              <w:fldChar w:fldCharType="end"/>
            </w:r>
          </w:ins>
        </w:p>
        <w:p w14:paraId="7F448C2E" w14:textId="19E83089" w:rsidR="00801592" w:rsidRDefault="00801592">
          <w:pPr>
            <w:pStyle w:val="Verzeichnis1"/>
            <w:tabs>
              <w:tab w:val="left" w:pos="440"/>
              <w:tab w:val="right" w:leader="dot" w:pos="9062"/>
            </w:tabs>
            <w:rPr>
              <w:ins w:id="34" w:author="Janik Vonrotz" w:date="2016-01-04T17:37:00Z"/>
              <w:noProof/>
              <w:sz w:val="22"/>
              <w:szCs w:val="22"/>
              <w:lang w:eastAsia="de-CH"/>
            </w:rPr>
          </w:pPr>
          <w:ins w:id="35"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"_Toc439692412"</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rPr>
              <w:t>5</w:t>
            </w:r>
            <w:r>
              <w:rPr>
                <w:noProof/>
                <w:sz w:val="22"/>
                <w:szCs w:val="22"/>
                <w:lang w:eastAsia="de-CH"/>
              </w:rPr>
              <w:tab/>
            </w:r>
            <w:r w:rsidRPr="00844ABB">
              <w:rPr>
                <w:rStyle w:val="Hyperlink"/>
                <w:noProof/>
              </w:rPr>
              <w:t>Layer 2 – Sicherungsschicht</w:t>
            </w:r>
            <w:r>
              <w:rPr>
                <w:noProof/>
                <w:webHidden/>
              </w:rPr>
              <w:tab/>
            </w:r>
            <w:r>
              <w:rPr>
                <w:noProof/>
                <w:webHidden/>
              </w:rPr>
              <w:fldChar w:fldCharType="begin"/>
            </w:r>
            <w:r>
              <w:rPr>
                <w:noProof/>
                <w:webHidden/>
              </w:rPr>
              <w:instrText xml:space="preserve"> PAGEREF _Toc439692412 \h </w:instrText>
            </w:r>
            <w:r>
              <w:rPr>
                <w:noProof/>
                <w:webHidden/>
              </w:rPr>
            </w:r>
          </w:ins>
          <w:r>
            <w:rPr>
              <w:noProof/>
              <w:webHidden/>
            </w:rPr>
            <w:fldChar w:fldCharType="separate"/>
          </w:r>
          <w:ins w:id="36" w:author="Janik Vonrotz" w:date="2016-01-04T17:37:00Z">
            <w:r>
              <w:rPr>
                <w:noProof/>
                <w:webHidden/>
              </w:rPr>
              <w:t>13</w:t>
            </w:r>
            <w:r>
              <w:rPr>
                <w:noProof/>
                <w:webHidden/>
              </w:rPr>
              <w:fldChar w:fldCharType="end"/>
            </w:r>
            <w:r w:rsidRPr="00844ABB">
              <w:rPr>
                <w:rStyle w:val="Hyperlink"/>
                <w:noProof/>
              </w:rPr>
              <w:fldChar w:fldCharType="end"/>
            </w:r>
          </w:ins>
        </w:p>
        <w:p w14:paraId="03C2CF01" w14:textId="251B5AB0" w:rsidR="00801592" w:rsidRDefault="00801592">
          <w:pPr>
            <w:pStyle w:val="Verzeichnis2"/>
            <w:tabs>
              <w:tab w:val="left" w:pos="880"/>
              <w:tab w:val="right" w:leader="dot" w:pos="9062"/>
            </w:tabs>
            <w:rPr>
              <w:ins w:id="37" w:author="Janik Vonrotz" w:date="2016-01-04T17:37:00Z"/>
              <w:noProof/>
              <w:sz w:val="22"/>
              <w:szCs w:val="22"/>
              <w:lang w:eastAsia="de-CH"/>
            </w:rPr>
          </w:pPr>
          <w:ins w:id="38"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"_Toc439692413"</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5.1</w:t>
            </w:r>
            <w:r>
              <w:rPr>
                <w:noProof/>
                <w:sz w:val="22"/>
                <w:szCs w:val="22"/>
                <w:lang w:eastAsia="de-CH"/>
              </w:rPr>
              <w:tab/>
            </w:r>
            <w:r w:rsidRPr="00844ABB">
              <w:rPr>
                <w:rStyle w:val="Hyperlink"/>
                <w:noProof/>
              </w:rPr>
              <w:t>Netzwerkgeräte</w:t>
            </w:r>
            <w:r>
              <w:rPr>
                <w:noProof/>
                <w:webHidden/>
              </w:rPr>
              <w:tab/>
            </w:r>
            <w:r>
              <w:rPr>
                <w:noProof/>
                <w:webHidden/>
              </w:rPr>
              <w:fldChar w:fldCharType="begin"/>
            </w:r>
            <w:r>
              <w:rPr>
                <w:noProof/>
                <w:webHidden/>
              </w:rPr>
              <w:instrText xml:space="preserve"> PAGEREF _Toc439692413 \h </w:instrText>
            </w:r>
            <w:r>
              <w:rPr>
                <w:noProof/>
                <w:webHidden/>
              </w:rPr>
            </w:r>
          </w:ins>
          <w:r>
            <w:rPr>
              <w:noProof/>
              <w:webHidden/>
            </w:rPr>
            <w:fldChar w:fldCharType="separate"/>
          </w:r>
          <w:ins w:id="39" w:author="Janik Vonrotz" w:date="2016-01-04T17:37:00Z">
            <w:r>
              <w:rPr>
                <w:noProof/>
                <w:webHidden/>
              </w:rPr>
              <w:t>13</w:t>
            </w:r>
            <w:r>
              <w:rPr>
                <w:noProof/>
                <w:webHidden/>
              </w:rPr>
              <w:fldChar w:fldCharType="end"/>
            </w:r>
            <w:r w:rsidRPr="00844ABB">
              <w:rPr>
                <w:rStyle w:val="Hyperlink"/>
                <w:noProof/>
              </w:rPr>
              <w:fldChar w:fldCharType="end"/>
            </w:r>
          </w:ins>
        </w:p>
        <w:p w14:paraId="638C0A71" w14:textId="19F4F05F" w:rsidR="00801592" w:rsidRDefault="00801592">
          <w:pPr>
            <w:pStyle w:val="Verzeichnis3"/>
            <w:tabs>
              <w:tab w:val="left" w:pos="1100"/>
              <w:tab w:val="right" w:leader="dot" w:pos="9062"/>
            </w:tabs>
            <w:rPr>
              <w:ins w:id="40" w:author="Janik Vonrotz" w:date="2016-01-04T17:37:00Z"/>
              <w:noProof/>
              <w:sz w:val="22"/>
              <w:szCs w:val="22"/>
              <w:lang w:eastAsia="de-CH"/>
            </w:rPr>
          </w:pPr>
          <w:ins w:id="41"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"_Toc439692414"</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rPr>
              <w:t>5.1.1</w:t>
            </w:r>
            <w:r>
              <w:rPr>
                <w:noProof/>
                <w:sz w:val="22"/>
                <w:szCs w:val="22"/>
                <w:lang w:eastAsia="de-CH"/>
              </w:rPr>
              <w:tab/>
            </w:r>
            <w:r w:rsidRPr="00844ABB">
              <w:rPr>
                <w:rStyle w:val="Hyperlink"/>
                <w:noProof/>
              </w:rPr>
              <w:t>Arten von Switching</w:t>
            </w:r>
            <w:r>
              <w:rPr>
                <w:noProof/>
                <w:webHidden/>
              </w:rPr>
              <w:tab/>
            </w:r>
            <w:r>
              <w:rPr>
                <w:noProof/>
                <w:webHidden/>
              </w:rPr>
              <w:fldChar w:fldCharType="begin"/>
            </w:r>
            <w:r>
              <w:rPr>
                <w:noProof/>
                <w:webHidden/>
              </w:rPr>
              <w:instrText xml:space="preserve"> PAGEREF _Toc439692414 \h </w:instrText>
            </w:r>
            <w:r>
              <w:rPr>
                <w:noProof/>
                <w:webHidden/>
              </w:rPr>
            </w:r>
          </w:ins>
          <w:r>
            <w:rPr>
              <w:noProof/>
              <w:webHidden/>
            </w:rPr>
            <w:fldChar w:fldCharType="separate"/>
          </w:r>
          <w:ins w:id="42" w:author="Janik Vonrotz" w:date="2016-01-04T17:37:00Z">
            <w:r>
              <w:rPr>
                <w:noProof/>
                <w:webHidden/>
              </w:rPr>
              <w:t>14</w:t>
            </w:r>
            <w:r>
              <w:rPr>
                <w:noProof/>
                <w:webHidden/>
              </w:rPr>
              <w:fldChar w:fldCharType="end"/>
            </w:r>
            <w:r w:rsidRPr="00844ABB">
              <w:rPr>
                <w:rStyle w:val="Hyperlink"/>
                <w:noProof/>
              </w:rPr>
              <w:fldChar w:fldCharType="end"/>
            </w:r>
          </w:ins>
        </w:p>
        <w:p w14:paraId="0E7969EB" w14:textId="312FC5D4" w:rsidR="00801592" w:rsidRDefault="00801592">
          <w:pPr>
            <w:pStyle w:val="Verzeichnis2"/>
            <w:tabs>
              <w:tab w:val="left" w:pos="880"/>
              <w:tab w:val="right" w:leader="dot" w:pos="9062"/>
            </w:tabs>
            <w:rPr>
              <w:ins w:id="43" w:author="Janik Vonrotz" w:date="2016-01-04T17:37:00Z"/>
              <w:noProof/>
              <w:sz w:val="22"/>
              <w:szCs w:val="22"/>
              <w:lang w:eastAsia="de-CH"/>
            </w:rPr>
          </w:pPr>
          <w:ins w:id="44"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"_Toc439692415"</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5.2</w:t>
            </w:r>
            <w:r>
              <w:rPr>
                <w:noProof/>
                <w:sz w:val="22"/>
                <w:szCs w:val="22"/>
                <w:lang w:eastAsia="de-CH"/>
              </w:rPr>
              <w:tab/>
            </w:r>
            <w:r w:rsidRPr="00844ABB">
              <w:rPr>
                <w:rStyle w:val="Hyperlink"/>
                <w:noProof/>
              </w:rPr>
              <w:t>Protokolle</w:t>
            </w:r>
            <w:r>
              <w:rPr>
                <w:noProof/>
                <w:webHidden/>
              </w:rPr>
              <w:tab/>
            </w:r>
            <w:r>
              <w:rPr>
                <w:noProof/>
                <w:webHidden/>
              </w:rPr>
              <w:fldChar w:fldCharType="begin"/>
            </w:r>
            <w:r>
              <w:rPr>
                <w:noProof/>
                <w:webHidden/>
              </w:rPr>
              <w:instrText xml:space="preserve"> PAGEREF _Toc439692415 \h </w:instrText>
            </w:r>
            <w:r>
              <w:rPr>
                <w:noProof/>
                <w:webHidden/>
              </w:rPr>
            </w:r>
          </w:ins>
          <w:r>
            <w:rPr>
              <w:noProof/>
              <w:webHidden/>
            </w:rPr>
            <w:fldChar w:fldCharType="separate"/>
          </w:r>
          <w:ins w:id="45" w:author="Janik Vonrotz" w:date="2016-01-04T17:37:00Z">
            <w:r>
              <w:rPr>
                <w:noProof/>
                <w:webHidden/>
              </w:rPr>
              <w:t>14</w:t>
            </w:r>
            <w:r>
              <w:rPr>
                <w:noProof/>
                <w:webHidden/>
              </w:rPr>
              <w:fldChar w:fldCharType="end"/>
            </w:r>
            <w:r w:rsidRPr="00844ABB">
              <w:rPr>
                <w:rStyle w:val="Hyperlink"/>
                <w:noProof/>
              </w:rPr>
              <w:fldChar w:fldCharType="end"/>
            </w:r>
          </w:ins>
        </w:p>
        <w:p w14:paraId="62E1202E" w14:textId="7D0F6914" w:rsidR="00801592" w:rsidRDefault="00801592">
          <w:pPr>
            <w:pStyle w:val="Verzeichnis2"/>
            <w:tabs>
              <w:tab w:val="left" w:pos="880"/>
              <w:tab w:val="right" w:leader="dot" w:pos="9062"/>
            </w:tabs>
            <w:rPr>
              <w:ins w:id="46" w:author="Janik Vonrotz" w:date="2016-01-04T17:37:00Z"/>
              <w:noProof/>
              <w:sz w:val="22"/>
              <w:szCs w:val="22"/>
              <w:lang w:eastAsia="de-CH"/>
            </w:rPr>
          </w:pPr>
          <w:ins w:id="47"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"_Toc439692416"</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5.3</w:t>
            </w:r>
            <w:r>
              <w:rPr>
                <w:noProof/>
                <w:sz w:val="22"/>
                <w:szCs w:val="22"/>
                <w:lang w:eastAsia="de-CH"/>
              </w:rPr>
              <w:tab/>
            </w:r>
            <w:r w:rsidRPr="00844ABB">
              <w:rPr>
                <w:rStyle w:val="Hyperlink"/>
                <w:noProof/>
              </w:rPr>
              <w:t>Kollisions- und Broadcast-Domänen</w:t>
            </w:r>
            <w:r>
              <w:rPr>
                <w:noProof/>
                <w:webHidden/>
              </w:rPr>
              <w:tab/>
            </w:r>
            <w:r>
              <w:rPr>
                <w:noProof/>
                <w:webHidden/>
              </w:rPr>
              <w:fldChar w:fldCharType="begin"/>
            </w:r>
            <w:r>
              <w:rPr>
                <w:noProof/>
                <w:webHidden/>
              </w:rPr>
              <w:instrText xml:space="preserve"> PAGEREF _Toc439692416 \h </w:instrText>
            </w:r>
            <w:r>
              <w:rPr>
                <w:noProof/>
                <w:webHidden/>
              </w:rPr>
            </w:r>
          </w:ins>
          <w:r>
            <w:rPr>
              <w:noProof/>
              <w:webHidden/>
            </w:rPr>
            <w:fldChar w:fldCharType="separate"/>
          </w:r>
          <w:ins w:id="48" w:author="Janik Vonrotz" w:date="2016-01-04T17:37:00Z">
            <w:r>
              <w:rPr>
                <w:noProof/>
                <w:webHidden/>
              </w:rPr>
              <w:t>16</w:t>
            </w:r>
            <w:r>
              <w:rPr>
                <w:noProof/>
                <w:webHidden/>
              </w:rPr>
              <w:fldChar w:fldCharType="end"/>
            </w:r>
            <w:r w:rsidRPr="00844ABB">
              <w:rPr>
                <w:rStyle w:val="Hyperlink"/>
                <w:noProof/>
              </w:rPr>
              <w:fldChar w:fldCharType="end"/>
            </w:r>
          </w:ins>
        </w:p>
        <w:p w14:paraId="719C6D4F" w14:textId="57D2F1FE" w:rsidR="00801592" w:rsidRDefault="00801592">
          <w:pPr>
            <w:pStyle w:val="Verzeichnis1"/>
            <w:tabs>
              <w:tab w:val="left" w:pos="440"/>
              <w:tab w:val="right" w:leader="dot" w:pos="9062"/>
            </w:tabs>
            <w:rPr>
              <w:ins w:id="49" w:author="Janik Vonrotz" w:date="2016-01-04T17:37:00Z"/>
              <w:noProof/>
              <w:sz w:val="22"/>
              <w:szCs w:val="22"/>
              <w:lang w:eastAsia="de-CH"/>
            </w:rPr>
          </w:pPr>
          <w:ins w:id="50"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"_Toc439692417"</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rPr>
              <w:t>6</w:t>
            </w:r>
            <w:r>
              <w:rPr>
                <w:noProof/>
                <w:sz w:val="22"/>
                <w:szCs w:val="22"/>
                <w:lang w:eastAsia="de-CH"/>
              </w:rPr>
              <w:tab/>
            </w:r>
            <w:r w:rsidRPr="00844ABB">
              <w:rPr>
                <w:rStyle w:val="Hyperlink"/>
                <w:noProof/>
              </w:rPr>
              <w:t>Layer 3 – Vermittlungsschicht</w:t>
            </w:r>
            <w:r>
              <w:rPr>
                <w:noProof/>
                <w:webHidden/>
              </w:rPr>
              <w:tab/>
            </w:r>
            <w:r>
              <w:rPr>
                <w:noProof/>
                <w:webHidden/>
              </w:rPr>
              <w:fldChar w:fldCharType="begin"/>
            </w:r>
            <w:r>
              <w:rPr>
                <w:noProof/>
                <w:webHidden/>
              </w:rPr>
              <w:instrText xml:space="preserve"> PAGEREF _Toc439692417 \h </w:instrText>
            </w:r>
            <w:r>
              <w:rPr>
                <w:noProof/>
                <w:webHidden/>
              </w:rPr>
            </w:r>
          </w:ins>
          <w:r>
            <w:rPr>
              <w:noProof/>
              <w:webHidden/>
            </w:rPr>
            <w:fldChar w:fldCharType="separate"/>
          </w:r>
          <w:ins w:id="51" w:author="Janik Vonrotz" w:date="2016-01-04T17:37:00Z">
            <w:r>
              <w:rPr>
                <w:noProof/>
                <w:webHidden/>
              </w:rPr>
              <w:t>17</w:t>
            </w:r>
            <w:r>
              <w:rPr>
                <w:noProof/>
                <w:webHidden/>
              </w:rPr>
              <w:fldChar w:fldCharType="end"/>
            </w:r>
            <w:r w:rsidRPr="00844ABB">
              <w:rPr>
                <w:rStyle w:val="Hyperlink"/>
                <w:noProof/>
              </w:rPr>
              <w:fldChar w:fldCharType="end"/>
            </w:r>
          </w:ins>
        </w:p>
        <w:p w14:paraId="191A5F6C" w14:textId="36A7282C" w:rsidR="00801592" w:rsidRDefault="00801592">
          <w:pPr>
            <w:pStyle w:val="Verzeichnis2"/>
            <w:tabs>
              <w:tab w:val="left" w:pos="880"/>
              <w:tab w:val="right" w:leader="dot" w:pos="9062"/>
            </w:tabs>
            <w:rPr>
              <w:ins w:id="52" w:author="Janik Vonrotz" w:date="2016-01-04T17:37:00Z"/>
              <w:noProof/>
              <w:sz w:val="22"/>
              <w:szCs w:val="22"/>
              <w:lang w:eastAsia="de-CH"/>
            </w:rPr>
          </w:pPr>
          <w:ins w:id="53"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"_Toc439692418"</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6.1</w:t>
            </w:r>
            <w:r>
              <w:rPr>
                <w:noProof/>
                <w:sz w:val="22"/>
                <w:szCs w:val="22"/>
                <w:lang w:eastAsia="de-CH"/>
              </w:rPr>
              <w:tab/>
            </w:r>
            <w:r w:rsidRPr="00844ABB">
              <w:rPr>
                <w:rStyle w:val="Hyperlink"/>
                <w:noProof/>
              </w:rPr>
              <w:t>Internet Protocol (IP)</w:t>
            </w:r>
            <w:r>
              <w:rPr>
                <w:noProof/>
                <w:webHidden/>
              </w:rPr>
              <w:tab/>
            </w:r>
            <w:r>
              <w:rPr>
                <w:noProof/>
                <w:webHidden/>
              </w:rPr>
              <w:fldChar w:fldCharType="begin"/>
            </w:r>
            <w:r>
              <w:rPr>
                <w:noProof/>
                <w:webHidden/>
              </w:rPr>
              <w:instrText xml:space="preserve"> PAGEREF _Toc439692418 \h </w:instrText>
            </w:r>
            <w:r>
              <w:rPr>
                <w:noProof/>
                <w:webHidden/>
              </w:rPr>
            </w:r>
          </w:ins>
          <w:r>
            <w:rPr>
              <w:noProof/>
              <w:webHidden/>
            </w:rPr>
            <w:fldChar w:fldCharType="separate"/>
          </w:r>
          <w:ins w:id="54" w:author="Janik Vonrotz" w:date="2016-01-04T17:37:00Z">
            <w:r>
              <w:rPr>
                <w:noProof/>
                <w:webHidden/>
              </w:rPr>
              <w:t>17</w:t>
            </w:r>
            <w:r>
              <w:rPr>
                <w:noProof/>
                <w:webHidden/>
              </w:rPr>
              <w:fldChar w:fldCharType="end"/>
            </w:r>
            <w:r w:rsidRPr="00844ABB">
              <w:rPr>
                <w:rStyle w:val="Hyperlink"/>
                <w:noProof/>
              </w:rPr>
              <w:fldChar w:fldCharType="end"/>
            </w:r>
          </w:ins>
        </w:p>
        <w:p w14:paraId="23CB5F1E" w14:textId="756EF7E2" w:rsidR="00801592" w:rsidRDefault="00801592">
          <w:pPr>
            <w:pStyle w:val="Verzeichnis2"/>
            <w:tabs>
              <w:tab w:val="left" w:pos="880"/>
              <w:tab w:val="right" w:leader="dot" w:pos="9062"/>
            </w:tabs>
            <w:rPr>
              <w:ins w:id="55" w:author="Janik Vonrotz" w:date="2016-01-04T17:37:00Z"/>
              <w:noProof/>
              <w:sz w:val="22"/>
              <w:szCs w:val="22"/>
              <w:lang w:eastAsia="de-CH"/>
            </w:rPr>
          </w:pPr>
          <w:ins w:id="56"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"_Toc439692419"</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6.2</w:t>
            </w:r>
            <w:r>
              <w:rPr>
                <w:noProof/>
                <w:sz w:val="22"/>
                <w:szCs w:val="22"/>
                <w:lang w:eastAsia="de-CH"/>
              </w:rPr>
              <w:tab/>
            </w:r>
            <w:r w:rsidRPr="00844ABB">
              <w:rPr>
                <w:rStyle w:val="Hyperlink"/>
                <w:noProof/>
              </w:rPr>
              <w:t>Spezielle IP-Adressen und Klassen</w:t>
            </w:r>
            <w:r>
              <w:rPr>
                <w:noProof/>
                <w:webHidden/>
              </w:rPr>
              <w:tab/>
            </w:r>
            <w:r>
              <w:rPr>
                <w:noProof/>
                <w:webHidden/>
              </w:rPr>
              <w:fldChar w:fldCharType="begin"/>
            </w:r>
            <w:r>
              <w:rPr>
                <w:noProof/>
                <w:webHidden/>
              </w:rPr>
              <w:instrText xml:space="preserve"> PAGEREF _Toc439692419 \h </w:instrText>
            </w:r>
            <w:r>
              <w:rPr>
                <w:noProof/>
                <w:webHidden/>
              </w:rPr>
            </w:r>
          </w:ins>
          <w:r>
            <w:rPr>
              <w:noProof/>
              <w:webHidden/>
            </w:rPr>
            <w:fldChar w:fldCharType="separate"/>
          </w:r>
          <w:ins w:id="57" w:author="Janik Vonrotz" w:date="2016-01-04T17:37:00Z">
            <w:r>
              <w:rPr>
                <w:noProof/>
                <w:webHidden/>
              </w:rPr>
              <w:t>18</w:t>
            </w:r>
            <w:r>
              <w:rPr>
                <w:noProof/>
                <w:webHidden/>
              </w:rPr>
              <w:fldChar w:fldCharType="end"/>
            </w:r>
            <w:r w:rsidRPr="00844ABB">
              <w:rPr>
                <w:rStyle w:val="Hyperlink"/>
                <w:noProof/>
              </w:rPr>
              <w:fldChar w:fldCharType="end"/>
            </w:r>
          </w:ins>
        </w:p>
        <w:p w14:paraId="4C0CD42B" w14:textId="5C4F1563" w:rsidR="00801592" w:rsidRDefault="00801592">
          <w:pPr>
            <w:pStyle w:val="Verzeichnis2"/>
            <w:tabs>
              <w:tab w:val="left" w:pos="880"/>
              <w:tab w:val="right" w:leader="dot" w:pos="9062"/>
            </w:tabs>
            <w:rPr>
              <w:ins w:id="58" w:author="Janik Vonrotz" w:date="2016-01-04T17:37:00Z"/>
              <w:noProof/>
              <w:sz w:val="22"/>
              <w:szCs w:val="22"/>
              <w:lang w:eastAsia="de-CH"/>
            </w:rPr>
          </w:pPr>
          <w:ins w:id="59"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"_Toc439692420"</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6.3</w:t>
            </w:r>
            <w:r>
              <w:rPr>
                <w:noProof/>
                <w:sz w:val="22"/>
                <w:szCs w:val="22"/>
                <w:lang w:eastAsia="de-CH"/>
              </w:rPr>
              <w:tab/>
            </w:r>
            <w:r w:rsidRPr="00844ABB">
              <w:rPr>
                <w:rStyle w:val="Hyperlink"/>
                <w:noProof/>
              </w:rPr>
              <w:t>Broadcast</w:t>
            </w:r>
            <w:r>
              <w:rPr>
                <w:noProof/>
                <w:webHidden/>
              </w:rPr>
              <w:tab/>
            </w:r>
            <w:r>
              <w:rPr>
                <w:noProof/>
                <w:webHidden/>
              </w:rPr>
              <w:fldChar w:fldCharType="begin"/>
            </w:r>
            <w:r>
              <w:rPr>
                <w:noProof/>
                <w:webHidden/>
              </w:rPr>
              <w:instrText xml:space="preserve"> PAGEREF _Toc439692420 \h </w:instrText>
            </w:r>
            <w:r>
              <w:rPr>
                <w:noProof/>
                <w:webHidden/>
              </w:rPr>
            </w:r>
          </w:ins>
          <w:r>
            <w:rPr>
              <w:noProof/>
              <w:webHidden/>
            </w:rPr>
            <w:fldChar w:fldCharType="separate"/>
          </w:r>
          <w:ins w:id="60" w:author="Janik Vonrotz" w:date="2016-01-04T17:37:00Z">
            <w:r>
              <w:rPr>
                <w:noProof/>
                <w:webHidden/>
              </w:rPr>
              <w:t>18</w:t>
            </w:r>
            <w:r>
              <w:rPr>
                <w:noProof/>
                <w:webHidden/>
              </w:rPr>
              <w:fldChar w:fldCharType="end"/>
            </w:r>
            <w:r w:rsidRPr="00844ABB">
              <w:rPr>
                <w:rStyle w:val="Hyperlink"/>
                <w:noProof/>
              </w:rPr>
              <w:fldChar w:fldCharType="end"/>
            </w:r>
          </w:ins>
        </w:p>
        <w:p w14:paraId="23346065" w14:textId="28A7F4C6" w:rsidR="00801592" w:rsidRDefault="00801592">
          <w:pPr>
            <w:pStyle w:val="Verzeichnis2"/>
            <w:tabs>
              <w:tab w:val="left" w:pos="880"/>
              <w:tab w:val="right" w:leader="dot" w:pos="9062"/>
            </w:tabs>
            <w:rPr>
              <w:ins w:id="61" w:author="Janik Vonrotz" w:date="2016-01-04T17:37:00Z"/>
              <w:noProof/>
              <w:sz w:val="22"/>
              <w:szCs w:val="22"/>
              <w:lang w:eastAsia="de-CH"/>
            </w:rPr>
          </w:pPr>
          <w:ins w:id="62"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"_Toc439692421"</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6.4</w:t>
            </w:r>
            <w:r>
              <w:rPr>
                <w:noProof/>
                <w:sz w:val="22"/>
                <w:szCs w:val="22"/>
                <w:lang w:eastAsia="de-CH"/>
              </w:rPr>
              <w:tab/>
            </w:r>
            <w:r w:rsidRPr="00844ABB">
              <w:rPr>
                <w:rStyle w:val="Hyperlink"/>
                <w:noProof/>
              </w:rPr>
              <w:t>Routing</w:t>
            </w:r>
            <w:r>
              <w:rPr>
                <w:noProof/>
                <w:webHidden/>
              </w:rPr>
              <w:tab/>
            </w:r>
            <w:r>
              <w:rPr>
                <w:noProof/>
                <w:webHidden/>
              </w:rPr>
              <w:fldChar w:fldCharType="begin"/>
            </w:r>
            <w:r>
              <w:rPr>
                <w:noProof/>
                <w:webHidden/>
              </w:rPr>
              <w:instrText xml:space="preserve"> PAGEREF _Toc439692421 \h </w:instrText>
            </w:r>
            <w:r>
              <w:rPr>
                <w:noProof/>
                <w:webHidden/>
              </w:rPr>
            </w:r>
          </w:ins>
          <w:r>
            <w:rPr>
              <w:noProof/>
              <w:webHidden/>
            </w:rPr>
            <w:fldChar w:fldCharType="separate"/>
          </w:r>
          <w:ins w:id="63" w:author="Janik Vonrotz" w:date="2016-01-04T17:37:00Z">
            <w:r>
              <w:rPr>
                <w:noProof/>
                <w:webHidden/>
              </w:rPr>
              <w:t>19</w:t>
            </w:r>
            <w:r>
              <w:rPr>
                <w:noProof/>
                <w:webHidden/>
              </w:rPr>
              <w:fldChar w:fldCharType="end"/>
            </w:r>
            <w:r w:rsidRPr="00844ABB">
              <w:rPr>
                <w:rStyle w:val="Hyperlink"/>
                <w:noProof/>
              </w:rPr>
              <w:fldChar w:fldCharType="end"/>
            </w:r>
          </w:ins>
        </w:p>
        <w:p w14:paraId="2B62D650" w14:textId="4CB910BD" w:rsidR="00801592" w:rsidRDefault="00801592">
          <w:pPr>
            <w:pStyle w:val="Verzeichnis2"/>
            <w:tabs>
              <w:tab w:val="left" w:pos="880"/>
              <w:tab w:val="right" w:leader="dot" w:pos="9062"/>
            </w:tabs>
            <w:rPr>
              <w:ins w:id="64" w:author="Janik Vonrotz" w:date="2016-01-04T17:37:00Z"/>
              <w:noProof/>
              <w:sz w:val="22"/>
              <w:szCs w:val="22"/>
              <w:lang w:eastAsia="de-CH"/>
            </w:rPr>
          </w:pPr>
          <w:ins w:id="65"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"_Toc439692422"</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6.5</w:t>
            </w:r>
            <w:r>
              <w:rPr>
                <w:noProof/>
                <w:sz w:val="22"/>
                <w:szCs w:val="22"/>
                <w:lang w:eastAsia="de-CH"/>
              </w:rPr>
              <w:tab/>
            </w:r>
            <w:r w:rsidRPr="00844ABB">
              <w:rPr>
                <w:rStyle w:val="Hyperlink"/>
                <w:noProof/>
              </w:rPr>
              <w:t>Ermittlung von Routen</w:t>
            </w:r>
            <w:r>
              <w:rPr>
                <w:noProof/>
                <w:webHidden/>
              </w:rPr>
              <w:tab/>
            </w:r>
            <w:r>
              <w:rPr>
                <w:noProof/>
                <w:webHidden/>
              </w:rPr>
              <w:fldChar w:fldCharType="begin"/>
            </w:r>
            <w:r>
              <w:rPr>
                <w:noProof/>
                <w:webHidden/>
              </w:rPr>
              <w:instrText xml:space="preserve"> PAGEREF _Toc439692422 \h </w:instrText>
            </w:r>
            <w:r>
              <w:rPr>
                <w:noProof/>
                <w:webHidden/>
              </w:rPr>
            </w:r>
          </w:ins>
          <w:r>
            <w:rPr>
              <w:noProof/>
              <w:webHidden/>
            </w:rPr>
            <w:fldChar w:fldCharType="separate"/>
          </w:r>
          <w:ins w:id="66" w:author="Janik Vonrotz" w:date="2016-01-04T17:37:00Z">
            <w:r>
              <w:rPr>
                <w:noProof/>
                <w:webHidden/>
              </w:rPr>
              <w:t>20</w:t>
            </w:r>
            <w:r>
              <w:rPr>
                <w:noProof/>
                <w:webHidden/>
              </w:rPr>
              <w:fldChar w:fldCharType="end"/>
            </w:r>
            <w:r w:rsidRPr="00844ABB">
              <w:rPr>
                <w:rStyle w:val="Hyperlink"/>
                <w:noProof/>
              </w:rPr>
              <w:fldChar w:fldCharType="end"/>
            </w:r>
          </w:ins>
        </w:p>
        <w:p w14:paraId="09C489D1" w14:textId="04BC37C2" w:rsidR="00801592" w:rsidRDefault="00801592">
          <w:pPr>
            <w:pStyle w:val="Verzeichnis2"/>
            <w:tabs>
              <w:tab w:val="left" w:pos="880"/>
              <w:tab w:val="right" w:leader="dot" w:pos="9062"/>
            </w:tabs>
            <w:rPr>
              <w:ins w:id="67" w:author="Janik Vonrotz" w:date="2016-01-04T17:37:00Z"/>
              <w:noProof/>
              <w:sz w:val="22"/>
              <w:szCs w:val="22"/>
              <w:lang w:eastAsia="de-CH"/>
            </w:rPr>
          </w:pPr>
          <w:ins w:id="68"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"_Toc439692423"</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6.6</w:t>
            </w:r>
            <w:r>
              <w:rPr>
                <w:noProof/>
                <w:sz w:val="22"/>
                <w:szCs w:val="22"/>
                <w:lang w:eastAsia="de-CH"/>
              </w:rPr>
              <w:tab/>
            </w:r>
            <w:r w:rsidRPr="00844ABB">
              <w:rPr>
                <w:rStyle w:val="Hyperlink"/>
                <w:noProof/>
              </w:rPr>
              <w:t>Routing Protokolle</w:t>
            </w:r>
            <w:r>
              <w:rPr>
                <w:noProof/>
                <w:webHidden/>
              </w:rPr>
              <w:tab/>
            </w:r>
            <w:r>
              <w:rPr>
                <w:noProof/>
                <w:webHidden/>
              </w:rPr>
              <w:fldChar w:fldCharType="begin"/>
            </w:r>
            <w:r>
              <w:rPr>
                <w:noProof/>
                <w:webHidden/>
              </w:rPr>
              <w:instrText xml:space="preserve"> PAGEREF _Toc439692423 \h </w:instrText>
            </w:r>
            <w:r>
              <w:rPr>
                <w:noProof/>
                <w:webHidden/>
              </w:rPr>
            </w:r>
          </w:ins>
          <w:r>
            <w:rPr>
              <w:noProof/>
              <w:webHidden/>
            </w:rPr>
            <w:fldChar w:fldCharType="separate"/>
          </w:r>
          <w:ins w:id="69" w:author="Janik Vonrotz" w:date="2016-01-04T17:37:00Z">
            <w:r>
              <w:rPr>
                <w:noProof/>
                <w:webHidden/>
              </w:rPr>
              <w:t>21</w:t>
            </w:r>
            <w:r>
              <w:rPr>
                <w:noProof/>
                <w:webHidden/>
              </w:rPr>
              <w:fldChar w:fldCharType="end"/>
            </w:r>
            <w:r w:rsidRPr="00844ABB">
              <w:rPr>
                <w:rStyle w:val="Hyperlink"/>
                <w:noProof/>
              </w:rPr>
              <w:fldChar w:fldCharType="end"/>
            </w:r>
          </w:ins>
        </w:p>
        <w:p w14:paraId="53E7C6BB" w14:textId="0A2F9779" w:rsidR="00801592" w:rsidRDefault="00801592">
          <w:pPr>
            <w:pStyle w:val="Verzeichnis1"/>
            <w:tabs>
              <w:tab w:val="left" w:pos="440"/>
              <w:tab w:val="right" w:leader="dot" w:pos="9062"/>
            </w:tabs>
            <w:rPr>
              <w:ins w:id="70" w:author="Janik Vonrotz" w:date="2016-01-04T17:37:00Z"/>
              <w:noProof/>
              <w:sz w:val="22"/>
              <w:szCs w:val="22"/>
              <w:lang w:eastAsia="de-CH"/>
            </w:rPr>
          </w:pPr>
          <w:ins w:id="71"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"_Toc439692424"</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rPr>
              <w:t>7</w:t>
            </w:r>
            <w:r>
              <w:rPr>
                <w:noProof/>
                <w:sz w:val="22"/>
                <w:szCs w:val="22"/>
                <w:lang w:eastAsia="de-CH"/>
              </w:rPr>
              <w:tab/>
            </w:r>
            <w:r w:rsidRPr="00844ABB">
              <w:rPr>
                <w:rStyle w:val="Hyperlink"/>
                <w:noProof/>
              </w:rPr>
              <w:t>DNS und IP Konfiguration</w:t>
            </w:r>
            <w:r>
              <w:rPr>
                <w:noProof/>
                <w:webHidden/>
              </w:rPr>
              <w:tab/>
            </w:r>
            <w:r>
              <w:rPr>
                <w:noProof/>
                <w:webHidden/>
              </w:rPr>
              <w:fldChar w:fldCharType="begin"/>
            </w:r>
            <w:r>
              <w:rPr>
                <w:noProof/>
                <w:webHidden/>
              </w:rPr>
              <w:instrText xml:space="preserve"> PAGEREF _Toc439692424 \h </w:instrText>
            </w:r>
            <w:r>
              <w:rPr>
                <w:noProof/>
                <w:webHidden/>
              </w:rPr>
            </w:r>
          </w:ins>
          <w:r>
            <w:rPr>
              <w:noProof/>
              <w:webHidden/>
            </w:rPr>
            <w:fldChar w:fldCharType="separate"/>
          </w:r>
          <w:ins w:id="72" w:author="Janik Vonrotz" w:date="2016-01-04T17:37:00Z">
            <w:r>
              <w:rPr>
                <w:noProof/>
                <w:webHidden/>
              </w:rPr>
              <w:t>23</w:t>
            </w:r>
            <w:r>
              <w:rPr>
                <w:noProof/>
                <w:webHidden/>
              </w:rPr>
              <w:fldChar w:fldCharType="end"/>
            </w:r>
            <w:r w:rsidRPr="00844ABB">
              <w:rPr>
                <w:rStyle w:val="Hyperlink"/>
                <w:noProof/>
              </w:rPr>
              <w:fldChar w:fldCharType="end"/>
            </w:r>
          </w:ins>
        </w:p>
        <w:p w14:paraId="7DBFC96C" w14:textId="6C8CAE67" w:rsidR="00801592" w:rsidRDefault="00801592">
          <w:pPr>
            <w:pStyle w:val="Verzeichnis2"/>
            <w:tabs>
              <w:tab w:val="left" w:pos="880"/>
              <w:tab w:val="right" w:leader="dot" w:pos="9062"/>
            </w:tabs>
            <w:rPr>
              <w:ins w:id="73" w:author="Janik Vonrotz" w:date="2016-01-04T17:37:00Z"/>
              <w:noProof/>
              <w:sz w:val="22"/>
              <w:szCs w:val="22"/>
              <w:lang w:eastAsia="de-CH"/>
            </w:rPr>
          </w:pPr>
          <w:ins w:id="74"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"_Toc439692425"</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7.1</w:t>
            </w:r>
            <w:r>
              <w:rPr>
                <w:noProof/>
                <w:sz w:val="22"/>
                <w:szCs w:val="22"/>
                <w:lang w:eastAsia="de-CH"/>
              </w:rPr>
              <w:tab/>
            </w:r>
            <w:r w:rsidRPr="00844ABB">
              <w:rPr>
                <w:rStyle w:val="Hyperlink"/>
                <w:noProof/>
              </w:rPr>
              <w:t>Domain Name System (DNS)</w:t>
            </w:r>
            <w:r>
              <w:rPr>
                <w:noProof/>
                <w:webHidden/>
              </w:rPr>
              <w:tab/>
            </w:r>
            <w:r>
              <w:rPr>
                <w:noProof/>
                <w:webHidden/>
              </w:rPr>
              <w:fldChar w:fldCharType="begin"/>
            </w:r>
            <w:r>
              <w:rPr>
                <w:noProof/>
                <w:webHidden/>
              </w:rPr>
              <w:instrText xml:space="preserve"> PAGEREF _Toc439692425 \h </w:instrText>
            </w:r>
            <w:r>
              <w:rPr>
                <w:noProof/>
                <w:webHidden/>
              </w:rPr>
            </w:r>
          </w:ins>
          <w:r>
            <w:rPr>
              <w:noProof/>
              <w:webHidden/>
            </w:rPr>
            <w:fldChar w:fldCharType="separate"/>
          </w:r>
          <w:ins w:id="75" w:author="Janik Vonrotz" w:date="2016-01-04T17:37:00Z">
            <w:r>
              <w:rPr>
                <w:noProof/>
                <w:webHidden/>
              </w:rPr>
              <w:t>23</w:t>
            </w:r>
            <w:r>
              <w:rPr>
                <w:noProof/>
                <w:webHidden/>
              </w:rPr>
              <w:fldChar w:fldCharType="end"/>
            </w:r>
            <w:r w:rsidRPr="00844ABB">
              <w:rPr>
                <w:rStyle w:val="Hyperlink"/>
                <w:noProof/>
              </w:rPr>
              <w:fldChar w:fldCharType="end"/>
            </w:r>
          </w:ins>
        </w:p>
        <w:p w14:paraId="419F3E1A" w14:textId="68395831" w:rsidR="00801592" w:rsidRDefault="00801592">
          <w:pPr>
            <w:pStyle w:val="Verzeichnis2"/>
            <w:tabs>
              <w:tab w:val="left" w:pos="880"/>
              <w:tab w:val="right" w:leader="dot" w:pos="9062"/>
            </w:tabs>
            <w:rPr>
              <w:ins w:id="76" w:author="Janik Vonrotz" w:date="2016-01-04T17:37:00Z"/>
              <w:noProof/>
              <w:sz w:val="22"/>
              <w:szCs w:val="22"/>
              <w:lang w:eastAsia="de-CH"/>
            </w:rPr>
          </w:pPr>
          <w:ins w:id="77"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"_Toc439692426"</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7.2</w:t>
            </w:r>
            <w:r>
              <w:rPr>
                <w:noProof/>
                <w:sz w:val="22"/>
                <w:szCs w:val="22"/>
                <w:lang w:eastAsia="de-CH"/>
              </w:rPr>
              <w:tab/>
            </w:r>
            <w:r w:rsidRPr="00844ABB">
              <w:rPr>
                <w:rStyle w:val="Hyperlink"/>
                <w:noProof/>
              </w:rPr>
              <w:t>Dynamic Host Configuration Protocol (DHCP)</w:t>
            </w:r>
            <w:r>
              <w:rPr>
                <w:noProof/>
                <w:webHidden/>
              </w:rPr>
              <w:tab/>
            </w:r>
            <w:r>
              <w:rPr>
                <w:noProof/>
                <w:webHidden/>
              </w:rPr>
              <w:fldChar w:fldCharType="begin"/>
            </w:r>
            <w:r>
              <w:rPr>
                <w:noProof/>
                <w:webHidden/>
              </w:rPr>
              <w:instrText xml:space="preserve"> PAGEREF _Toc439692426 \h </w:instrText>
            </w:r>
            <w:r>
              <w:rPr>
                <w:noProof/>
                <w:webHidden/>
              </w:rPr>
            </w:r>
          </w:ins>
          <w:r>
            <w:rPr>
              <w:noProof/>
              <w:webHidden/>
            </w:rPr>
            <w:fldChar w:fldCharType="separate"/>
          </w:r>
          <w:ins w:id="78" w:author="Janik Vonrotz" w:date="2016-01-04T17:37:00Z">
            <w:r>
              <w:rPr>
                <w:noProof/>
                <w:webHidden/>
              </w:rPr>
              <w:t>25</w:t>
            </w:r>
            <w:r>
              <w:rPr>
                <w:noProof/>
                <w:webHidden/>
              </w:rPr>
              <w:fldChar w:fldCharType="end"/>
            </w:r>
            <w:r w:rsidRPr="00844ABB">
              <w:rPr>
                <w:rStyle w:val="Hyperlink"/>
                <w:noProof/>
              </w:rPr>
              <w:fldChar w:fldCharType="end"/>
            </w:r>
          </w:ins>
        </w:p>
        <w:p w14:paraId="151E4DAE" w14:textId="76C5A443" w:rsidR="00801592" w:rsidRDefault="00801592">
          <w:pPr>
            <w:pStyle w:val="Verzeichnis2"/>
            <w:tabs>
              <w:tab w:val="left" w:pos="880"/>
              <w:tab w:val="right" w:leader="dot" w:pos="9062"/>
            </w:tabs>
            <w:rPr>
              <w:ins w:id="79" w:author="Janik Vonrotz" w:date="2016-01-04T17:37:00Z"/>
              <w:noProof/>
              <w:sz w:val="22"/>
              <w:szCs w:val="22"/>
              <w:lang w:eastAsia="de-CH"/>
            </w:rPr>
          </w:pPr>
          <w:ins w:id="80"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"_Toc439692427"</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7.3</w:t>
            </w:r>
            <w:r>
              <w:rPr>
                <w:noProof/>
                <w:sz w:val="22"/>
                <w:szCs w:val="22"/>
                <w:lang w:eastAsia="de-CH"/>
              </w:rPr>
              <w:tab/>
            </w:r>
            <w:r w:rsidRPr="00844ABB">
              <w:rPr>
                <w:rStyle w:val="Hyperlink"/>
                <w:noProof/>
              </w:rPr>
              <w:t>Multicast Routing</w:t>
            </w:r>
            <w:r>
              <w:rPr>
                <w:noProof/>
                <w:webHidden/>
              </w:rPr>
              <w:tab/>
            </w:r>
            <w:r>
              <w:rPr>
                <w:noProof/>
                <w:webHidden/>
              </w:rPr>
              <w:fldChar w:fldCharType="begin"/>
            </w:r>
            <w:r>
              <w:rPr>
                <w:noProof/>
                <w:webHidden/>
              </w:rPr>
              <w:instrText xml:space="preserve"> PAGEREF _Toc439692427 \h </w:instrText>
            </w:r>
            <w:r>
              <w:rPr>
                <w:noProof/>
                <w:webHidden/>
              </w:rPr>
            </w:r>
          </w:ins>
          <w:r>
            <w:rPr>
              <w:noProof/>
              <w:webHidden/>
            </w:rPr>
            <w:fldChar w:fldCharType="separate"/>
          </w:r>
          <w:ins w:id="81" w:author="Janik Vonrotz" w:date="2016-01-04T17:37:00Z">
            <w:r>
              <w:rPr>
                <w:noProof/>
                <w:webHidden/>
              </w:rPr>
              <w:t>26</w:t>
            </w:r>
            <w:r>
              <w:rPr>
                <w:noProof/>
                <w:webHidden/>
              </w:rPr>
              <w:fldChar w:fldCharType="end"/>
            </w:r>
            <w:r w:rsidRPr="00844ABB">
              <w:rPr>
                <w:rStyle w:val="Hyperlink"/>
                <w:noProof/>
              </w:rPr>
              <w:fldChar w:fldCharType="end"/>
            </w:r>
          </w:ins>
        </w:p>
        <w:p w14:paraId="4696C4B5" w14:textId="1D2360AA" w:rsidR="00801592" w:rsidRDefault="00801592">
          <w:pPr>
            <w:pStyle w:val="Verzeichnis2"/>
            <w:tabs>
              <w:tab w:val="left" w:pos="880"/>
              <w:tab w:val="right" w:leader="dot" w:pos="9062"/>
            </w:tabs>
            <w:rPr>
              <w:ins w:id="82" w:author="Janik Vonrotz" w:date="2016-01-04T17:37:00Z"/>
              <w:noProof/>
              <w:sz w:val="22"/>
              <w:szCs w:val="22"/>
              <w:lang w:eastAsia="de-CH"/>
            </w:rPr>
          </w:pPr>
          <w:ins w:id="83"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"_Toc439692428"</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7.4</w:t>
            </w:r>
            <w:r>
              <w:rPr>
                <w:noProof/>
                <w:sz w:val="22"/>
                <w:szCs w:val="22"/>
                <w:lang w:eastAsia="de-CH"/>
              </w:rPr>
              <w:tab/>
            </w:r>
            <w:r w:rsidRPr="00844ABB">
              <w:rPr>
                <w:rStyle w:val="Hyperlink"/>
                <w:noProof/>
              </w:rPr>
              <w:t>Network Address Translation (NAT)</w:t>
            </w:r>
            <w:r>
              <w:rPr>
                <w:noProof/>
                <w:webHidden/>
              </w:rPr>
              <w:tab/>
            </w:r>
            <w:r>
              <w:rPr>
                <w:noProof/>
                <w:webHidden/>
              </w:rPr>
              <w:fldChar w:fldCharType="begin"/>
            </w:r>
            <w:r>
              <w:rPr>
                <w:noProof/>
                <w:webHidden/>
              </w:rPr>
              <w:instrText xml:space="preserve"> PAGEREF _Toc439692428 \h </w:instrText>
            </w:r>
            <w:r>
              <w:rPr>
                <w:noProof/>
                <w:webHidden/>
              </w:rPr>
            </w:r>
          </w:ins>
          <w:r>
            <w:rPr>
              <w:noProof/>
              <w:webHidden/>
            </w:rPr>
            <w:fldChar w:fldCharType="separate"/>
          </w:r>
          <w:ins w:id="84" w:author="Janik Vonrotz" w:date="2016-01-04T17:37:00Z">
            <w:r>
              <w:rPr>
                <w:noProof/>
                <w:webHidden/>
              </w:rPr>
              <w:t>26</w:t>
            </w:r>
            <w:r>
              <w:rPr>
                <w:noProof/>
                <w:webHidden/>
              </w:rPr>
              <w:fldChar w:fldCharType="end"/>
            </w:r>
            <w:r w:rsidRPr="00844ABB">
              <w:rPr>
                <w:rStyle w:val="Hyperlink"/>
                <w:noProof/>
              </w:rPr>
              <w:fldChar w:fldCharType="end"/>
            </w:r>
          </w:ins>
        </w:p>
        <w:p w14:paraId="21052BF2" w14:textId="49C5BF75" w:rsidR="00801592" w:rsidRDefault="00801592">
          <w:pPr>
            <w:pStyle w:val="Verzeichnis1"/>
            <w:tabs>
              <w:tab w:val="left" w:pos="440"/>
              <w:tab w:val="right" w:leader="dot" w:pos="9062"/>
            </w:tabs>
            <w:rPr>
              <w:ins w:id="85" w:author="Janik Vonrotz" w:date="2016-01-04T17:37:00Z"/>
              <w:noProof/>
              <w:sz w:val="22"/>
              <w:szCs w:val="22"/>
              <w:lang w:eastAsia="de-CH"/>
            </w:rPr>
          </w:pPr>
          <w:ins w:id="86"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"_Toc439692429"</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en-GB"/>
              </w:rPr>
              <w:t>8</w:t>
            </w:r>
            <w:r>
              <w:rPr>
                <w:noProof/>
                <w:sz w:val="22"/>
                <w:szCs w:val="22"/>
                <w:lang w:eastAsia="de-CH"/>
              </w:rPr>
              <w:tab/>
            </w:r>
            <w:r w:rsidRPr="00844ABB">
              <w:rPr>
                <w:rStyle w:val="Hyperlink"/>
                <w:noProof/>
                <w:lang w:val="en-GB"/>
              </w:rPr>
              <w:t>Layer 4 – Transportschicht</w:t>
            </w:r>
            <w:r>
              <w:rPr>
                <w:noProof/>
                <w:webHidden/>
              </w:rPr>
              <w:tab/>
            </w:r>
            <w:r>
              <w:rPr>
                <w:noProof/>
                <w:webHidden/>
              </w:rPr>
              <w:fldChar w:fldCharType="begin"/>
            </w:r>
            <w:r>
              <w:rPr>
                <w:noProof/>
                <w:webHidden/>
              </w:rPr>
              <w:instrText xml:space="preserve"> PAGEREF _Toc439692429 \h </w:instrText>
            </w:r>
            <w:r>
              <w:rPr>
                <w:noProof/>
                <w:webHidden/>
              </w:rPr>
            </w:r>
          </w:ins>
          <w:r>
            <w:rPr>
              <w:noProof/>
              <w:webHidden/>
            </w:rPr>
            <w:fldChar w:fldCharType="separate"/>
          </w:r>
          <w:ins w:id="87" w:author="Janik Vonrotz" w:date="2016-01-04T17:37:00Z">
            <w:r>
              <w:rPr>
                <w:noProof/>
                <w:webHidden/>
              </w:rPr>
              <w:t>28</w:t>
            </w:r>
            <w:r>
              <w:rPr>
                <w:noProof/>
                <w:webHidden/>
              </w:rPr>
              <w:fldChar w:fldCharType="end"/>
            </w:r>
            <w:r w:rsidRPr="00844ABB">
              <w:rPr>
                <w:rStyle w:val="Hyperlink"/>
                <w:noProof/>
              </w:rPr>
              <w:fldChar w:fldCharType="end"/>
            </w:r>
          </w:ins>
        </w:p>
        <w:p w14:paraId="5E73B4BC" w14:textId="3712DCC1" w:rsidR="00801592" w:rsidRDefault="00801592">
          <w:pPr>
            <w:pStyle w:val="Verzeichnis2"/>
            <w:tabs>
              <w:tab w:val="left" w:pos="880"/>
              <w:tab w:val="right" w:leader="dot" w:pos="9062"/>
            </w:tabs>
            <w:rPr>
              <w:ins w:id="88" w:author="Janik Vonrotz" w:date="2016-01-04T17:37:00Z"/>
              <w:noProof/>
              <w:sz w:val="22"/>
              <w:szCs w:val="22"/>
              <w:lang w:eastAsia="de-CH"/>
            </w:rPr>
          </w:pPr>
          <w:ins w:id="89"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"_Toc439692430"</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8.1</w:t>
            </w:r>
            <w:r>
              <w:rPr>
                <w:noProof/>
                <w:sz w:val="22"/>
                <w:szCs w:val="22"/>
                <w:lang w:eastAsia="de-CH"/>
              </w:rPr>
              <w:tab/>
            </w:r>
            <w:r w:rsidRPr="00844ABB">
              <w:rPr>
                <w:rStyle w:val="Hyperlink"/>
                <w:noProof/>
              </w:rPr>
              <w:t>Ports und Sockets</w:t>
            </w:r>
            <w:r>
              <w:rPr>
                <w:noProof/>
                <w:webHidden/>
              </w:rPr>
              <w:tab/>
            </w:r>
            <w:r>
              <w:rPr>
                <w:noProof/>
                <w:webHidden/>
              </w:rPr>
              <w:fldChar w:fldCharType="begin"/>
            </w:r>
            <w:r>
              <w:rPr>
                <w:noProof/>
                <w:webHidden/>
              </w:rPr>
              <w:instrText xml:space="preserve"> PAGEREF _Toc439692430 \h </w:instrText>
            </w:r>
            <w:r>
              <w:rPr>
                <w:noProof/>
                <w:webHidden/>
              </w:rPr>
            </w:r>
          </w:ins>
          <w:r>
            <w:rPr>
              <w:noProof/>
              <w:webHidden/>
            </w:rPr>
            <w:fldChar w:fldCharType="separate"/>
          </w:r>
          <w:ins w:id="90" w:author="Janik Vonrotz" w:date="2016-01-04T17:37:00Z">
            <w:r>
              <w:rPr>
                <w:noProof/>
                <w:webHidden/>
              </w:rPr>
              <w:t>28</w:t>
            </w:r>
            <w:r>
              <w:rPr>
                <w:noProof/>
                <w:webHidden/>
              </w:rPr>
              <w:fldChar w:fldCharType="end"/>
            </w:r>
            <w:r w:rsidRPr="00844ABB">
              <w:rPr>
                <w:rStyle w:val="Hyperlink"/>
                <w:noProof/>
              </w:rPr>
              <w:fldChar w:fldCharType="end"/>
            </w:r>
          </w:ins>
        </w:p>
        <w:p w14:paraId="17E977A0" w14:textId="35601034" w:rsidR="00801592" w:rsidRDefault="00801592">
          <w:pPr>
            <w:pStyle w:val="Verzeichnis2"/>
            <w:tabs>
              <w:tab w:val="left" w:pos="880"/>
              <w:tab w:val="right" w:leader="dot" w:pos="9062"/>
            </w:tabs>
            <w:rPr>
              <w:ins w:id="91" w:author="Janik Vonrotz" w:date="2016-01-04T17:37:00Z"/>
              <w:noProof/>
              <w:sz w:val="22"/>
              <w:szCs w:val="22"/>
              <w:lang w:eastAsia="de-CH"/>
            </w:rPr>
          </w:pPr>
          <w:ins w:id="92"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"_Toc439692431"</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8.2</w:t>
            </w:r>
            <w:r>
              <w:rPr>
                <w:noProof/>
                <w:sz w:val="22"/>
                <w:szCs w:val="22"/>
                <w:lang w:eastAsia="de-CH"/>
              </w:rPr>
              <w:tab/>
            </w:r>
            <w:r w:rsidRPr="00844ABB">
              <w:rPr>
                <w:rStyle w:val="Hyperlink"/>
                <w:noProof/>
              </w:rPr>
              <w:t>Transmission Control Protocol (TCP)</w:t>
            </w:r>
            <w:r>
              <w:rPr>
                <w:noProof/>
                <w:webHidden/>
              </w:rPr>
              <w:tab/>
            </w:r>
            <w:r>
              <w:rPr>
                <w:noProof/>
                <w:webHidden/>
              </w:rPr>
              <w:fldChar w:fldCharType="begin"/>
            </w:r>
            <w:r>
              <w:rPr>
                <w:noProof/>
                <w:webHidden/>
              </w:rPr>
              <w:instrText xml:space="preserve"> PAGEREF _Toc439692431 \h </w:instrText>
            </w:r>
            <w:r>
              <w:rPr>
                <w:noProof/>
                <w:webHidden/>
              </w:rPr>
            </w:r>
          </w:ins>
          <w:r>
            <w:rPr>
              <w:noProof/>
              <w:webHidden/>
            </w:rPr>
            <w:fldChar w:fldCharType="separate"/>
          </w:r>
          <w:ins w:id="93" w:author="Janik Vonrotz" w:date="2016-01-04T17:37:00Z">
            <w:r>
              <w:rPr>
                <w:noProof/>
                <w:webHidden/>
              </w:rPr>
              <w:t>28</w:t>
            </w:r>
            <w:r>
              <w:rPr>
                <w:noProof/>
                <w:webHidden/>
              </w:rPr>
              <w:fldChar w:fldCharType="end"/>
            </w:r>
            <w:r w:rsidRPr="00844ABB">
              <w:rPr>
                <w:rStyle w:val="Hyperlink"/>
                <w:noProof/>
              </w:rPr>
              <w:fldChar w:fldCharType="end"/>
            </w:r>
          </w:ins>
        </w:p>
        <w:p w14:paraId="729EFB1B" w14:textId="0E5C56BF" w:rsidR="00801592" w:rsidRDefault="00801592">
          <w:pPr>
            <w:pStyle w:val="Verzeichnis2"/>
            <w:tabs>
              <w:tab w:val="left" w:pos="880"/>
              <w:tab w:val="right" w:leader="dot" w:pos="9062"/>
            </w:tabs>
            <w:rPr>
              <w:ins w:id="94" w:author="Janik Vonrotz" w:date="2016-01-04T17:37:00Z"/>
              <w:noProof/>
              <w:sz w:val="22"/>
              <w:szCs w:val="22"/>
              <w:lang w:eastAsia="de-CH"/>
            </w:rPr>
          </w:pPr>
          <w:ins w:id="95"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"_Toc439692432"</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8.3</w:t>
            </w:r>
            <w:r>
              <w:rPr>
                <w:noProof/>
                <w:sz w:val="22"/>
                <w:szCs w:val="22"/>
                <w:lang w:eastAsia="de-CH"/>
              </w:rPr>
              <w:tab/>
            </w:r>
            <w:r w:rsidRPr="00844ABB">
              <w:rPr>
                <w:rStyle w:val="Hyperlink"/>
                <w:noProof/>
              </w:rPr>
              <w:t>User Datagram Protocol (UDP)</w:t>
            </w:r>
            <w:r>
              <w:rPr>
                <w:noProof/>
                <w:webHidden/>
              </w:rPr>
              <w:tab/>
            </w:r>
            <w:r>
              <w:rPr>
                <w:noProof/>
                <w:webHidden/>
              </w:rPr>
              <w:fldChar w:fldCharType="begin"/>
            </w:r>
            <w:r>
              <w:rPr>
                <w:noProof/>
                <w:webHidden/>
              </w:rPr>
              <w:instrText xml:space="preserve"> PAGEREF _Toc439692432 \h </w:instrText>
            </w:r>
            <w:r>
              <w:rPr>
                <w:noProof/>
                <w:webHidden/>
              </w:rPr>
            </w:r>
          </w:ins>
          <w:r>
            <w:rPr>
              <w:noProof/>
              <w:webHidden/>
            </w:rPr>
            <w:fldChar w:fldCharType="separate"/>
          </w:r>
          <w:ins w:id="96" w:author="Janik Vonrotz" w:date="2016-01-04T17:37:00Z">
            <w:r>
              <w:rPr>
                <w:noProof/>
                <w:webHidden/>
              </w:rPr>
              <w:t>29</w:t>
            </w:r>
            <w:r>
              <w:rPr>
                <w:noProof/>
                <w:webHidden/>
              </w:rPr>
              <w:fldChar w:fldCharType="end"/>
            </w:r>
            <w:r w:rsidRPr="00844ABB">
              <w:rPr>
                <w:rStyle w:val="Hyperlink"/>
                <w:noProof/>
              </w:rPr>
              <w:fldChar w:fldCharType="end"/>
            </w:r>
          </w:ins>
        </w:p>
        <w:p w14:paraId="58142DAC" w14:textId="112C6D81" w:rsidR="00801592" w:rsidRDefault="00801592">
          <w:pPr>
            <w:pStyle w:val="Verzeichnis2"/>
            <w:tabs>
              <w:tab w:val="left" w:pos="880"/>
              <w:tab w:val="right" w:leader="dot" w:pos="9062"/>
            </w:tabs>
            <w:rPr>
              <w:ins w:id="97" w:author="Janik Vonrotz" w:date="2016-01-04T17:37:00Z"/>
              <w:noProof/>
              <w:sz w:val="22"/>
              <w:szCs w:val="22"/>
              <w:lang w:eastAsia="de-CH"/>
            </w:rPr>
          </w:pPr>
          <w:ins w:id="98" w:author="Janik Vonrotz" w:date="2016-01-04T17:37:00Z">
            <w:r w:rsidRPr="00844ABB">
              <w:rPr>
                <w:rStyle w:val="Hyperlink"/>
                <w:noProof/>
              </w:rPr>
              <w:lastRenderedPageBreak/>
              <w:fldChar w:fldCharType="begin"/>
            </w:r>
            <w:r w:rsidRPr="00844ABB">
              <w:rPr>
                <w:rStyle w:val="Hyperlink"/>
                <w:noProof/>
              </w:rPr>
              <w:instrText xml:space="preserve"> </w:instrText>
            </w:r>
            <w:r>
              <w:rPr>
                <w:noProof/>
              </w:rPr>
              <w:instrText>HYPERLINK \l "_Toc439692433"</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8.4</w:t>
            </w:r>
            <w:r>
              <w:rPr>
                <w:noProof/>
                <w:sz w:val="22"/>
                <w:szCs w:val="22"/>
                <w:lang w:eastAsia="de-CH"/>
              </w:rPr>
              <w:tab/>
            </w:r>
            <w:r w:rsidRPr="00844ABB">
              <w:rPr>
                <w:rStyle w:val="Hyperlink"/>
                <w:noProof/>
              </w:rPr>
              <w:t>Firewall</w:t>
            </w:r>
            <w:r>
              <w:rPr>
                <w:noProof/>
                <w:webHidden/>
              </w:rPr>
              <w:tab/>
            </w:r>
            <w:r>
              <w:rPr>
                <w:noProof/>
                <w:webHidden/>
              </w:rPr>
              <w:fldChar w:fldCharType="begin"/>
            </w:r>
            <w:r>
              <w:rPr>
                <w:noProof/>
                <w:webHidden/>
              </w:rPr>
              <w:instrText xml:space="preserve"> PAGEREF _Toc439692433 \h </w:instrText>
            </w:r>
            <w:r>
              <w:rPr>
                <w:noProof/>
                <w:webHidden/>
              </w:rPr>
            </w:r>
          </w:ins>
          <w:r>
            <w:rPr>
              <w:noProof/>
              <w:webHidden/>
            </w:rPr>
            <w:fldChar w:fldCharType="separate"/>
          </w:r>
          <w:ins w:id="99" w:author="Janik Vonrotz" w:date="2016-01-04T17:37:00Z">
            <w:r>
              <w:rPr>
                <w:noProof/>
                <w:webHidden/>
              </w:rPr>
              <w:t>30</w:t>
            </w:r>
            <w:r>
              <w:rPr>
                <w:noProof/>
                <w:webHidden/>
              </w:rPr>
              <w:fldChar w:fldCharType="end"/>
            </w:r>
            <w:r w:rsidRPr="00844ABB">
              <w:rPr>
                <w:rStyle w:val="Hyperlink"/>
                <w:noProof/>
              </w:rPr>
              <w:fldChar w:fldCharType="end"/>
            </w:r>
          </w:ins>
        </w:p>
        <w:p w14:paraId="19290ADC" w14:textId="55CDF4EC" w:rsidR="00801592" w:rsidRDefault="00801592">
          <w:pPr>
            <w:pStyle w:val="Verzeichnis1"/>
            <w:tabs>
              <w:tab w:val="left" w:pos="440"/>
              <w:tab w:val="right" w:leader="dot" w:pos="9062"/>
            </w:tabs>
            <w:rPr>
              <w:ins w:id="100" w:author="Janik Vonrotz" w:date="2016-01-04T17:37:00Z"/>
              <w:noProof/>
              <w:sz w:val="22"/>
              <w:szCs w:val="22"/>
              <w:lang w:eastAsia="de-CH"/>
            </w:rPr>
          </w:pPr>
          <w:ins w:id="101"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"_Toc439692434"</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en-GB"/>
              </w:rPr>
              <w:t>9</w:t>
            </w:r>
            <w:r>
              <w:rPr>
                <w:noProof/>
                <w:sz w:val="22"/>
                <w:szCs w:val="22"/>
                <w:lang w:eastAsia="de-CH"/>
              </w:rPr>
              <w:tab/>
            </w:r>
            <w:r w:rsidRPr="00844ABB">
              <w:rPr>
                <w:rStyle w:val="Hyperlink"/>
                <w:noProof/>
                <w:lang w:val="en-GB"/>
              </w:rPr>
              <w:t>virtual LAN (VLAN)</w:t>
            </w:r>
            <w:r>
              <w:rPr>
                <w:noProof/>
                <w:webHidden/>
              </w:rPr>
              <w:tab/>
            </w:r>
            <w:r>
              <w:rPr>
                <w:noProof/>
                <w:webHidden/>
              </w:rPr>
              <w:fldChar w:fldCharType="begin"/>
            </w:r>
            <w:r>
              <w:rPr>
                <w:noProof/>
                <w:webHidden/>
              </w:rPr>
              <w:instrText xml:space="preserve"> PAGEREF _Toc439692434 \h </w:instrText>
            </w:r>
            <w:r>
              <w:rPr>
                <w:noProof/>
                <w:webHidden/>
              </w:rPr>
            </w:r>
          </w:ins>
          <w:r>
            <w:rPr>
              <w:noProof/>
              <w:webHidden/>
            </w:rPr>
            <w:fldChar w:fldCharType="separate"/>
          </w:r>
          <w:ins w:id="102" w:author="Janik Vonrotz" w:date="2016-01-04T17:37:00Z">
            <w:r>
              <w:rPr>
                <w:noProof/>
                <w:webHidden/>
              </w:rPr>
              <w:t>31</w:t>
            </w:r>
            <w:r>
              <w:rPr>
                <w:noProof/>
                <w:webHidden/>
              </w:rPr>
              <w:fldChar w:fldCharType="end"/>
            </w:r>
            <w:r w:rsidRPr="00844ABB">
              <w:rPr>
                <w:rStyle w:val="Hyperlink"/>
                <w:noProof/>
              </w:rPr>
              <w:fldChar w:fldCharType="end"/>
            </w:r>
          </w:ins>
        </w:p>
        <w:p w14:paraId="56925890" w14:textId="6D2CFB82" w:rsidR="00801592" w:rsidRDefault="00801592">
          <w:pPr>
            <w:pStyle w:val="Verzeichnis1"/>
            <w:tabs>
              <w:tab w:val="left" w:pos="440"/>
              <w:tab w:val="right" w:leader="dot" w:pos="9062"/>
            </w:tabs>
            <w:rPr>
              <w:ins w:id="103" w:author="Janik Vonrotz" w:date="2016-01-04T17:37:00Z"/>
              <w:noProof/>
              <w:sz w:val="22"/>
              <w:szCs w:val="22"/>
              <w:lang w:eastAsia="de-CH"/>
            </w:rPr>
          </w:pPr>
          <w:ins w:id="104"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"_Toc439692435"</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rPr>
              <w:t>10</w:t>
            </w:r>
            <w:r>
              <w:rPr>
                <w:noProof/>
                <w:sz w:val="22"/>
                <w:szCs w:val="22"/>
                <w:lang w:eastAsia="de-CH"/>
              </w:rPr>
              <w:tab/>
            </w:r>
            <w:r w:rsidRPr="00844ABB">
              <w:rPr>
                <w:rStyle w:val="Hyperlink"/>
                <w:noProof/>
              </w:rPr>
              <w:t>Virtual Private Network (VPN)</w:t>
            </w:r>
            <w:r>
              <w:rPr>
                <w:noProof/>
                <w:webHidden/>
              </w:rPr>
              <w:tab/>
            </w:r>
            <w:r>
              <w:rPr>
                <w:noProof/>
                <w:webHidden/>
              </w:rPr>
              <w:fldChar w:fldCharType="begin"/>
            </w:r>
            <w:r>
              <w:rPr>
                <w:noProof/>
                <w:webHidden/>
              </w:rPr>
              <w:instrText xml:space="preserve"> PAGEREF _Toc439692435 \h </w:instrText>
            </w:r>
            <w:r>
              <w:rPr>
                <w:noProof/>
                <w:webHidden/>
              </w:rPr>
            </w:r>
          </w:ins>
          <w:r>
            <w:rPr>
              <w:noProof/>
              <w:webHidden/>
            </w:rPr>
            <w:fldChar w:fldCharType="separate"/>
          </w:r>
          <w:ins w:id="105" w:author="Janik Vonrotz" w:date="2016-01-04T17:37:00Z">
            <w:r>
              <w:rPr>
                <w:noProof/>
                <w:webHidden/>
              </w:rPr>
              <w:t>33</w:t>
            </w:r>
            <w:r>
              <w:rPr>
                <w:noProof/>
                <w:webHidden/>
              </w:rPr>
              <w:fldChar w:fldCharType="end"/>
            </w:r>
            <w:r w:rsidRPr="00844ABB">
              <w:rPr>
                <w:rStyle w:val="Hyperlink"/>
                <w:noProof/>
              </w:rPr>
              <w:fldChar w:fldCharType="end"/>
            </w:r>
          </w:ins>
        </w:p>
        <w:p w14:paraId="475C6075" w14:textId="71EEB7A9" w:rsidR="00801592" w:rsidRDefault="00801592">
          <w:pPr>
            <w:pStyle w:val="Verzeichnis2"/>
            <w:tabs>
              <w:tab w:val="left" w:pos="880"/>
              <w:tab w:val="right" w:leader="dot" w:pos="9062"/>
            </w:tabs>
            <w:rPr>
              <w:ins w:id="106" w:author="Janik Vonrotz" w:date="2016-01-04T17:37:00Z"/>
              <w:noProof/>
              <w:sz w:val="22"/>
              <w:szCs w:val="22"/>
              <w:lang w:eastAsia="de-CH"/>
            </w:rPr>
          </w:pPr>
          <w:ins w:id="107"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"_Toc439692436"</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10.1</w:t>
            </w:r>
            <w:r>
              <w:rPr>
                <w:noProof/>
                <w:sz w:val="22"/>
                <w:szCs w:val="22"/>
                <w:lang w:eastAsia="de-CH"/>
              </w:rPr>
              <w:tab/>
            </w:r>
            <w:r w:rsidRPr="00844ABB">
              <w:rPr>
                <w:rStyle w:val="Hyperlink"/>
                <w:noProof/>
              </w:rPr>
              <w:t>Verschlüsselung</w:t>
            </w:r>
            <w:r>
              <w:rPr>
                <w:noProof/>
                <w:webHidden/>
              </w:rPr>
              <w:tab/>
            </w:r>
            <w:r>
              <w:rPr>
                <w:noProof/>
                <w:webHidden/>
              </w:rPr>
              <w:fldChar w:fldCharType="begin"/>
            </w:r>
            <w:r>
              <w:rPr>
                <w:noProof/>
                <w:webHidden/>
              </w:rPr>
              <w:instrText xml:space="preserve"> PAGEREF _Toc439692436 \h </w:instrText>
            </w:r>
            <w:r>
              <w:rPr>
                <w:noProof/>
                <w:webHidden/>
              </w:rPr>
            </w:r>
          </w:ins>
          <w:r>
            <w:rPr>
              <w:noProof/>
              <w:webHidden/>
            </w:rPr>
            <w:fldChar w:fldCharType="separate"/>
          </w:r>
          <w:ins w:id="108" w:author="Janik Vonrotz" w:date="2016-01-04T17:37:00Z">
            <w:r>
              <w:rPr>
                <w:noProof/>
                <w:webHidden/>
              </w:rPr>
              <w:t>33</w:t>
            </w:r>
            <w:r>
              <w:rPr>
                <w:noProof/>
                <w:webHidden/>
              </w:rPr>
              <w:fldChar w:fldCharType="end"/>
            </w:r>
            <w:r w:rsidRPr="00844ABB">
              <w:rPr>
                <w:rStyle w:val="Hyperlink"/>
                <w:noProof/>
              </w:rPr>
              <w:fldChar w:fldCharType="end"/>
            </w:r>
          </w:ins>
        </w:p>
        <w:p w14:paraId="3DED41AB" w14:textId="26AD4236" w:rsidR="00801592" w:rsidRDefault="00801592">
          <w:pPr>
            <w:pStyle w:val="Verzeichnis2"/>
            <w:tabs>
              <w:tab w:val="left" w:pos="880"/>
              <w:tab w:val="right" w:leader="dot" w:pos="9062"/>
            </w:tabs>
            <w:rPr>
              <w:ins w:id="109" w:author="Janik Vonrotz" w:date="2016-01-04T17:37:00Z"/>
              <w:noProof/>
              <w:sz w:val="22"/>
              <w:szCs w:val="22"/>
              <w:lang w:eastAsia="de-CH"/>
            </w:rPr>
          </w:pPr>
          <w:ins w:id="110"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"_Toc439692437"</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10.2</w:t>
            </w:r>
            <w:r>
              <w:rPr>
                <w:noProof/>
                <w:sz w:val="22"/>
                <w:szCs w:val="22"/>
                <w:lang w:eastAsia="de-CH"/>
              </w:rPr>
              <w:tab/>
            </w:r>
            <w:r w:rsidRPr="00844ABB">
              <w:rPr>
                <w:rStyle w:val="Hyperlink"/>
                <w:noProof/>
              </w:rPr>
              <w:t>IPSec</w:t>
            </w:r>
            <w:r>
              <w:rPr>
                <w:noProof/>
                <w:webHidden/>
              </w:rPr>
              <w:tab/>
            </w:r>
            <w:r>
              <w:rPr>
                <w:noProof/>
                <w:webHidden/>
              </w:rPr>
              <w:fldChar w:fldCharType="begin"/>
            </w:r>
            <w:r>
              <w:rPr>
                <w:noProof/>
                <w:webHidden/>
              </w:rPr>
              <w:instrText xml:space="preserve"> PAGEREF _Toc439692437 \h </w:instrText>
            </w:r>
            <w:r>
              <w:rPr>
                <w:noProof/>
                <w:webHidden/>
              </w:rPr>
            </w:r>
          </w:ins>
          <w:r>
            <w:rPr>
              <w:noProof/>
              <w:webHidden/>
            </w:rPr>
            <w:fldChar w:fldCharType="separate"/>
          </w:r>
          <w:ins w:id="111" w:author="Janik Vonrotz" w:date="2016-01-04T17:37:00Z">
            <w:r>
              <w:rPr>
                <w:noProof/>
                <w:webHidden/>
              </w:rPr>
              <w:t>35</w:t>
            </w:r>
            <w:r>
              <w:rPr>
                <w:noProof/>
                <w:webHidden/>
              </w:rPr>
              <w:fldChar w:fldCharType="end"/>
            </w:r>
            <w:r w:rsidRPr="00844ABB">
              <w:rPr>
                <w:rStyle w:val="Hyperlink"/>
                <w:noProof/>
              </w:rPr>
              <w:fldChar w:fldCharType="end"/>
            </w:r>
          </w:ins>
        </w:p>
        <w:p w14:paraId="51FD1CCE" w14:textId="44A6FC34" w:rsidR="00801592" w:rsidRDefault="00801592">
          <w:pPr>
            <w:pStyle w:val="Verzeichnis1"/>
            <w:tabs>
              <w:tab w:val="left" w:pos="440"/>
              <w:tab w:val="right" w:leader="dot" w:pos="9062"/>
            </w:tabs>
            <w:rPr>
              <w:ins w:id="112" w:author="Janik Vonrotz" w:date="2016-01-04T17:37:00Z"/>
              <w:noProof/>
              <w:sz w:val="22"/>
              <w:szCs w:val="22"/>
              <w:lang w:eastAsia="de-CH"/>
            </w:rPr>
          </w:pPr>
          <w:ins w:id="113"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"_Toc439692438"</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11</w:t>
            </w:r>
            <w:r>
              <w:rPr>
                <w:noProof/>
                <w:sz w:val="22"/>
                <w:szCs w:val="22"/>
                <w:lang w:eastAsia="de-CH"/>
              </w:rPr>
              <w:tab/>
            </w:r>
            <w:r w:rsidRPr="00844ABB">
              <w:rPr>
                <w:rStyle w:val="Hyperlink"/>
                <w:noProof/>
                <w:lang w:val="de-DE"/>
              </w:rPr>
              <w:t>WLAN, Funknetze, VoIP</w:t>
            </w:r>
            <w:r>
              <w:rPr>
                <w:noProof/>
                <w:webHidden/>
              </w:rPr>
              <w:tab/>
            </w:r>
            <w:r>
              <w:rPr>
                <w:noProof/>
                <w:webHidden/>
              </w:rPr>
              <w:fldChar w:fldCharType="begin"/>
            </w:r>
            <w:r>
              <w:rPr>
                <w:noProof/>
                <w:webHidden/>
              </w:rPr>
              <w:instrText xml:space="preserve"> PAGEREF _Toc439692438 \h </w:instrText>
            </w:r>
            <w:r>
              <w:rPr>
                <w:noProof/>
                <w:webHidden/>
              </w:rPr>
            </w:r>
          </w:ins>
          <w:r>
            <w:rPr>
              <w:noProof/>
              <w:webHidden/>
            </w:rPr>
            <w:fldChar w:fldCharType="separate"/>
          </w:r>
          <w:ins w:id="114" w:author="Janik Vonrotz" w:date="2016-01-04T17:37:00Z">
            <w:r>
              <w:rPr>
                <w:noProof/>
                <w:webHidden/>
              </w:rPr>
              <w:t>36</w:t>
            </w:r>
            <w:r>
              <w:rPr>
                <w:noProof/>
                <w:webHidden/>
              </w:rPr>
              <w:fldChar w:fldCharType="end"/>
            </w:r>
            <w:r w:rsidRPr="00844ABB">
              <w:rPr>
                <w:rStyle w:val="Hyperlink"/>
                <w:noProof/>
              </w:rPr>
              <w:fldChar w:fldCharType="end"/>
            </w:r>
          </w:ins>
        </w:p>
        <w:p w14:paraId="7646E2F3" w14:textId="51C5DDF8" w:rsidR="00801592" w:rsidRDefault="00801592">
          <w:pPr>
            <w:pStyle w:val="Verzeichnis2"/>
            <w:tabs>
              <w:tab w:val="left" w:pos="880"/>
              <w:tab w:val="right" w:leader="dot" w:pos="9062"/>
            </w:tabs>
            <w:rPr>
              <w:ins w:id="115" w:author="Janik Vonrotz" w:date="2016-01-04T17:37:00Z"/>
              <w:noProof/>
              <w:sz w:val="22"/>
              <w:szCs w:val="22"/>
              <w:lang w:eastAsia="de-CH"/>
            </w:rPr>
          </w:pPr>
          <w:ins w:id="116"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"_Toc439692439"</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11.1</w:t>
            </w:r>
            <w:r>
              <w:rPr>
                <w:noProof/>
                <w:sz w:val="22"/>
                <w:szCs w:val="22"/>
                <w:lang w:eastAsia="de-CH"/>
              </w:rPr>
              <w:tab/>
            </w:r>
            <w:r w:rsidRPr="00844ABB">
              <w:rPr>
                <w:rStyle w:val="Hyperlink"/>
                <w:noProof/>
              </w:rPr>
              <w:t>Funknetze</w:t>
            </w:r>
            <w:r>
              <w:rPr>
                <w:noProof/>
                <w:webHidden/>
              </w:rPr>
              <w:tab/>
            </w:r>
            <w:r>
              <w:rPr>
                <w:noProof/>
                <w:webHidden/>
              </w:rPr>
              <w:fldChar w:fldCharType="begin"/>
            </w:r>
            <w:r>
              <w:rPr>
                <w:noProof/>
                <w:webHidden/>
              </w:rPr>
              <w:instrText xml:space="preserve"> PAGEREF _Toc439692439 \h </w:instrText>
            </w:r>
            <w:r>
              <w:rPr>
                <w:noProof/>
                <w:webHidden/>
              </w:rPr>
            </w:r>
          </w:ins>
          <w:r>
            <w:rPr>
              <w:noProof/>
              <w:webHidden/>
            </w:rPr>
            <w:fldChar w:fldCharType="separate"/>
          </w:r>
          <w:ins w:id="117" w:author="Janik Vonrotz" w:date="2016-01-04T17:37:00Z">
            <w:r>
              <w:rPr>
                <w:noProof/>
                <w:webHidden/>
              </w:rPr>
              <w:t>36</w:t>
            </w:r>
            <w:r>
              <w:rPr>
                <w:noProof/>
                <w:webHidden/>
              </w:rPr>
              <w:fldChar w:fldCharType="end"/>
            </w:r>
            <w:r w:rsidRPr="00844ABB">
              <w:rPr>
                <w:rStyle w:val="Hyperlink"/>
                <w:noProof/>
              </w:rPr>
              <w:fldChar w:fldCharType="end"/>
            </w:r>
          </w:ins>
        </w:p>
        <w:p w14:paraId="187D757F" w14:textId="58B193D8" w:rsidR="00801592" w:rsidRDefault="00801592">
          <w:pPr>
            <w:pStyle w:val="Verzeichnis2"/>
            <w:tabs>
              <w:tab w:val="left" w:pos="880"/>
              <w:tab w:val="right" w:leader="dot" w:pos="9062"/>
            </w:tabs>
            <w:rPr>
              <w:ins w:id="118" w:author="Janik Vonrotz" w:date="2016-01-04T17:37:00Z"/>
              <w:noProof/>
              <w:sz w:val="22"/>
              <w:szCs w:val="22"/>
              <w:lang w:eastAsia="de-CH"/>
            </w:rPr>
          </w:pPr>
          <w:ins w:id="119"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"_Toc439692440"</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11.2</w:t>
            </w:r>
            <w:r>
              <w:rPr>
                <w:noProof/>
                <w:sz w:val="22"/>
                <w:szCs w:val="22"/>
                <w:lang w:eastAsia="de-CH"/>
              </w:rPr>
              <w:tab/>
            </w:r>
            <w:r w:rsidRPr="00844ABB">
              <w:rPr>
                <w:rStyle w:val="Hyperlink"/>
                <w:noProof/>
              </w:rPr>
              <w:t>WLAN Sicherheit</w:t>
            </w:r>
            <w:r>
              <w:rPr>
                <w:noProof/>
                <w:webHidden/>
              </w:rPr>
              <w:tab/>
            </w:r>
            <w:r>
              <w:rPr>
                <w:noProof/>
                <w:webHidden/>
              </w:rPr>
              <w:fldChar w:fldCharType="begin"/>
            </w:r>
            <w:r>
              <w:rPr>
                <w:noProof/>
                <w:webHidden/>
              </w:rPr>
              <w:instrText xml:space="preserve"> PAGEREF _Toc439692440 \h </w:instrText>
            </w:r>
            <w:r>
              <w:rPr>
                <w:noProof/>
                <w:webHidden/>
              </w:rPr>
            </w:r>
          </w:ins>
          <w:r>
            <w:rPr>
              <w:noProof/>
              <w:webHidden/>
            </w:rPr>
            <w:fldChar w:fldCharType="separate"/>
          </w:r>
          <w:ins w:id="120" w:author="Janik Vonrotz" w:date="2016-01-04T17:37:00Z">
            <w:r>
              <w:rPr>
                <w:noProof/>
                <w:webHidden/>
              </w:rPr>
              <w:t>38</w:t>
            </w:r>
            <w:r>
              <w:rPr>
                <w:noProof/>
                <w:webHidden/>
              </w:rPr>
              <w:fldChar w:fldCharType="end"/>
            </w:r>
            <w:r w:rsidRPr="00844ABB">
              <w:rPr>
                <w:rStyle w:val="Hyperlink"/>
                <w:noProof/>
              </w:rPr>
              <w:fldChar w:fldCharType="end"/>
            </w:r>
          </w:ins>
        </w:p>
        <w:p w14:paraId="20114E4C" w14:textId="1ED50F95" w:rsidR="00801592" w:rsidRDefault="00801592">
          <w:pPr>
            <w:pStyle w:val="Verzeichnis2"/>
            <w:tabs>
              <w:tab w:val="left" w:pos="880"/>
              <w:tab w:val="right" w:leader="dot" w:pos="9062"/>
            </w:tabs>
            <w:rPr>
              <w:ins w:id="121" w:author="Janik Vonrotz" w:date="2016-01-04T17:37:00Z"/>
              <w:noProof/>
              <w:sz w:val="22"/>
              <w:szCs w:val="22"/>
              <w:lang w:eastAsia="de-CH"/>
            </w:rPr>
          </w:pPr>
          <w:ins w:id="122"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"_Toc439692441"</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11.3</w:t>
            </w:r>
            <w:r>
              <w:rPr>
                <w:noProof/>
                <w:sz w:val="22"/>
                <w:szCs w:val="22"/>
                <w:lang w:eastAsia="de-CH"/>
              </w:rPr>
              <w:tab/>
            </w:r>
            <w:r w:rsidRPr="00844ABB">
              <w:rPr>
                <w:rStyle w:val="Hyperlink"/>
                <w:noProof/>
              </w:rPr>
              <w:t>Voice over IP (VoIP)</w:t>
            </w:r>
            <w:r>
              <w:rPr>
                <w:noProof/>
                <w:webHidden/>
              </w:rPr>
              <w:tab/>
            </w:r>
            <w:r>
              <w:rPr>
                <w:noProof/>
                <w:webHidden/>
              </w:rPr>
              <w:fldChar w:fldCharType="begin"/>
            </w:r>
            <w:r>
              <w:rPr>
                <w:noProof/>
                <w:webHidden/>
              </w:rPr>
              <w:instrText xml:space="preserve"> PAGEREF _Toc439692441 \h </w:instrText>
            </w:r>
            <w:r>
              <w:rPr>
                <w:noProof/>
                <w:webHidden/>
              </w:rPr>
            </w:r>
          </w:ins>
          <w:r>
            <w:rPr>
              <w:noProof/>
              <w:webHidden/>
            </w:rPr>
            <w:fldChar w:fldCharType="separate"/>
          </w:r>
          <w:ins w:id="123" w:author="Janik Vonrotz" w:date="2016-01-04T17:37:00Z">
            <w:r>
              <w:rPr>
                <w:noProof/>
                <w:webHidden/>
              </w:rPr>
              <w:t>39</w:t>
            </w:r>
            <w:r>
              <w:rPr>
                <w:noProof/>
                <w:webHidden/>
              </w:rPr>
              <w:fldChar w:fldCharType="end"/>
            </w:r>
            <w:r w:rsidRPr="00844ABB">
              <w:rPr>
                <w:rStyle w:val="Hyperlink"/>
                <w:noProof/>
              </w:rPr>
              <w:fldChar w:fldCharType="end"/>
            </w:r>
          </w:ins>
        </w:p>
        <w:p w14:paraId="52F5862F" w14:textId="434A1358" w:rsidR="00801592" w:rsidRDefault="00801592">
          <w:pPr>
            <w:pStyle w:val="Verzeichnis1"/>
            <w:tabs>
              <w:tab w:val="left" w:pos="440"/>
              <w:tab w:val="right" w:leader="dot" w:pos="9062"/>
            </w:tabs>
            <w:rPr>
              <w:ins w:id="124" w:author="Janik Vonrotz" w:date="2016-01-04T17:37:00Z"/>
              <w:noProof/>
              <w:sz w:val="22"/>
              <w:szCs w:val="22"/>
              <w:lang w:eastAsia="de-CH"/>
            </w:rPr>
          </w:pPr>
          <w:ins w:id="125"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"_Toc439692442"</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12</w:t>
            </w:r>
            <w:r>
              <w:rPr>
                <w:noProof/>
                <w:sz w:val="22"/>
                <w:szCs w:val="22"/>
                <w:lang w:eastAsia="de-CH"/>
              </w:rPr>
              <w:tab/>
            </w:r>
            <w:r w:rsidRPr="00844ABB">
              <w:rPr>
                <w:rStyle w:val="Hyperlink"/>
                <w:noProof/>
                <w:lang w:val="de-DE"/>
              </w:rPr>
              <w:t>Netzzugänge – Szenarien</w:t>
            </w:r>
            <w:r>
              <w:rPr>
                <w:noProof/>
                <w:webHidden/>
              </w:rPr>
              <w:tab/>
            </w:r>
            <w:r>
              <w:rPr>
                <w:noProof/>
                <w:webHidden/>
              </w:rPr>
              <w:fldChar w:fldCharType="begin"/>
            </w:r>
            <w:r>
              <w:rPr>
                <w:noProof/>
                <w:webHidden/>
              </w:rPr>
              <w:instrText xml:space="preserve"> PAGEREF _Toc439692442 \h </w:instrText>
            </w:r>
            <w:r>
              <w:rPr>
                <w:noProof/>
                <w:webHidden/>
              </w:rPr>
            </w:r>
          </w:ins>
          <w:r>
            <w:rPr>
              <w:noProof/>
              <w:webHidden/>
            </w:rPr>
            <w:fldChar w:fldCharType="separate"/>
          </w:r>
          <w:ins w:id="126" w:author="Janik Vonrotz" w:date="2016-01-04T17:37:00Z">
            <w:r>
              <w:rPr>
                <w:noProof/>
                <w:webHidden/>
              </w:rPr>
              <w:t>41</w:t>
            </w:r>
            <w:r>
              <w:rPr>
                <w:noProof/>
                <w:webHidden/>
              </w:rPr>
              <w:fldChar w:fldCharType="end"/>
            </w:r>
            <w:r w:rsidRPr="00844ABB">
              <w:rPr>
                <w:rStyle w:val="Hyperlink"/>
                <w:noProof/>
              </w:rPr>
              <w:fldChar w:fldCharType="end"/>
            </w:r>
          </w:ins>
        </w:p>
        <w:p w14:paraId="3029AB57" w14:textId="6051C780" w:rsidR="00801592" w:rsidRDefault="00801592">
          <w:pPr>
            <w:pStyle w:val="Verzeichnis2"/>
            <w:tabs>
              <w:tab w:val="left" w:pos="880"/>
              <w:tab w:val="right" w:leader="dot" w:pos="9062"/>
            </w:tabs>
            <w:rPr>
              <w:ins w:id="127" w:author="Janik Vonrotz" w:date="2016-01-04T17:37:00Z"/>
              <w:noProof/>
              <w:sz w:val="22"/>
              <w:szCs w:val="22"/>
              <w:lang w:eastAsia="de-CH"/>
            </w:rPr>
          </w:pPr>
          <w:ins w:id="128"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"_Toc439692443"</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12.1</w:t>
            </w:r>
            <w:r>
              <w:rPr>
                <w:noProof/>
                <w:sz w:val="22"/>
                <w:szCs w:val="22"/>
                <w:lang w:eastAsia="de-CH"/>
              </w:rPr>
              <w:tab/>
            </w:r>
            <w:r w:rsidRPr="00844ABB">
              <w:rPr>
                <w:rStyle w:val="Hyperlink"/>
                <w:noProof/>
              </w:rPr>
              <w:t>Point to Point Protocol (PPP)</w:t>
            </w:r>
            <w:r>
              <w:rPr>
                <w:noProof/>
                <w:webHidden/>
              </w:rPr>
              <w:tab/>
            </w:r>
            <w:r>
              <w:rPr>
                <w:noProof/>
                <w:webHidden/>
              </w:rPr>
              <w:fldChar w:fldCharType="begin"/>
            </w:r>
            <w:r>
              <w:rPr>
                <w:noProof/>
                <w:webHidden/>
              </w:rPr>
              <w:instrText xml:space="preserve"> PAGEREF _Toc439692443 \h </w:instrText>
            </w:r>
            <w:r>
              <w:rPr>
                <w:noProof/>
                <w:webHidden/>
              </w:rPr>
            </w:r>
          </w:ins>
          <w:r>
            <w:rPr>
              <w:noProof/>
              <w:webHidden/>
            </w:rPr>
            <w:fldChar w:fldCharType="separate"/>
          </w:r>
          <w:ins w:id="129" w:author="Janik Vonrotz" w:date="2016-01-04T17:37:00Z">
            <w:r>
              <w:rPr>
                <w:noProof/>
                <w:webHidden/>
              </w:rPr>
              <w:t>42</w:t>
            </w:r>
            <w:r>
              <w:rPr>
                <w:noProof/>
                <w:webHidden/>
              </w:rPr>
              <w:fldChar w:fldCharType="end"/>
            </w:r>
            <w:r w:rsidRPr="00844ABB">
              <w:rPr>
                <w:rStyle w:val="Hyperlink"/>
                <w:noProof/>
              </w:rPr>
              <w:fldChar w:fldCharType="end"/>
            </w:r>
          </w:ins>
        </w:p>
        <w:p w14:paraId="499F0285" w14:textId="21B2BF2E" w:rsidR="00801592" w:rsidRDefault="00801592">
          <w:pPr>
            <w:pStyle w:val="Verzeichnis1"/>
            <w:tabs>
              <w:tab w:val="left" w:pos="440"/>
              <w:tab w:val="right" w:leader="dot" w:pos="9062"/>
            </w:tabs>
            <w:rPr>
              <w:ins w:id="130" w:author="Janik Vonrotz" w:date="2016-01-04T17:37:00Z"/>
              <w:noProof/>
              <w:sz w:val="22"/>
              <w:szCs w:val="22"/>
              <w:lang w:eastAsia="de-CH"/>
            </w:rPr>
          </w:pPr>
          <w:ins w:id="131"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"_Toc439692444"</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13</w:t>
            </w:r>
            <w:r>
              <w:rPr>
                <w:noProof/>
                <w:sz w:val="22"/>
                <w:szCs w:val="22"/>
                <w:lang w:eastAsia="de-CH"/>
              </w:rPr>
              <w:tab/>
            </w:r>
            <w:r w:rsidRPr="00844ABB">
              <w:rPr>
                <w:rStyle w:val="Hyperlink"/>
                <w:noProof/>
                <w:lang w:val="de-DE"/>
              </w:rPr>
              <w:t>IPv6</w:t>
            </w:r>
            <w:r>
              <w:rPr>
                <w:noProof/>
                <w:webHidden/>
              </w:rPr>
              <w:tab/>
            </w:r>
            <w:r>
              <w:rPr>
                <w:noProof/>
                <w:webHidden/>
              </w:rPr>
              <w:fldChar w:fldCharType="begin"/>
            </w:r>
            <w:r>
              <w:rPr>
                <w:noProof/>
                <w:webHidden/>
              </w:rPr>
              <w:instrText xml:space="preserve"> PAGEREF _Toc439692444 \h </w:instrText>
            </w:r>
            <w:r>
              <w:rPr>
                <w:noProof/>
                <w:webHidden/>
              </w:rPr>
            </w:r>
          </w:ins>
          <w:r>
            <w:rPr>
              <w:noProof/>
              <w:webHidden/>
            </w:rPr>
            <w:fldChar w:fldCharType="separate"/>
          </w:r>
          <w:ins w:id="132" w:author="Janik Vonrotz" w:date="2016-01-04T17:37:00Z">
            <w:r>
              <w:rPr>
                <w:noProof/>
                <w:webHidden/>
              </w:rPr>
              <w:t>44</w:t>
            </w:r>
            <w:r>
              <w:rPr>
                <w:noProof/>
                <w:webHidden/>
              </w:rPr>
              <w:fldChar w:fldCharType="end"/>
            </w:r>
            <w:r w:rsidRPr="00844ABB">
              <w:rPr>
                <w:rStyle w:val="Hyperlink"/>
                <w:noProof/>
              </w:rPr>
              <w:fldChar w:fldCharType="end"/>
            </w:r>
          </w:ins>
        </w:p>
        <w:p w14:paraId="743080F4" w14:textId="73F185FD" w:rsidR="00801592" w:rsidRDefault="00801592">
          <w:pPr>
            <w:pStyle w:val="Verzeichnis2"/>
            <w:tabs>
              <w:tab w:val="left" w:pos="880"/>
              <w:tab w:val="right" w:leader="dot" w:pos="9062"/>
            </w:tabs>
            <w:rPr>
              <w:ins w:id="133" w:author="Janik Vonrotz" w:date="2016-01-04T17:37:00Z"/>
              <w:noProof/>
              <w:sz w:val="22"/>
              <w:szCs w:val="22"/>
              <w:lang w:eastAsia="de-CH"/>
            </w:rPr>
          </w:pPr>
          <w:ins w:id="134"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"_Toc439692445"</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13.1</w:t>
            </w:r>
            <w:r>
              <w:rPr>
                <w:noProof/>
                <w:sz w:val="22"/>
                <w:szCs w:val="22"/>
                <w:lang w:eastAsia="de-CH"/>
              </w:rPr>
              <w:tab/>
            </w:r>
            <w:r w:rsidRPr="00844ABB">
              <w:rPr>
                <w:rStyle w:val="Hyperlink"/>
                <w:noProof/>
              </w:rPr>
              <w:t>weitere Ipv6 Protokolle</w:t>
            </w:r>
            <w:r>
              <w:rPr>
                <w:noProof/>
                <w:webHidden/>
              </w:rPr>
              <w:tab/>
            </w:r>
            <w:r>
              <w:rPr>
                <w:noProof/>
                <w:webHidden/>
              </w:rPr>
              <w:fldChar w:fldCharType="begin"/>
            </w:r>
            <w:r>
              <w:rPr>
                <w:noProof/>
                <w:webHidden/>
              </w:rPr>
              <w:instrText xml:space="preserve"> PAGEREF _Toc439692445 \h </w:instrText>
            </w:r>
            <w:r>
              <w:rPr>
                <w:noProof/>
                <w:webHidden/>
              </w:rPr>
            </w:r>
          </w:ins>
          <w:r>
            <w:rPr>
              <w:noProof/>
              <w:webHidden/>
            </w:rPr>
            <w:fldChar w:fldCharType="separate"/>
          </w:r>
          <w:ins w:id="135" w:author="Janik Vonrotz" w:date="2016-01-04T17:37:00Z">
            <w:r>
              <w:rPr>
                <w:noProof/>
                <w:webHidden/>
              </w:rPr>
              <w:t>47</w:t>
            </w:r>
            <w:r>
              <w:rPr>
                <w:noProof/>
                <w:webHidden/>
              </w:rPr>
              <w:fldChar w:fldCharType="end"/>
            </w:r>
            <w:r w:rsidRPr="00844ABB">
              <w:rPr>
                <w:rStyle w:val="Hyperlink"/>
                <w:noProof/>
              </w:rPr>
              <w:fldChar w:fldCharType="end"/>
            </w:r>
          </w:ins>
        </w:p>
        <w:p w14:paraId="03D00C47" w14:textId="62D5028E" w:rsidR="00801592" w:rsidRDefault="00801592">
          <w:pPr>
            <w:pStyle w:val="Verzeichnis1"/>
            <w:tabs>
              <w:tab w:val="left" w:pos="440"/>
              <w:tab w:val="right" w:leader="dot" w:pos="9062"/>
            </w:tabs>
            <w:rPr>
              <w:ins w:id="136" w:author="Janik Vonrotz" w:date="2016-01-04T17:37:00Z"/>
              <w:noProof/>
              <w:sz w:val="22"/>
              <w:szCs w:val="22"/>
              <w:lang w:eastAsia="de-CH"/>
            </w:rPr>
          </w:pPr>
          <w:ins w:id="137"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"_Toc439692446"</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14</w:t>
            </w:r>
            <w:r>
              <w:rPr>
                <w:noProof/>
                <w:sz w:val="22"/>
                <w:szCs w:val="22"/>
                <w:lang w:eastAsia="de-CH"/>
              </w:rPr>
              <w:tab/>
            </w:r>
            <w:r w:rsidRPr="00844ABB">
              <w:rPr>
                <w:rStyle w:val="Hyperlink"/>
                <w:noProof/>
                <w:lang w:val="de-DE"/>
              </w:rPr>
              <w:t>Cheat Sheets</w:t>
            </w:r>
            <w:r>
              <w:rPr>
                <w:noProof/>
                <w:webHidden/>
              </w:rPr>
              <w:tab/>
            </w:r>
            <w:r>
              <w:rPr>
                <w:noProof/>
                <w:webHidden/>
              </w:rPr>
              <w:fldChar w:fldCharType="begin"/>
            </w:r>
            <w:r>
              <w:rPr>
                <w:noProof/>
                <w:webHidden/>
              </w:rPr>
              <w:instrText xml:space="preserve"> PAGEREF _Toc439692446 \h </w:instrText>
            </w:r>
            <w:r>
              <w:rPr>
                <w:noProof/>
                <w:webHidden/>
              </w:rPr>
            </w:r>
          </w:ins>
          <w:r>
            <w:rPr>
              <w:noProof/>
              <w:webHidden/>
            </w:rPr>
            <w:fldChar w:fldCharType="separate"/>
          </w:r>
          <w:ins w:id="138" w:author="Janik Vonrotz" w:date="2016-01-04T17:37:00Z">
            <w:r>
              <w:rPr>
                <w:noProof/>
                <w:webHidden/>
              </w:rPr>
              <w:t>51</w:t>
            </w:r>
            <w:r>
              <w:rPr>
                <w:noProof/>
                <w:webHidden/>
              </w:rPr>
              <w:fldChar w:fldCharType="end"/>
            </w:r>
            <w:r w:rsidRPr="00844ABB">
              <w:rPr>
                <w:rStyle w:val="Hyperlink"/>
                <w:noProof/>
              </w:rPr>
              <w:fldChar w:fldCharType="end"/>
            </w:r>
          </w:ins>
        </w:p>
        <w:p w14:paraId="5F73A82D" w14:textId="30C95A26" w:rsidR="00801592" w:rsidRDefault="00801592">
          <w:pPr>
            <w:pStyle w:val="Verzeichnis2"/>
            <w:tabs>
              <w:tab w:val="left" w:pos="880"/>
              <w:tab w:val="right" w:leader="dot" w:pos="9062"/>
            </w:tabs>
            <w:rPr>
              <w:ins w:id="139" w:author="Janik Vonrotz" w:date="2016-01-04T17:37:00Z"/>
              <w:noProof/>
              <w:sz w:val="22"/>
              <w:szCs w:val="22"/>
              <w:lang w:eastAsia="de-CH"/>
            </w:rPr>
          </w:pPr>
          <w:ins w:id="140"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"_Toc439692447"</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14.1</w:t>
            </w:r>
            <w:r>
              <w:rPr>
                <w:noProof/>
                <w:sz w:val="22"/>
                <w:szCs w:val="22"/>
                <w:lang w:eastAsia="de-CH"/>
              </w:rPr>
              <w:tab/>
            </w:r>
            <w:r w:rsidRPr="00844ABB">
              <w:rPr>
                <w:rStyle w:val="Hyperlink"/>
                <w:noProof/>
              </w:rPr>
              <w:t>Common Ports</w:t>
            </w:r>
            <w:r>
              <w:rPr>
                <w:noProof/>
                <w:webHidden/>
              </w:rPr>
              <w:tab/>
            </w:r>
            <w:r>
              <w:rPr>
                <w:noProof/>
                <w:webHidden/>
              </w:rPr>
              <w:fldChar w:fldCharType="begin"/>
            </w:r>
            <w:r>
              <w:rPr>
                <w:noProof/>
                <w:webHidden/>
              </w:rPr>
              <w:instrText xml:space="preserve"> PAGEREF _Toc439692447 \h </w:instrText>
            </w:r>
            <w:r>
              <w:rPr>
                <w:noProof/>
                <w:webHidden/>
              </w:rPr>
            </w:r>
          </w:ins>
          <w:r>
            <w:rPr>
              <w:noProof/>
              <w:webHidden/>
            </w:rPr>
            <w:fldChar w:fldCharType="separate"/>
          </w:r>
          <w:ins w:id="141" w:author="Janik Vonrotz" w:date="2016-01-04T17:37:00Z">
            <w:r>
              <w:rPr>
                <w:noProof/>
                <w:webHidden/>
              </w:rPr>
              <w:t>51</w:t>
            </w:r>
            <w:r>
              <w:rPr>
                <w:noProof/>
                <w:webHidden/>
              </w:rPr>
              <w:fldChar w:fldCharType="end"/>
            </w:r>
            <w:r w:rsidRPr="00844ABB">
              <w:rPr>
                <w:rStyle w:val="Hyperlink"/>
                <w:noProof/>
              </w:rPr>
              <w:fldChar w:fldCharType="end"/>
            </w:r>
          </w:ins>
        </w:p>
        <w:p w14:paraId="7307C2E0" w14:textId="0C924DB5" w:rsidR="00801592" w:rsidRDefault="00801592">
          <w:pPr>
            <w:pStyle w:val="Verzeichnis2"/>
            <w:tabs>
              <w:tab w:val="left" w:pos="880"/>
              <w:tab w:val="right" w:leader="dot" w:pos="9062"/>
            </w:tabs>
            <w:rPr>
              <w:ins w:id="142" w:author="Janik Vonrotz" w:date="2016-01-04T17:37:00Z"/>
              <w:noProof/>
              <w:sz w:val="22"/>
              <w:szCs w:val="22"/>
              <w:lang w:eastAsia="de-CH"/>
            </w:rPr>
          </w:pPr>
          <w:ins w:id="143"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"_Toc439692448"</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14.2</w:t>
            </w:r>
            <w:r>
              <w:rPr>
                <w:noProof/>
                <w:sz w:val="22"/>
                <w:szCs w:val="22"/>
                <w:lang w:eastAsia="de-CH"/>
              </w:rPr>
              <w:tab/>
            </w:r>
            <w:r w:rsidRPr="00844ABB">
              <w:rPr>
                <w:rStyle w:val="Hyperlink"/>
                <w:noProof/>
              </w:rPr>
              <w:t>IPv4 Subnetting</w:t>
            </w:r>
            <w:r>
              <w:rPr>
                <w:noProof/>
                <w:webHidden/>
              </w:rPr>
              <w:tab/>
            </w:r>
            <w:r>
              <w:rPr>
                <w:noProof/>
                <w:webHidden/>
              </w:rPr>
              <w:fldChar w:fldCharType="begin"/>
            </w:r>
            <w:r>
              <w:rPr>
                <w:noProof/>
                <w:webHidden/>
              </w:rPr>
              <w:instrText xml:space="preserve"> PAGEREF _Toc439692448 \h </w:instrText>
            </w:r>
            <w:r>
              <w:rPr>
                <w:noProof/>
                <w:webHidden/>
              </w:rPr>
            </w:r>
          </w:ins>
          <w:r>
            <w:rPr>
              <w:noProof/>
              <w:webHidden/>
            </w:rPr>
            <w:fldChar w:fldCharType="separate"/>
          </w:r>
          <w:ins w:id="144" w:author="Janik Vonrotz" w:date="2016-01-04T17:37:00Z">
            <w:r>
              <w:rPr>
                <w:noProof/>
                <w:webHidden/>
              </w:rPr>
              <w:t>52</w:t>
            </w:r>
            <w:r>
              <w:rPr>
                <w:noProof/>
                <w:webHidden/>
              </w:rPr>
              <w:fldChar w:fldCharType="end"/>
            </w:r>
            <w:r w:rsidRPr="00844ABB">
              <w:rPr>
                <w:rStyle w:val="Hyperlink"/>
                <w:noProof/>
              </w:rPr>
              <w:fldChar w:fldCharType="end"/>
            </w:r>
          </w:ins>
        </w:p>
        <w:p w14:paraId="0BCC073C" w14:textId="3A1DB6ED" w:rsidR="00801592" w:rsidRDefault="00801592">
          <w:pPr>
            <w:pStyle w:val="Verzeichnis2"/>
            <w:tabs>
              <w:tab w:val="left" w:pos="880"/>
              <w:tab w:val="right" w:leader="dot" w:pos="9062"/>
            </w:tabs>
            <w:rPr>
              <w:ins w:id="145" w:author="Janik Vonrotz" w:date="2016-01-04T17:37:00Z"/>
              <w:noProof/>
              <w:sz w:val="22"/>
              <w:szCs w:val="22"/>
              <w:lang w:eastAsia="de-CH"/>
            </w:rPr>
          </w:pPr>
          <w:ins w:id="146"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"_Toc439692449"</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14.3</w:t>
            </w:r>
            <w:r>
              <w:rPr>
                <w:noProof/>
                <w:sz w:val="22"/>
                <w:szCs w:val="22"/>
                <w:lang w:eastAsia="de-CH"/>
              </w:rPr>
              <w:tab/>
            </w:r>
            <w:r w:rsidRPr="00844ABB">
              <w:rPr>
                <w:rStyle w:val="Hyperlink"/>
                <w:noProof/>
              </w:rPr>
              <w:t>IPv6</w:t>
            </w:r>
            <w:r>
              <w:rPr>
                <w:noProof/>
                <w:webHidden/>
              </w:rPr>
              <w:tab/>
            </w:r>
            <w:r>
              <w:rPr>
                <w:noProof/>
                <w:webHidden/>
              </w:rPr>
              <w:fldChar w:fldCharType="begin"/>
            </w:r>
            <w:r>
              <w:rPr>
                <w:noProof/>
                <w:webHidden/>
              </w:rPr>
              <w:instrText xml:space="preserve"> PAGEREF _Toc439692449 \h </w:instrText>
            </w:r>
            <w:r>
              <w:rPr>
                <w:noProof/>
                <w:webHidden/>
              </w:rPr>
            </w:r>
          </w:ins>
          <w:r>
            <w:rPr>
              <w:noProof/>
              <w:webHidden/>
            </w:rPr>
            <w:fldChar w:fldCharType="separate"/>
          </w:r>
          <w:ins w:id="147" w:author="Janik Vonrotz" w:date="2016-01-04T17:37:00Z">
            <w:r>
              <w:rPr>
                <w:noProof/>
                <w:webHidden/>
              </w:rPr>
              <w:t>53</w:t>
            </w:r>
            <w:r>
              <w:rPr>
                <w:noProof/>
                <w:webHidden/>
              </w:rPr>
              <w:fldChar w:fldCharType="end"/>
            </w:r>
            <w:r w:rsidRPr="00844ABB">
              <w:rPr>
                <w:rStyle w:val="Hyperlink"/>
                <w:noProof/>
              </w:rPr>
              <w:fldChar w:fldCharType="end"/>
            </w:r>
          </w:ins>
        </w:p>
        <w:p w14:paraId="2D3E4604" w14:textId="46E144BC" w:rsidR="00801592" w:rsidRDefault="00801592">
          <w:pPr>
            <w:pStyle w:val="Verzeichnis1"/>
            <w:tabs>
              <w:tab w:val="left" w:pos="440"/>
              <w:tab w:val="right" w:leader="dot" w:pos="9062"/>
            </w:tabs>
            <w:rPr>
              <w:ins w:id="148" w:author="Janik Vonrotz" w:date="2016-01-04T17:37:00Z"/>
              <w:noProof/>
              <w:sz w:val="22"/>
              <w:szCs w:val="22"/>
              <w:lang w:eastAsia="de-CH"/>
            </w:rPr>
          </w:pPr>
          <w:ins w:id="149"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"_Toc439692450"</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15</w:t>
            </w:r>
            <w:r>
              <w:rPr>
                <w:noProof/>
                <w:sz w:val="22"/>
                <w:szCs w:val="22"/>
                <w:lang w:eastAsia="de-CH"/>
              </w:rPr>
              <w:tab/>
            </w:r>
            <w:r w:rsidRPr="00844ABB">
              <w:rPr>
                <w:rStyle w:val="Hyperlink"/>
                <w:noProof/>
                <w:lang w:val="de-DE"/>
              </w:rPr>
              <w:t>Verzeichnisse</w:t>
            </w:r>
            <w:r>
              <w:rPr>
                <w:noProof/>
                <w:webHidden/>
              </w:rPr>
              <w:tab/>
            </w:r>
            <w:r>
              <w:rPr>
                <w:noProof/>
                <w:webHidden/>
              </w:rPr>
              <w:fldChar w:fldCharType="begin"/>
            </w:r>
            <w:r>
              <w:rPr>
                <w:noProof/>
                <w:webHidden/>
              </w:rPr>
              <w:instrText xml:space="preserve"> PAGEREF _Toc439692450 \h </w:instrText>
            </w:r>
            <w:r>
              <w:rPr>
                <w:noProof/>
                <w:webHidden/>
              </w:rPr>
            </w:r>
          </w:ins>
          <w:r>
            <w:rPr>
              <w:noProof/>
              <w:webHidden/>
            </w:rPr>
            <w:fldChar w:fldCharType="separate"/>
          </w:r>
          <w:ins w:id="150" w:author="Janik Vonrotz" w:date="2016-01-04T17:37:00Z">
            <w:r>
              <w:rPr>
                <w:noProof/>
                <w:webHidden/>
              </w:rPr>
              <w:t>54</w:t>
            </w:r>
            <w:r>
              <w:rPr>
                <w:noProof/>
                <w:webHidden/>
              </w:rPr>
              <w:fldChar w:fldCharType="end"/>
            </w:r>
            <w:r w:rsidRPr="00844ABB">
              <w:rPr>
                <w:rStyle w:val="Hyperlink"/>
                <w:noProof/>
              </w:rPr>
              <w:fldChar w:fldCharType="end"/>
            </w:r>
          </w:ins>
        </w:p>
        <w:p w14:paraId="4910CA4A" w14:textId="5F59143C" w:rsidR="00801592" w:rsidRDefault="00801592">
          <w:pPr>
            <w:pStyle w:val="Verzeichnis2"/>
            <w:tabs>
              <w:tab w:val="left" w:pos="880"/>
              <w:tab w:val="right" w:leader="dot" w:pos="9062"/>
            </w:tabs>
            <w:rPr>
              <w:ins w:id="151" w:author="Janik Vonrotz" w:date="2016-01-04T17:37:00Z"/>
              <w:noProof/>
              <w:sz w:val="22"/>
              <w:szCs w:val="22"/>
              <w:lang w:eastAsia="de-CH"/>
            </w:rPr>
          </w:pPr>
          <w:ins w:id="152" w:author="Janik Vonrotz" w:date="2016-01-04T17:37:00Z">
            <w:r w:rsidRPr="00844ABB">
              <w:rPr>
                <w:rStyle w:val="Hyperlink"/>
                <w:noProof/>
              </w:rPr>
              <w:fldChar w:fldCharType="begin"/>
            </w:r>
            <w:r w:rsidRPr="00844ABB">
              <w:rPr>
                <w:rStyle w:val="Hyperlink"/>
                <w:noProof/>
              </w:rPr>
              <w:instrText xml:space="preserve"> </w:instrText>
            </w:r>
            <w:r>
              <w:rPr>
                <w:noProof/>
              </w:rPr>
              <w:instrText>HYPERLINK \l "_Toc439692451"</w:instrText>
            </w:r>
            <w:r w:rsidRPr="00844ABB">
              <w:rPr>
                <w:rStyle w:val="Hyperlink"/>
                <w:noProof/>
              </w:rPr>
              <w:instrText xml:space="preserve"> </w:instrText>
            </w:r>
            <w:r w:rsidRPr="00844ABB">
              <w:rPr>
                <w:rStyle w:val="Hyperlink"/>
                <w:noProof/>
              </w:rPr>
            </w:r>
            <w:r w:rsidRPr="00844ABB">
              <w:rPr>
                <w:rStyle w:val="Hyperlink"/>
                <w:noProof/>
              </w:rPr>
              <w:fldChar w:fldCharType="separate"/>
            </w:r>
            <w:r w:rsidRPr="00844ABB">
              <w:rPr>
                <w:rStyle w:val="Hyperlink"/>
                <w:noProof/>
                <w:lang w:val="de-DE"/>
              </w:rPr>
              <w:t>15.1</w:t>
            </w:r>
            <w:r>
              <w:rPr>
                <w:noProof/>
                <w:sz w:val="22"/>
                <w:szCs w:val="22"/>
                <w:lang w:eastAsia="de-CH"/>
              </w:rPr>
              <w:tab/>
            </w:r>
            <w:r w:rsidRPr="00844ABB">
              <w:rPr>
                <w:rStyle w:val="Hyperlink"/>
                <w:noProof/>
              </w:rPr>
              <w:t>Protokolle und Standards</w:t>
            </w:r>
            <w:r>
              <w:rPr>
                <w:noProof/>
                <w:webHidden/>
              </w:rPr>
              <w:tab/>
            </w:r>
            <w:r>
              <w:rPr>
                <w:noProof/>
                <w:webHidden/>
              </w:rPr>
              <w:fldChar w:fldCharType="begin"/>
            </w:r>
            <w:r>
              <w:rPr>
                <w:noProof/>
                <w:webHidden/>
              </w:rPr>
              <w:instrText xml:space="preserve"> PAGEREF _Toc439692451 \h </w:instrText>
            </w:r>
            <w:r>
              <w:rPr>
                <w:noProof/>
                <w:webHidden/>
              </w:rPr>
            </w:r>
          </w:ins>
          <w:r>
            <w:rPr>
              <w:noProof/>
              <w:webHidden/>
            </w:rPr>
            <w:fldChar w:fldCharType="separate"/>
          </w:r>
          <w:ins w:id="153" w:author="Janik Vonrotz" w:date="2016-01-04T17:37:00Z">
            <w:r>
              <w:rPr>
                <w:noProof/>
                <w:webHidden/>
              </w:rPr>
              <w:t>54</w:t>
            </w:r>
            <w:r>
              <w:rPr>
                <w:noProof/>
                <w:webHidden/>
              </w:rPr>
              <w:fldChar w:fldCharType="end"/>
            </w:r>
            <w:r w:rsidRPr="00844ABB">
              <w:rPr>
                <w:rStyle w:val="Hyperlink"/>
                <w:noProof/>
              </w:rPr>
              <w:fldChar w:fldCharType="end"/>
            </w:r>
          </w:ins>
        </w:p>
        <w:p w14:paraId="53E6C96A" w14:textId="6E52C200" w:rsidR="005D00E3" w:rsidDel="00801592" w:rsidRDefault="005D00E3">
          <w:pPr>
            <w:pStyle w:val="Verzeichnis1"/>
            <w:tabs>
              <w:tab w:val="left" w:pos="440"/>
              <w:tab w:val="right" w:leader="dot" w:pos="9062"/>
            </w:tabs>
            <w:rPr>
              <w:del w:id="154" w:author="Janik Vonrotz" w:date="2016-01-04T17:37:00Z"/>
              <w:noProof/>
              <w:sz w:val="22"/>
              <w:szCs w:val="22"/>
              <w:lang w:eastAsia="de-CH"/>
            </w:rPr>
          </w:pPr>
          <w:del w:id="155" w:author="Janik Vonrotz" w:date="2016-01-04T17:37:00Z">
            <w:r w:rsidRPr="00801592" w:rsidDel="00801592">
              <w:rPr>
                <w:rStyle w:val="Hyperlink"/>
                <w:noProof/>
                <w:rPrChange w:id="156" w:author="Janik Vonrotz" w:date="2016-01-04T17:37:00Z">
                  <w:rPr>
                    <w:rStyle w:val="Hyperlink"/>
                    <w:noProof/>
                  </w:rPr>
                </w:rPrChange>
              </w:rPr>
              <w:delText>2</w:delText>
            </w:r>
            <w:r w:rsidDel="00801592">
              <w:rPr>
                <w:noProof/>
                <w:sz w:val="22"/>
                <w:szCs w:val="22"/>
                <w:lang w:eastAsia="de-CH"/>
              </w:rPr>
              <w:tab/>
            </w:r>
            <w:r w:rsidRPr="00801592" w:rsidDel="00801592">
              <w:rPr>
                <w:rStyle w:val="Hyperlink"/>
                <w:noProof/>
                <w:rPrChange w:id="157" w:author="Janik Vonrotz" w:date="2016-01-04T17:37:00Z">
                  <w:rPr>
                    <w:rStyle w:val="Hyperlink"/>
                    <w:noProof/>
                  </w:rPr>
                </w:rPrChange>
              </w:rPr>
              <w:delText>Einstieg Netzwerke</w:delText>
            </w:r>
            <w:r w:rsidDel="00801592">
              <w:rPr>
                <w:noProof/>
                <w:webHidden/>
              </w:rPr>
              <w:tab/>
              <w:delText>4</w:delText>
            </w:r>
          </w:del>
        </w:p>
        <w:p w14:paraId="57C9DBB8" w14:textId="0075BCDA" w:rsidR="005D00E3" w:rsidDel="00801592" w:rsidRDefault="005D00E3">
          <w:pPr>
            <w:pStyle w:val="Verzeichnis1"/>
            <w:tabs>
              <w:tab w:val="left" w:pos="440"/>
              <w:tab w:val="right" w:leader="dot" w:pos="9062"/>
            </w:tabs>
            <w:rPr>
              <w:del w:id="158" w:author="Janik Vonrotz" w:date="2016-01-04T17:37:00Z"/>
              <w:noProof/>
              <w:sz w:val="22"/>
              <w:szCs w:val="22"/>
              <w:lang w:eastAsia="de-CH"/>
            </w:rPr>
          </w:pPr>
          <w:del w:id="159" w:author="Janik Vonrotz" w:date="2016-01-04T17:37:00Z">
            <w:r w:rsidRPr="00801592" w:rsidDel="00801592">
              <w:rPr>
                <w:rStyle w:val="Hyperlink"/>
                <w:noProof/>
                <w:rPrChange w:id="160" w:author="Janik Vonrotz" w:date="2016-01-04T17:37:00Z">
                  <w:rPr>
                    <w:rStyle w:val="Hyperlink"/>
                    <w:noProof/>
                  </w:rPr>
                </w:rPrChange>
              </w:rPr>
              <w:delText>3</w:delText>
            </w:r>
            <w:r w:rsidDel="00801592">
              <w:rPr>
                <w:noProof/>
                <w:sz w:val="22"/>
                <w:szCs w:val="22"/>
                <w:lang w:eastAsia="de-CH"/>
              </w:rPr>
              <w:tab/>
            </w:r>
            <w:r w:rsidRPr="00801592" w:rsidDel="00801592">
              <w:rPr>
                <w:rStyle w:val="Hyperlink"/>
                <w:noProof/>
                <w:rPrChange w:id="161" w:author="Janik Vonrotz" w:date="2016-01-04T17:37:00Z">
                  <w:rPr>
                    <w:rStyle w:val="Hyperlink"/>
                    <w:noProof/>
                  </w:rPr>
                </w:rPrChange>
              </w:rPr>
              <w:delText>Netzwerkarchitektur</w:delText>
            </w:r>
            <w:r w:rsidDel="00801592">
              <w:rPr>
                <w:noProof/>
                <w:webHidden/>
              </w:rPr>
              <w:tab/>
              <w:delText>5</w:delText>
            </w:r>
          </w:del>
        </w:p>
        <w:p w14:paraId="75FF177A" w14:textId="084BEFDD" w:rsidR="005D00E3" w:rsidDel="00801592" w:rsidRDefault="005D00E3">
          <w:pPr>
            <w:pStyle w:val="Verzeichnis2"/>
            <w:tabs>
              <w:tab w:val="left" w:pos="880"/>
              <w:tab w:val="right" w:leader="dot" w:pos="9062"/>
            </w:tabs>
            <w:rPr>
              <w:del w:id="162" w:author="Janik Vonrotz" w:date="2016-01-04T17:37:00Z"/>
              <w:noProof/>
              <w:sz w:val="22"/>
              <w:szCs w:val="22"/>
              <w:lang w:eastAsia="de-CH"/>
            </w:rPr>
          </w:pPr>
          <w:del w:id="163" w:author="Janik Vonrotz" w:date="2016-01-04T17:37:00Z">
            <w:r w:rsidRPr="00801592" w:rsidDel="00801592">
              <w:rPr>
                <w:rStyle w:val="Hyperlink"/>
                <w:noProof/>
                <w:rPrChange w:id="164" w:author="Janik Vonrotz" w:date="2016-01-04T17:37:00Z">
                  <w:rPr>
                    <w:rStyle w:val="Hyperlink"/>
                    <w:noProof/>
                  </w:rPr>
                </w:rPrChange>
              </w:rPr>
              <w:delText>3.1</w:delText>
            </w:r>
            <w:r w:rsidDel="00801592">
              <w:rPr>
                <w:noProof/>
                <w:sz w:val="22"/>
                <w:szCs w:val="22"/>
                <w:lang w:eastAsia="de-CH"/>
              </w:rPr>
              <w:tab/>
            </w:r>
            <w:r w:rsidRPr="00801592" w:rsidDel="00801592">
              <w:rPr>
                <w:rStyle w:val="Hyperlink"/>
                <w:rFonts w:eastAsia="Times New Roman"/>
                <w:noProof/>
                <w:lang w:val="en-GB" w:eastAsia="de-CH"/>
                <w:rPrChange w:id="165" w:author="Janik Vonrotz" w:date="2016-01-04T17:37:00Z">
                  <w:rPr>
                    <w:rStyle w:val="Hyperlink"/>
                    <w:rFonts w:eastAsia="Times New Roman"/>
                    <w:noProof/>
                    <w:lang w:val="en-GB" w:eastAsia="de-CH"/>
                  </w:rPr>
                </w:rPrChange>
              </w:rPr>
              <w:delText>3 Ebenen</w:delText>
            </w:r>
            <w:r w:rsidDel="00801592">
              <w:rPr>
                <w:noProof/>
                <w:webHidden/>
              </w:rPr>
              <w:tab/>
              <w:delText>5</w:delText>
            </w:r>
          </w:del>
        </w:p>
        <w:p w14:paraId="5634AA44" w14:textId="28E81353" w:rsidR="005D00E3" w:rsidDel="00801592" w:rsidRDefault="005D00E3">
          <w:pPr>
            <w:pStyle w:val="Verzeichnis2"/>
            <w:tabs>
              <w:tab w:val="left" w:pos="880"/>
              <w:tab w:val="right" w:leader="dot" w:pos="9062"/>
            </w:tabs>
            <w:rPr>
              <w:del w:id="166" w:author="Janik Vonrotz" w:date="2016-01-04T17:37:00Z"/>
              <w:noProof/>
              <w:sz w:val="22"/>
              <w:szCs w:val="22"/>
              <w:lang w:eastAsia="de-CH"/>
            </w:rPr>
          </w:pPr>
          <w:del w:id="167" w:author="Janik Vonrotz" w:date="2016-01-04T17:37:00Z">
            <w:r w:rsidRPr="00801592" w:rsidDel="00801592">
              <w:rPr>
                <w:rStyle w:val="Hyperlink"/>
                <w:noProof/>
                <w:rPrChange w:id="168" w:author="Janik Vonrotz" w:date="2016-01-04T17:37:00Z">
                  <w:rPr>
                    <w:rStyle w:val="Hyperlink"/>
                    <w:noProof/>
                  </w:rPr>
                </w:rPrChange>
              </w:rPr>
              <w:delText>3.2</w:delText>
            </w:r>
            <w:r w:rsidDel="00801592">
              <w:rPr>
                <w:noProof/>
                <w:sz w:val="22"/>
                <w:szCs w:val="22"/>
                <w:lang w:eastAsia="de-CH"/>
              </w:rPr>
              <w:tab/>
            </w:r>
            <w:r w:rsidRPr="00801592" w:rsidDel="00801592">
              <w:rPr>
                <w:rStyle w:val="Hyperlink"/>
                <w:rFonts w:eastAsia="Times New Roman"/>
                <w:noProof/>
                <w:lang w:val="en-GB" w:eastAsia="de-CH"/>
                <w:rPrChange w:id="169" w:author="Janik Vonrotz" w:date="2016-01-04T17:37:00Z">
                  <w:rPr>
                    <w:rStyle w:val="Hyperlink"/>
                    <w:rFonts w:eastAsia="Times New Roman"/>
                    <w:noProof/>
                    <w:lang w:val="en-GB" w:eastAsia="de-CH"/>
                  </w:rPr>
                </w:rPrChange>
              </w:rPr>
              <w:delText>Sichten und Topologien</w:delText>
            </w:r>
            <w:r w:rsidDel="00801592">
              <w:rPr>
                <w:noProof/>
                <w:webHidden/>
              </w:rPr>
              <w:tab/>
              <w:delText>5</w:delText>
            </w:r>
          </w:del>
        </w:p>
        <w:p w14:paraId="3D74D1CA" w14:textId="01038C69" w:rsidR="005D00E3" w:rsidDel="00801592" w:rsidRDefault="005D00E3">
          <w:pPr>
            <w:pStyle w:val="Verzeichnis2"/>
            <w:tabs>
              <w:tab w:val="left" w:pos="880"/>
              <w:tab w:val="right" w:leader="dot" w:pos="9062"/>
            </w:tabs>
            <w:rPr>
              <w:del w:id="170" w:author="Janik Vonrotz" w:date="2016-01-04T17:37:00Z"/>
              <w:noProof/>
              <w:sz w:val="22"/>
              <w:szCs w:val="22"/>
              <w:lang w:eastAsia="de-CH"/>
            </w:rPr>
          </w:pPr>
          <w:del w:id="171" w:author="Janik Vonrotz" w:date="2016-01-04T17:37:00Z">
            <w:r w:rsidRPr="00801592" w:rsidDel="00801592">
              <w:rPr>
                <w:rStyle w:val="Hyperlink"/>
                <w:noProof/>
                <w:rPrChange w:id="172" w:author="Janik Vonrotz" w:date="2016-01-04T17:37:00Z">
                  <w:rPr>
                    <w:rStyle w:val="Hyperlink"/>
                    <w:noProof/>
                  </w:rPr>
                </w:rPrChange>
              </w:rPr>
              <w:delText>3.3</w:delText>
            </w:r>
            <w:r w:rsidDel="00801592">
              <w:rPr>
                <w:noProof/>
                <w:sz w:val="22"/>
                <w:szCs w:val="22"/>
                <w:lang w:eastAsia="de-CH"/>
              </w:rPr>
              <w:tab/>
            </w:r>
            <w:r w:rsidRPr="00801592" w:rsidDel="00801592">
              <w:rPr>
                <w:rStyle w:val="Hyperlink"/>
                <w:rFonts w:eastAsia="Times New Roman"/>
                <w:noProof/>
                <w:lang w:val="en-GB" w:eastAsia="de-CH"/>
                <w:rPrChange w:id="173" w:author="Janik Vonrotz" w:date="2016-01-04T17:37:00Z">
                  <w:rPr>
                    <w:rStyle w:val="Hyperlink"/>
                    <w:rFonts w:eastAsia="Times New Roman"/>
                    <w:noProof/>
                    <w:lang w:val="en-GB" w:eastAsia="de-CH"/>
                  </w:rPr>
                </w:rPrChange>
              </w:rPr>
              <w:delText>Aufgaben, Ziele und Funktionen</w:delText>
            </w:r>
            <w:r w:rsidDel="00801592">
              <w:rPr>
                <w:noProof/>
                <w:webHidden/>
              </w:rPr>
              <w:tab/>
              <w:delText>8</w:delText>
            </w:r>
          </w:del>
        </w:p>
        <w:p w14:paraId="45A0F91D" w14:textId="30AFB69B" w:rsidR="005D00E3" w:rsidDel="00801592" w:rsidRDefault="005D00E3">
          <w:pPr>
            <w:pStyle w:val="Verzeichnis2"/>
            <w:tabs>
              <w:tab w:val="left" w:pos="880"/>
              <w:tab w:val="right" w:leader="dot" w:pos="9062"/>
            </w:tabs>
            <w:rPr>
              <w:del w:id="174" w:author="Janik Vonrotz" w:date="2016-01-04T17:37:00Z"/>
              <w:noProof/>
              <w:sz w:val="22"/>
              <w:szCs w:val="22"/>
              <w:lang w:eastAsia="de-CH"/>
            </w:rPr>
          </w:pPr>
          <w:del w:id="175" w:author="Janik Vonrotz" w:date="2016-01-04T17:37:00Z">
            <w:r w:rsidRPr="00801592" w:rsidDel="00801592">
              <w:rPr>
                <w:rStyle w:val="Hyperlink"/>
                <w:noProof/>
                <w:rPrChange w:id="176" w:author="Janik Vonrotz" w:date="2016-01-04T17:37:00Z">
                  <w:rPr>
                    <w:rStyle w:val="Hyperlink"/>
                    <w:noProof/>
                  </w:rPr>
                </w:rPrChange>
              </w:rPr>
              <w:delText>3.4</w:delText>
            </w:r>
            <w:r w:rsidDel="00801592">
              <w:rPr>
                <w:noProof/>
                <w:sz w:val="22"/>
                <w:szCs w:val="22"/>
                <w:lang w:eastAsia="de-CH"/>
              </w:rPr>
              <w:tab/>
            </w:r>
            <w:r w:rsidRPr="00801592" w:rsidDel="00801592">
              <w:rPr>
                <w:rStyle w:val="Hyperlink"/>
                <w:rFonts w:eastAsia="Times New Roman"/>
                <w:noProof/>
                <w:lang w:eastAsia="de-CH"/>
                <w:rPrChange w:id="177" w:author="Janik Vonrotz" w:date="2016-01-04T17:37:00Z">
                  <w:rPr>
                    <w:rStyle w:val="Hyperlink"/>
                    <w:rFonts w:eastAsia="Times New Roman"/>
                    <w:noProof/>
                    <w:lang w:eastAsia="de-CH"/>
                  </w:rPr>
                </w:rPrChange>
              </w:rPr>
              <w:delText>Netzwerkschicht</w:delText>
            </w:r>
            <w:r w:rsidDel="00801592">
              <w:rPr>
                <w:noProof/>
                <w:webHidden/>
              </w:rPr>
              <w:tab/>
              <w:delText>8</w:delText>
            </w:r>
          </w:del>
        </w:p>
        <w:p w14:paraId="4B81B95B" w14:textId="515C2CF9" w:rsidR="005D00E3" w:rsidDel="00801592" w:rsidRDefault="005D00E3">
          <w:pPr>
            <w:pStyle w:val="Verzeichnis1"/>
            <w:tabs>
              <w:tab w:val="left" w:pos="440"/>
              <w:tab w:val="right" w:leader="dot" w:pos="9062"/>
            </w:tabs>
            <w:rPr>
              <w:del w:id="178" w:author="Janik Vonrotz" w:date="2016-01-04T17:37:00Z"/>
              <w:noProof/>
              <w:sz w:val="22"/>
              <w:szCs w:val="22"/>
              <w:lang w:eastAsia="de-CH"/>
            </w:rPr>
          </w:pPr>
          <w:del w:id="179" w:author="Janik Vonrotz" w:date="2016-01-04T17:37:00Z">
            <w:r w:rsidRPr="00801592" w:rsidDel="00801592">
              <w:rPr>
                <w:rStyle w:val="Hyperlink"/>
                <w:noProof/>
                <w:rPrChange w:id="180" w:author="Janik Vonrotz" w:date="2016-01-04T17:37:00Z">
                  <w:rPr>
                    <w:rStyle w:val="Hyperlink"/>
                    <w:noProof/>
                  </w:rPr>
                </w:rPrChange>
              </w:rPr>
              <w:delText>4</w:delText>
            </w:r>
            <w:r w:rsidDel="00801592">
              <w:rPr>
                <w:noProof/>
                <w:sz w:val="22"/>
                <w:szCs w:val="22"/>
                <w:lang w:eastAsia="de-CH"/>
              </w:rPr>
              <w:tab/>
            </w:r>
            <w:r w:rsidRPr="00801592" w:rsidDel="00801592">
              <w:rPr>
                <w:rStyle w:val="Hyperlink"/>
                <w:noProof/>
                <w:rPrChange w:id="181" w:author="Janik Vonrotz" w:date="2016-01-04T17:37:00Z">
                  <w:rPr>
                    <w:rStyle w:val="Hyperlink"/>
                    <w:noProof/>
                  </w:rPr>
                </w:rPrChange>
              </w:rPr>
              <w:delText>Layer 1 – Medien- und Zugriffverfahren</w:delText>
            </w:r>
            <w:r w:rsidDel="00801592">
              <w:rPr>
                <w:noProof/>
                <w:webHidden/>
              </w:rPr>
              <w:tab/>
              <w:delText>10</w:delText>
            </w:r>
          </w:del>
        </w:p>
        <w:p w14:paraId="4AB0C082" w14:textId="5EF5FAF3" w:rsidR="005D00E3" w:rsidDel="00801592" w:rsidRDefault="005D00E3">
          <w:pPr>
            <w:pStyle w:val="Verzeichnis2"/>
            <w:tabs>
              <w:tab w:val="left" w:pos="880"/>
              <w:tab w:val="right" w:leader="dot" w:pos="9062"/>
            </w:tabs>
            <w:rPr>
              <w:del w:id="182" w:author="Janik Vonrotz" w:date="2016-01-04T17:37:00Z"/>
              <w:noProof/>
              <w:sz w:val="22"/>
              <w:szCs w:val="22"/>
              <w:lang w:eastAsia="de-CH"/>
            </w:rPr>
          </w:pPr>
          <w:del w:id="183" w:author="Janik Vonrotz" w:date="2016-01-04T17:37:00Z">
            <w:r w:rsidRPr="00801592" w:rsidDel="00801592">
              <w:rPr>
                <w:rStyle w:val="Hyperlink"/>
                <w:noProof/>
                <w:rPrChange w:id="184" w:author="Janik Vonrotz" w:date="2016-01-04T17:37:00Z">
                  <w:rPr>
                    <w:rStyle w:val="Hyperlink"/>
                    <w:noProof/>
                  </w:rPr>
                </w:rPrChange>
              </w:rPr>
              <w:delText>4.1</w:delText>
            </w:r>
            <w:r w:rsidDel="00801592">
              <w:rPr>
                <w:noProof/>
                <w:sz w:val="22"/>
                <w:szCs w:val="22"/>
                <w:lang w:eastAsia="de-CH"/>
              </w:rPr>
              <w:tab/>
            </w:r>
            <w:r w:rsidRPr="00801592" w:rsidDel="00801592">
              <w:rPr>
                <w:rStyle w:val="Hyperlink"/>
                <w:noProof/>
                <w:rPrChange w:id="185" w:author="Janik Vonrotz" w:date="2016-01-04T17:37:00Z">
                  <w:rPr>
                    <w:rStyle w:val="Hyperlink"/>
                    <w:noProof/>
                  </w:rPr>
                </w:rPrChange>
              </w:rPr>
              <w:delText>Koaxialkabel</w:delText>
            </w:r>
            <w:r w:rsidDel="00801592">
              <w:rPr>
                <w:noProof/>
                <w:webHidden/>
              </w:rPr>
              <w:tab/>
              <w:delText>10</w:delText>
            </w:r>
          </w:del>
        </w:p>
        <w:p w14:paraId="79D61D01" w14:textId="56A85FC3" w:rsidR="005D00E3" w:rsidDel="00801592" w:rsidRDefault="005D00E3">
          <w:pPr>
            <w:pStyle w:val="Verzeichnis2"/>
            <w:tabs>
              <w:tab w:val="left" w:pos="880"/>
              <w:tab w:val="right" w:leader="dot" w:pos="9062"/>
            </w:tabs>
            <w:rPr>
              <w:del w:id="186" w:author="Janik Vonrotz" w:date="2016-01-04T17:37:00Z"/>
              <w:noProof/>
              <w:sz w:val="22"/>
              <w:szCs w:val="22"/>
              <w:lang w:eastAsia="de-CH"/>
            </w:rPr>
          </w:pPr>
          <w:del w:id="187" w:author="Janik Vonrotz" w:date="2016-01-04T17:37:00Z">
            <w:r w:rsidRPr="00801592" w:rsidDel="00801592">
              <w:rPr>
                <w:rStyle w:val="Hyperlink"/>
                <w:noProof/>
                <w:rPrChange w:id="188" w:author="Janik Vonrotz" w:date="2016-01-04T17:37:00Z">
                  <w:rPr>
                    <w:rStyle w:val="Hyperlink"/>
                    <w:noProof/>
                  </w:rPr>
                </w:rPrChange>
              </w:rPr>
              <w:delText>4.2</w:delText>
            </w:r>
            <w:r w:rsidDel="00801592">
              <w:rPr>
                <w:noProof/>
                <w:sz w:val="22"/>
                <w:szCs w:val="22"/>
                <w:lang w:eastAsia="de-CH"/>
              </w:rPr>
              <w:tab/>
            </w:r>
            <w:r w:rsidRPr="00801592" w:rsidDel="00801592">
              <w:rPr>
                <w:rStyle w:val="Hyperlink"/>
                <w:noProof/>
                <w:rPrChange w:id="189" w:author="Janik Vonrotz" w:date="2016-01-04T17:37:00Z">
                  <w:rPr>
                    <w:rStyle w:val="Hyperlink"/>
                    <w:noProof/>
                  </w:rPr>
                </w:rPrChange>
              </w:rPr>
              <w:delText>CU-Kabel (Kupfer)</w:delText>
            </w:r>
            <w:r w:rsidDel="00801592">
              <w:rPr>
                <w:noProof/>
                <w:webHidden/>
              </w:rPr>
              <w:tab/>
              <w:delText>10</w:delText>
            </w:r>
          </w:del>
        </w:p>
        <w:p w14:paraId="2623B124" w14:textId="0F0FF42C" w:rsidR="005D00E3" w:rsidDel="00801592" w:rsidRDefault="005D00E3">
          <w:pPr>
            <w:pStyle w:val="Verzeichnis2"/>
            <w:tabs>
              <w:tab w:val="left" w:pos="880"/>
              <w:tab w:val="right" w:leader="dot" w:pos="9062"/>
            </w:tabs>
            <w:rPr>
              <w:del w:id="190" w:author="Janik Vonrotz" w:date="2016-01-04T17:37:00Z"/>
              <w:noProof/>
              <w:sz w:val="22"/>
              <w:szCs w:val="22"/>
              <w:lang w:eastAsia="de-CH"/>
            </w:rPr>
          </w:pPr>
          <w:del w:id="191" w:author="Janik Vonrotz" w:date="2016-01-04T17:37:00Z">
            <w:r w:rsidRPr="00801592" w:rsidDel="00801592">
              <w:rPr>
                <w:rStyle w:val="Hyperlink"/>
                <w:noProof/>
                <w:rPrChange w:id="192" w:author="Janik Vonrotz" w:date="2016-01-04T17:37:00Z">
                  <w:rPr>
                    <w:rStyle w:val="Hyperlink"/>
                    <w:noProof/>
                  </w:rPr>
                </w:rPrChange>
              </w:rPr>
              <w:delText>4.3</w:delText>
            </w:r>
            <w:r w:rsidDel="00801592">
              <w:rPr>
                <w:noProof/>
                <w:sz w:val="22"/>
                <w:szCs w:val="22"/>
                <w:lang w:eastAsia="de-CH"/>
              </w:rPr>
              <w:tab/>
            </w:r>
            <w:r w:rsidRPr="00801592" w:rsidDel="00801592">
              <w:rPr>
                <w:rStyle w:val="Hyperlink"/>
                <w:noProof/>
                <w:rPrChange w:id="193" w:author="Janik Vonrotz" w:date="2016-01-04T17:37:00Z">
                  <w:rPr>
                    <w:rStyle w:val="Hyperlink"/>
                    <w:noProof/>
                  </w:rPr>
                </w:rPrChange>
              </w:rPr>
              <w:delText>Glasfaser</w:delText>
            </w:r>
            <w:r w:rsidDel="00801592">
              <w:rPr>
                <w:noProof/>
                <w:webHidden/>
              </w:rPr>
              <w:tab/>
              <w:delText>11</w:delText>
            </w:r>
          </w:del>
        </w:p>
        <w:p w14:paraId="424F7CA2" w14:textId="47449239" w:rsidR="005D00E3" w:rsidDel="00801592" w:rsidRDefault="005D00E3">
          <w:pPr>
            <w:pStyle w:val="Verzeichnis2"/>
            <w:tabs>
              <w:tab w:val="left" w:pos="880"/>
              <w:tab w:val="right" w:leader="dot" w:pos="9062"/>
            </w:tabs>
            <w:rPr>
              <w:del w:id="194" w:author="Janik Vonrotz" w:date="2016-01-04T17:37:00Z"/>
              <w:noProof/>
              <w:sz w:val="22"/>
              <w:szCs w:val="22"/>
              <w:lang w:eastAsia="de-CH"/>
            </w:rPr>
          </w:pPr>
          <w:del w:id="195" w:author="Janik Vonrotz" w:date="2016-01-04T17:37:00Z">
            <w:r w:rsidRPr="00801592" w:rsidDel="00801592">
              <w:rPr>
                <w:rStyle w:val="Hyperlink"/>
                <w:noProof/>
                <w:rPrChange w:id="196" w:author="Janik Vonrotz" w:date="2016-01-04T17:37:00Z">
                  <w:rPr>
                    <w:rStyle w:val="Hyperlink"/>
                    <w:noProof/>
                  </w:rPr>
                </w:rPrChange>
              </w:rPr>
              <w:delText>4.4</w:delText>
            </w:r>
            <w:r w:rsidDel="00801592">
              <w:rPr>
                <w:noProof/>
                <w:sz w:val="22"/>
                <w:szCs w:val="22"/>
                <w:lang w:eastAsia="de-CH"/>
              </w:rPr>
              <w:tab/>
            </w:r>
            <w:r w:rsidRPr="00801592" w:rsidDel="00801592">
              <w:rPr>
                <w:rStyle w:val="Hyperlink"/>
                <w:noProof/>
                <w:rPrChange w:id="197" w:author="Janik Vonrotz" w:date="2016-01-04T17:37:00Z">
                  <w:rPr>
                    <w:rStyle w:val="Hyperlink"/>
                    <w:noProof/>
                  </w:rPr>
                </w:rPrChange>
              </w:rPr>
              <w:delText>Zugriffsverfahren</w:delText>
            </w:r>
            <w:r w:rsidDel="00801592">
              <w:rPr>
                <w:noProof/>
                <w:webHidden/>
              </w:rPr>
              <w:tab/>
              <w:delText>11</w:delText>
            </w:r>
          </w:del>
        </w:p>
        <w:p w14:paraId="7E6D226C" w14:textId="6F23AA5B" w:rsidR="005D00E3" w:rsidDel="00801592" w:rsidRDefault="005D00E3">
          <w:pPr>
            <w:pStyle w:val="Verzeichnis1"/>
            <w:tabs>
              <w:tab w:val="left" w:pos="440"/>
              <w:tab w:val="right" w:leader="dot" w:pos="9062"/>
            </w:tabs>
            <w:rPr>
              <w:del w:id="198" w:author="Janik Vonrotz" w:date="2016-01-04T17:37:00Z"/>
              <w:noProof/>
              <w:sz w:val="22"/>
              <w:szCs w:val="22"/>
              <w:lang w:eastAsia="de-CH"/>
            </w:rPr>
          </w:pPr>
          <w:del w:id="199" w:author="Janik Vonrotz" w:date="2016-01-04T17:37:00Z">
            <w:r w:rsidRPr="00801592" w:rsidDel="00801592">
              <w:rPr>
                <w:rStyle w:val="Hyperlink"/>
                <w:noProof/>
                <w:rPrChange w:id="200" w:author="Janik Vonrotz" w:date="2016-01-04T17:37:00Z">
                  <w:rPr>
                    <w:rStyle w:val="Hyperlink"/>
                    <w:noProof/>
                  </w:rPr>
                </w:rPrChange>
              </w:rPr>
              <w:delText>5</w:delText>
            </w:r>
            <w:r w:rsidDel="00801592">
              <w:rPr>
                <w:noProof/>
                <w:sz w:val="22"/>
                <w:szCs w:val="22"/>
                <w:lang w:eastAsia="de-CH"/>
              </w:rPr>
              <w:tab/>
            </w:r>
            <w:r w:rsidRPr="00801592" w:rsidDel="00801592">
              <w:rPr>
                <w:rStyle w:val="Hyperlink"/>
                <w:noProof/>
                <w:rPrChange w:id="201" w:author="Janik Vonrotz" w:date="2016-01-04T17:37:00Z">
                  <w:rPr>
                    <w:rStyle w:val="Hyperlink"/>
                    <w:noProof/>
                  </w:rPr>
                </w:rPrChange>
              </w:rPr>
              <w:delText>Layer 2 – Sicherungsschicht</w:delText>
            </w:r>
            <w:r w:rsidDel="00801592">
              <w:rPr>
                <w:noProof/>
                <w:webHidden/>
              </w:rPr>
              <w:tab/>
              <w:delText>13</w:delText>
            </w:r>
          </w:del>
        </w:p>
        <w:p w14:paraId="3BCE85B1" w14:textId="173E88BE" w:rsidR="005D00E3" w:rsidDel="00801592" w:rsidRDefault="005D00E3">
          <w:pPr>
            <w:pStyle w:val="Verzeichnis2"/>
            <w:tabs>
              <w:tab w:val="left" w:pos="880"/>
              <w:tab w:val="right" w:leader="dot" w:pos="9062"/>
            </w:tabs>
            <w:rPr>
              <w:del w:id="202" w:author="Janik Vonrotz" w:date="2016-01-04T17:37:00Z"/>
              <w:noProof/>
              <w:sz w:val="22"/>
              <w:szCs w:val="22"/>
              <w:lang w:eastAsia="de-CH"/>
            </w:rPr>
          </w:pPr>
          <w:del w:id="203" w:author="Janik Vonrotz" w:date="2016-01-04T17:37:00Z">
            <w:r w:rsidRPr="00801592" w:rsidDel="00801592">
              <w:rPr>
                <w:rStyle w:val="Hyperlink"/>
                <w:noProof/>
                <w:rPrChange w:id="204" w:author="Janik Vonrotz" w:date="2016-01-04T17:37:00Z">
                  <w:rPr>
                    <w:rStyle w:val="Hyperlink"/>
                    <w:noProof/>
                  </w:rPr>
                </w:rPrChange>
              </w:rPr>
              <w:delText>5.1</w:delText>
            </w:r>
            <w:r w:rsidDel="00801592">
              <w:rPr>
                <w:noProof/>
                <w:sz w:val="22"/>
                <w:szCs w:val="22"/>
                <w:lang w:eastAsia="de-CH"/>
              </w:rPr>
              <w:tab/>
            </w:r>
            <w:r w:rsidRPr="00801592" w:rsidDel="00801592">
              <w:rPr>
                <w:rStyle w:val="Hyperlink"/>
                <w:noProof/>
                <w:rPrChange w:id="205" w:author="Janik Vonrotz" w:date="2016-01-04T17:37:00Z">
                  <w:rPr>
                    <w:rStyle w:val="Hyperlink"/>
                    <w:noProof/>
                  </w:rPr>
                </w:rPrChange>
              </w:rPr>
              <w:delText>Netzwerkgeräte</w:delText>
            </w:r>
            <w:r w:rsidDel="00801592">
              <w:rPr>
                <w:noProof/>
                <w:webHidden/>
              </w:rPr>
              <w:tab/>
              <w:delText>13</w:delText>
            </w:r>
          </w:del>
        </w:p>
        <w:p w14:paraId="7CEBA5E6" w14:textId="62E24734" w:rsidR="005D00E3" w:rsidDel="00801592" w:rsidRDefault="005D00E3">
          <w:pPr>
            <w:pStyle w:val="Verzeichnis3"/>
            <w:tabs>
              <w:tab w:val="left" w:pos="1100"/>
              <w:tab w:val="right" w:leader="dot" w:pos="9062"/>
            </w:tabs>
            <w:rPr>
              <w:del w:id="206" w:author="Janik Vonrotz" w:date="2016-01-04T17:37:00Z"/>
              <w:noProof/>
              <w:sz w:val="22"/>
              <w:szCs w:val="22"/>
              <w:lang w:eastAsia="de-CH"/>
            </w:rPr>
          </w:pPr>
          <w:del w:id="207" w:author="Janik Vonrotz" w:date="2016-01-04T17:37:00Z">
            <w:r w:rsidRPr="00801592" w:rsidDel="00801592">
              <w:rPr>
                <w:rStyle w:val="Hyperlink"/>
                <w:noProof/>
                <w:rPrChange w:id="208" w:author="Janik Vonrotz" w:date="2016-01-04T17:37:00Z">
                  <w:rPr>
                    <w:rStyle w:val="Hyperlink"/>
                    <w:noProof/>
                  </w:rPr>
                </w:rPrChange>
              </w:rPr>
              <w:delText>5.1.1</w:delText>
            </w:r>
            <w:r w:rsidDel="00801592">
              <w:rPr>
                <w:noProof/>
                <w:sz w:val="22"/>
                <w:szCs w:val="22"/>
                <w:lang w:eastAsia="de-CH"/>
              </w:rPr>
              <w:tab/>
            </w:r>
            <w:r w:rsidRPr="00801592" w:rsidDel="00801592">
              <w:rPr>
                <w:rStyle w:val="Hyperlink"/>
                <w:noProof/>
                <w:rPrChange w:id="209" w:author="Janik Vonrotz" w:date="2016-01-04T17:37:00Z">
                  <w:rPr>
                    <w:rStyle w:val="Hyperlink"/>
                    <w:noProof/>
                  </w:rPr>
                </w:rPrChange>
              </w:rPr>
              <w:delText>Arten von Switching</w:delText>
            </w:r>
            <w:r w:rsidDel="00801592">
              <w:rPr>
                <w:noProof/>
                <w:webHidden/>
              </w:rPr>
              <w:tab/>
              <w:delText>14</w:delText>
            </w:r>
          </w:del>
        </w:p>
        <w:p w14:paraId="77485725" w14:textId="7C93D702" w:rsidR="005D00E3" w:rsidDel="00801592" w:rsidRDefault="005D00E3">
          <w:pPr>
            <w:pStyle w:val="Verzeichnis2"/>
            <w:tabs>
              <w:tab w:val="left" w:pos="880"/>
              <w:tab w:val="right" w:leader="dot" w:pos="9062"/>
            </w:tabs>
            <w:rPr>
              <w:del w:id="210" w:author="Janik Vonrotz" w:date="2016-01-04T17:37:00Z"/>
              <w:noProof/>
              <w:sz w:val="22"/>
              <w:szCs w:val="22"/>
              <w:lang w:eastAsia="de-CH"/>
            </w:rPr>
          </w:pPr>
          <w:del w:id="211" w:author="Janik Vonrotz" w:date="2016-01-04T17:37:00Z">
            <w:r w:rsidRPr="00801592" w:rsidDel="00801592">
              <w:rPr>
                <w:rStyle w:val="Hyperlink"/>
                <w:noProof/>
                <w:rPrChange w:id="212" w:author="Janik Vonrotz" w:date="2016-01-04T17:37:00Z">
                  <w:rPr>
                    <w:rStyle w:val="Hyperlink"/>
                    <w:noProof/>
                  </w:rPr>
                </w:rPrChange>
              </w:rPr>
              <w:delText>5.2</w:delText>
            </w:r>
            <w:r w:rsidDel="00801592">
              <w:rPr>
                <w:noProof/>
                <w:sz w:val="22"/>
                <w:szCs w:val="22"/>
                <w:lang w:eastAsia="de-CH"/>
              </w:rPr>
              <w:tab/>
            </w:r>
            <w:r w:rsidRPr="00801592" w:rsidDel="00801592">
              <w:rPr>
                <w:rStyle w:val="Hyperlink"/>
                <w:noProof/>
                <w:rPrChange w:id="213" w:author="Janik Vonrotz" w:date="2016-01-04T17:37:00Z">
                  <w:rPr>
                    <w:rStyle w:val="Hyperlink"/>
                    <w:noProof/>
                  </w:rPr>
                </w:rPrChange>
              </w:rPr>
              <w:delText>Protokolle</w:delText>
            </w:r>
            <w:r w:rsidDel="00801592">
              <w:rPr>
                <w:noProof/>
                <w:webHidden/>
              </w:rPr>
              <w:tab/>
              <w:delText>14</w:delText>
            </w:r>
          </w:del>
        </w:p>
        <w:p w14:paraId="2D442A8B" w14:textId="3E2DD381" w:rsidR="005D00E3" w:rsidDel="00801592" w:rsidRDefault="005D00E3">
          <w:pPr>
            <w:pStyle w:val="Verzeichnis2"/>
            <w:tabs>
              <w:tab w:val="left" w:pos="880"/>
              <w:tab w:val="right" w:leader="dot" w:pos="9062"/>
            </w:tabs>
            <w:rPr>
              <w:del w:id="214" w:author="Janik Vonrotz" w:date="2016-01-04T17:37:00Z"/>
              <w:noProof/>
              <w:sz w:val="22"/>
              <w:szCs w:val="22"/>
              <w:lang w:eastAsia="de-CH"/>
            </w:rPr>
          </w:pPr>
          <w:del w:id="215" w:author="Janik Vonrotz" w:date="2016-01-04T17:37:00Z">
            <w:r w:rsidRPr="00801592" w:rsidDel="00801592">
              <w:rPr>
                <w:rStyle w:val="Hyperlink"/>
                <w:noProof/>
                <w:rPrChange w:id="216" w:author="Janik Vonrotz" w:date="2016-01-04T17:37:00Z">
                  <w:rPr>
                    <w:rStyle w:val="Hyperlink"/>
                    <w:noProof/>
                  </w:rPr>
                </w:rPrChange>
              </w:rPr>
              <w:delText>5.3</w:delText>
            </w:r>
            <w:r w:rsidDel="00801592">
              <w:rPr>
                <w:noProof/>
                <w:sz w:val="22"/>
                <w:szCs w:val="22"/>
                <w:lang w:eastAsia="de-CH"/>
              </w:rPr>
              <w:tab/>
            </w:r>
            <w:r w:rsidRPr="00801592" w:rsidDel="00801592">
              <w:rPr>
                <w:rStyle w:val="Hyperlink"/>
                <w:noProof/>
                <w:rPrChange w:id="217" w:author="Janik Vonrotz" w:date="2016-01-04T17:37:00Z">
                  <w:rPr>
                    <w:rStyle w:val="Hyperlink"/>
                    <w:noProof/>
                  </w:rPr>
                </w:rPrChange>
              </w:rPr>
              <w:delText>Kollisions- und Broadcast-Domänen</w:delText>
            </w:r>
            <w:r w:rsidDel="00801592">
              <w:rPr>
                <w:noProof/>
                <w:webHidden/>
              </w:rPr>
              <w:tab/>
              <w:delText>16</w:delText>
            </w:r>
          </w:del>
        </w:p>
        <w:p w14:paraId="2B20D2F7" w14:textId="27BCCA08" w:rsidR="005D00E3" w:rsidDel="00801592" w:rsidRDefault="005D00E3">
          <w:pPr>
            <w:pStyle w:val="Verzeichnis1"/>
            <w:tabs>
              <w:tab w:val="left" w:pos="440"/>
              <w:tab w:val="right" w:leader="dot" w:pos="9062"/>
            </w:tabs>
            <w:rPr>
              <w:del w:id="218" w:author="Janik Vonrotz" w:date="2016-01-04T17:37:00Z"/>
              <w:noProof/>
              <w:sz w:val="22"/>
              <w:szCs w:val="22"/>
              <w:lang w:eastAsia="de-CH"/>
            </w:rPr>
          </w:pPr>
          <w:del w:id="219" w:author="Janik Vonrotz" w:date="2016-01-04T17:37:00Z">
            <w:r w:rsidRPr="00801592" w:rsidDel="00801592">
              <w:rPr>
                <w:rStyle w:val="Hyperlink"/>
                <w:noProof/>
                <w:rPrChange w:id="220" w:author="Janik Vonrotz" w:date="2016-01-04T17:37:00Z">
                  <w:rPr>
                    <w:rStyle w:val="Hyperlink"/>
                    <w:noProof/>
                  </w:rPr>
                </w:rPrChange>
              </w:rPr>
              <w:delText>6</w:delText>
            </w:r>
            <w:r w:rsidDel="00801592">
              <w:rPr>
                <w:noProof/>
                <w:sz w:val="22"/>
                <w:szCs w:val="22"/>
                <w:lang w:eastAsia="de-CH"/>
              </w:rPr>
              <w:tab/>
            </w:r>
            <w:r w:rsidRPr="00801592" w:rsidDel="00801592">
              <w:rPr>
                <w:rStyle w:val="Hyperlink"/>
                <w:noProof/>
                <w:rPrChange w:id="221" w:author="Janik Vonrotz" w:date="2016-01-04T17:37:00Z">
                  <w:rPr>
                    <w:rStyle w:val="Hyperlink"/>
                    <w:noProof/>
                  </w:rPr>
                </w:rPrChange>
              </w:rPr>
              <w:delText>Layer 3 – Vermittlungsschicht</w:delText>
            </w:r>
            <w:r w:rsidDel="00801592">
              <w:rPr>
                <w:noProof/>
                <w:webHidden/>
              </w:rPr>
              <w:tab/>
              <w:delText>17</w:delText>
            </w:r>
          </w:del>
        </w:p>
        <w:p w14:paraId="254A179D" w14:textId="046F5FEB" w:rsidR="005D00E3" w:rsidDel="00801592" w:rsidRDefault="005D00E3">
          <w:pPr>
            <w:pStyle w:val="Verzeichnis2"/>
            <w:tabs>
              <w:tab w:val="left" w:pos="880"/>
              <w:tab w:val="right" w:leader="dot" w:pos="9062"/>
            </w:tabs>
            <w:rPr>
              <w:del w:id="222" w:author="Janik Vonrotz" w:date="2016-01-04T17:37:00Z"/>
              <w:noProof/>
              <w:sz w:val="22"/>
              <w:szCs w:val="22"/>
              <w:lang w:eastAsia="de-CH"/>
            </w:rPr>
          </w:pPr>
          <w:del w:id="223" w:author="Janik Vonrotz" w:date="2016-01-04T17:37:00Z">
            <w:r w:rsidRPr="00801592" w:rsidDel="00801592">
              <w:rPr>
                <w:rStyle w:val="Hyperlink"/>
                <w:noProof/>
                <w:rPrChange w:id="224" w:author="Janik Vonrotz" w:date="2016-01-04T17:37:00Z">
                  <w:rPr>
                    <w:rStyle w:val="Hyperlink"/>
                    <w:noProof/>
                  </w:rPr>
                </w:rPrChange>
              </w:rPr>
              <w:delText>6.1</w:delText>
            </w:r>
            <w:r w:rsidDel="00801592">
              <w:rPr>
                <w:noProof/>
                <w:sz w:val="22"/>
                <w:szCs w:val="22"/>
                <w:lang w:eastAsia="de-CH"/>
              </w:rPr>
              <w:tab/>
            </w:r>
            <w:r w:rsidRPr="00801592" w:rsidDel="00801592">
              <w:rPr>
                <w:rStyle w:val="Hyperlink"/>
                <w:noProof/>
                <w:rPrChange w:id="225" w:author="Janik Vonrotz" w:date="2016-01-04T17:37:00Z">
                  <w:rPr>
                    <w:rStyle w:val="Hyperlink"/>
                    <w:noProof/>
                  </w:rPr>
                </w:rPrChange>
              </w:rPr>
              <w:delText>Internet Protocol (IP)</w:delText>
            </w:r>
            <w:r w:rsidDel="00801592">
              <w:rPr>
                <w:noProof/>
                <w:webHidden/>
              </w:rPr>
              <w:tab/>
              <w:delText>17</w:delText>
            </w:r>
          </w:del>
        </w:p>
        <w:p w14:paraId="26789942" w14:textId="32848031" w:rsidR="005D00E3" w:rsidDel="00801592" w:rsidRDefault="005D00E3">
          <w:pPr>
            <w:pStyle w:val="Verzeichnis2"/>
            <w:tabs>
              <w:tab w:val="left" w:pos="880"/>
              <w:tab w:val="right" w:leader="dot" w:pos="9062"/>
            </w:tabs>
            <w:rPr>
              <w:del w:id="226" w:author="Janik Vonrotz" w:date="2016-01-04T17:37:00Z"/>
              <w:noProof/>
              <w:sz w:val="22"/>
              <w:szCs w:val="22"/>
              <w:lang w:eastAsia="de-CH"/>
            </w:rPr>
          </w:pPr>
          <w:del w:id="227" w:author="Janik Vonrotz" w:date="2016-01-04T17:37:00Z">
            <w:r w:rsidRPr="00801592" w:rsidDel="00801592">
              <w:rPr>
                <w:rStyle w:val="Hyperlink"/>
                <w:noProof/>
                <w:rPrChange w:id="228" w:author="Janik Vonrotz" w:date="2016-01-04T17:37:00Z">
                  <w:rPr>
                    <w:rStyle w:val="Hyperlink"/>
                    <w:noProof/>
                  </w:rPr>
                </w:rPrChange>
              </w:rPr>
              <w:delText>6.2</w:delText>
            </w:r>
            <w:r w:rsidDel="00801592">
              <w:rPr>
                <w:noProof/>
                <w:sz w:val="22"/>
                <w:szCs w:val="22"/>
                <w:lang w:eastAsia="de-CH"/>
              </w:rPr>
              <w:tab/>
            </w:r>
            <w:r w:rsidRPr="00801592" w:rsidDel="00801592">
              <w:rPr>
                <w:rStyle w:val="Hyperlink"/>
                <w:noProof/>
                <w:rPrChange w:id="229" w:author="Janik Vonrotz" w:date="2016-01-04T17:37:00Z">
                  <w:rPr>
                    <w:rStyle w:val="Hyperlink"/>
                    <w:noProof/>
                  </w:rPr>
                </w:rPrChange>
              </w:rPr>
              <w:delText>Spezielle IP-Adressen und Klassen</w:delText>
            </w:r>
            <w:r w:rsidDel="00801592">
              <w:rPr>
                <w:noProof/>
                <w:webHidden/>
              </w:rPr>
              <w:tab/>
              <w:delText>18</w:delText>
            </w:r>
          </w:del>
        </w:p>
        <w:p w14:paraId="7B9C4DCB" w14:textId="31606463" w:rsidR="005D00E3" w:rsidDel="00801592" w:rsidRDefault="005D00E3">
          <w:pPr>
            <w:pStyle w:val="Verzeichnis2"/>
            <w:tabs>
              <w:tab w:val="left" w:pos="880"/>
              <w:tab w:val="right" w:leader="dot" w:pos="9062"/>
            </w:tabs>
            <w:rPr>
              <w:del w:id="230" w:author="Janik Vonrotz" w:date="2016-01-04T17:37:00Z"/>
              <w:noProof/>
              <w:sz w:val="22"/>
              <w:szCs w:val="22"/>
              <w:lang w:eastAsia="de-CH"/>
            </w:rPr>
          </w:pPr>
          <w:del w:id="231" w:author="Janik Vonrotz" w:date="2016-01-04T17:37:00Z">
            <w:r w:rsidRPr="00801592" w:rsidDel="00801592">
              <w:rPr>
                <w:rStyle w:val="Hyperlink"/>
                <w:noProof/>
                <w:rPrChange w:id="232" w:author="Janik Vonrotz" w:date="2016-01-04T17:37:00Z">
                  <w:rPr>
                    <w:rStyle w:val="Hyperlink"/>
                    <w:noProof/>
                  </w:rPr>
                </w:rPrChange>
              </w:rPr>
              <w:delText>6.3</w:delText>
            </w:r>
            <w:r w:rsidDel="00801592">
              <w:rPr>
                <w:noProof/>
                <w:sz w:val="22"/>
                <w:szCs w:val="22"/>
                <w:lang w:eastAsia="de-CH"/>
              </w:rPr>
              <w:tab/>
            </w:r>
            <w:r w:rsidRPr="00801592" w:rsidDel="00801592">
              <w:rPr>
                <w:rStyle w:val="Hyperlink"/>
                <w:noProof/>
                <w:rPrChange w:id="233" w:author="Janik Vonrotz" w:date="2016-01-04T17:37:00Z">
                  <w:rPr>
                    <w:rStyle w:val="Hyperlink"/>
                    <w:noProof/>
                  </w:rPr>
                </w:rPrChange>
              </w:rPr>
              <w:delText>Broadcast</w:delText>
            </w:r>
            <w:r w:rsidDel="00801592">
              <w:rPr>
                <w:noProof/>
                <w:webHidden/>
              </w:rPr>
              <w:tab/>
              <w:delText>18</w:delText>
            </w:r>
          </w:del>
        </w:p>
        <w:p w14:paraId="36615643" w14:textId="61268DB5" w:rsidR="005D00E3" w:rsidDel="00801592" w:rsidRDefault="005D00E3">
          <w:pPr>
            <w:pStyle w:val="Verzeichnis2"/>
            <w:tabs>
              <w:tab w:val="left" w:pos="880"/>
              <w:tab w:val="right" w:leader="dot" w:pos="9062"/>
            </w:tabs>
            <w:rPr>
              <w:del w:id="234" w:author="Janik Vonrotz" w:date="2016-01-04T17:37:00Z"/>
              <w:noProof/>
              <w:sz w:val="22"/>
              <w:szCs w:val="22"/>
              <w:lang w:eastAsia="de-CH"/>
            </w:rPr>
          </w:pPr>
          <w:del w:id="235" w:author="Janik Vonrotz" w:date="2016-01-04T17:37:00Z">
            <w:r w:rsidRPr="00801592" w:rsidDel="00801592">
              <w:rPr>
                <w:rStyle w:val="Hyperlink"/>
                <w:noProof/>
                <w:rPrChange w:id="236" w:author="Janik Vonrotz" w:date="2016-01-04T17:37:00Z">
                  <w:rPr>
                    <w:rStyle w:val="Hyperlink"/>
                    <w:noProof/>
                  </w:rPr>
                </w:rPrChange>
              </w:rPr>
              <w:delText>6.4</w:delText>
            </w:r>
            <w:r w:rsidDel="00801592">
              <w:rPr>
                <w:noProof/>
                <w:sz w:val="22"/>
                <w:szCs w:val="22"/>
                <w:lang w:eastAsia="de-CH"/>
              </w:rPr>
              <w:tab/>
            </w:r>
            <w:r w:rsidRPr="00801592" w:rsidDel="00801592">
              <w:rPr>
                <w:rStyle w:val="Hyperlink"/>
                <w:noProof/>
                <w:rPrChange w:id="237" w:author="Janik Vonrotz" w:date="2016-01-04T17:37:00Z">
                  <w:rPr>
                    <w:rStyle w:val="Hyperlink"/>
                    <w:noProof/>
                  </w:rPr>
                </w:rPrChange>
              </w:rPr>
              <w:delText>Routing</w:delText>
            </w:r>
            <w:r w:rsidDel="00801592">
              <w:rPr>
                <w:noProof/>
                <w:webHidden/>
              </w:rPr>
              <w:tab/>
              <w:delText>19</w:delText>
            </w:r>
          </w:del>
        </w:p>
        <w:p w14:paraId="4F37295F" w14:textId="7AFCDC90" w:rsidR="005D00E3" w:rsidDel="00801592" w:rsidRDefault="005D00E3">
          <w:pPr>
            <w:pStyle w:val="Verzeichnis2"/>
            <w:tabs>
              <w:tab w:val="left" w:pos="880"/>
              <w:tab w:val="right" w:leader="dot" w:pos="9062"/>
            </w:tabs>
            <w:rPr>
              <w:del w:id="238" w:author="Janik Vonrotz" w:date="2016-01-04T17:37:00Z"/>
              <w:noProof/>
              <w:sz w:val="22"/>
              <w:szCs w:val="22"/>
              <w:lang w:eastAsia="de-CH"/>
            </w:rPr>
          </w:pPr>
          <w:del w:id="239" w:author="Janik Vonrotz" w:date="2016-01-04T17:37:00Z">
            <w:r w:rsidRPr="00801592" w:rsidDel="00801592">
              <w:rPr>
                <w:rStyle w:val="Hyperlink"/>
                <w:noProof/>
                <w:rPrChange w:id="240" w:author="Janik Vonrotz" w:date="2016-01-04T17:37:00Z">
                  <w:rPr>
                    <w:rStyle w:val="Hyperlink"/>
                    <w:noProof/>
                  </w:rPr>
                </w:rPrChange>
              </w:rPr>
              <w:delText>6.5</w:delText>
            </w:r>
            <w:r w:rsidDel="00801592">
              <w:rPr>
                <w:noProof/>
                <w:sz w:val="22"/>
                <w:szCs w:val="22"/>
                <w:lang w:eastAsia="de-CH"/>
              </w:rPr>
              <w:tab/>
            </w:r>
            <w:r w:rsidRPr="00801592" w:rsidDel="00801592">
              <w:rPr>
                <w:rStyle w:val="Hyperlink"/>
                <w:noProof/>
                <w:rPrChange w:id="241" w:author="Janik Vonrotz" w:date="2016-01-04T17:37:00Z">
                  <w:rPr>
                    <w:rStyle w:val="Hyperlink"/>
                    <w:noProof/>
                  </w:rPr>
                </w:rPrChange>
              </w:rPr>
              <w:delText>Ermittlung von Routen</w:delText>
            </w:r>
            <w:r w:rsidDel="00801592">
              <w:rPr>
                <w:noProof/>
                <w:webHidden/>
              </w:rPr>
              <w:tab/>
              <w:delText>20</w:delText>
            </w:r>
          </w:del>
        </w:p>
        <w:p w14:paraId="123B03F8" w14:textId="6DF8B340" w:rsidR="005D00E3" w:rsidDel="00801592" w:rsidRDefault="005D00E3">
          <w:pPr>
            <w:pStyle w:val="Verzeichnis2"/>
            <w:tabs>
              <w:tab w:val="left" w:pos="880"/>
              <w:tab w:val="right" w:leader="dot" w:pos="9062"/>
            </w:tabs>
            <w:rPr>
              <w:del w:id="242" w:author="Janik Vonrotz" w:date="2016-01-04T17:37:00Z"/>
              <w:noProof/>
              <w:sz w:val="22"/>
              <w:szCs w:val="22"/>
              <w:lang w:eastAsia="de-CH"/>
            </w:rPr>
          </w:pPr>
          <w:del w:id="243" w:author="Janik Vonrotz" w:date="2016-01-04T17:37:00Z">
            <w:r w:rsidRPr="00801592" w:rsidDel="00801592">
              <w:rPr>
                <w:rStyle w:val="Hyperlink"/>
                <w:noProof/>
                <w:rPrChange w:id="244" w:author="Janik Vonrotz" w:date="2016-01-04T17:37:00Z">
                  <w:rPr>
                    <w:rStyle w:val="Hyperlink"/>
                    <w:noProof/>
                  </w:rPr>
                </w:rPrChange>
              </w:rPr>
              <w:delText>6.6</w:delText>
            </w:r>
            <w:r w:rsidDel="00801592">
              <w:rPr>
                <w:noProof/>
                <w:sz w:val="22"/>
                <w:szCs w:val="22"/>
                <w:lang w:eastAsia="de-CH"/>
              </w:rPr>
              <w:tab/>
            </w:r>
            <w:r w:rsidRPr="00801592" w:rsidDel="00801592">
              <w:rPr>
                <w:rStyle w:val="Hyperlink"/>
                <w:noProof/>
                <w:rPrChange w:id="245" w:author="Janik Vonrotz" w:date="2016-01-04T17:37:00Z">
                  <w:rPr>
                    <w:rStyle w:val="Hyperlink"/>
                    <w:noProof/>
                  </w:rPr>
                </w:rPrChange>
              </w:rPr>
              <w:delText>Routing Protokolle</w:delText>
            </w:r>
            <w:r w:rsidDel="00801592">
              <w:rPr>
                <w:noProof/>
                <w:webHidden/>
              </w:rPr>
              <w:tab/>
              <w:delText>21</w:delText>
            </w:r>
          </w:del>
        </w:p>
        <w:p w14:paraId="7D140E7E" w14:textId="7A4A37FC" w:rsidR="005D00E3" w:rsidDel="00801592" w:rsidRDefault="005D00E3">
          <w:pPr>
            <w:pStyle w:val="Verzeichnis1"/>
            <w:tabs>
              <w:tab w:val="left" w:pos="440"/>
              <w:tab w:val="right" w:leader="dot" w:pos="9062"/>
            </w:tabs>
            <w:rPr>
              <w:del w:id="246" w:author="Janik Vonrotz" w:date="2016-01-04T17:37:00Z"/>
              <w:noProof/>
              <w:sz w:val="22"/>
              <w:szCs w:val="22"/>
              <w:lang w:eastAsia="de-CH"/>
            </w:rPr>
          </w:pPr>
          <w:del w:id="247" w:author="Janik Vonrotz" w:date="2016-01-04T17:37:00Z">
            <w:r w:rsidRPr="00801592" w:rsidDel="00801592">
              <w:rPr>
                <w:rStyle w:val="Hyperlink"/>
                <w:noProof/>
                <w:rPrChange w:id="248" w:author="Janik Vonrotz" w:date="2016-01-04T17:37:00Z">
                  <w:rPr>
                    <w:rStyle w:val="Hyperlink"/>
                    <w:noProof/>
                  </w:rPr>
                </w:rPrChange>
              </w:rPr>
              <w:delText>7</w:delText>
            </w:r>
            <w:r w:rsidDel="00801592">
              <w:rPr>
                <w:noProof/>
                <w:sz w:val="22"/>
                <w:szCs w:val="22"/>
                <w:lang w:eastAsia="de-CH"/>
              </w:rPr>
              <w:tab/>
            </w:r>
            <w:r w:rsidRPr="00801592" w:rsidDel="00801592">
              <w:rPr>
                <w:rStyle w:val="Hyperlink"/>
                <w:noProof/>
                <w:rPrChange w:id="249" w:author="Janik Vonrotz" w:date="2016-01-04T17:37:00Z">
                  <w:rPr>
                    <w:rStyle w:val="Hyperlink"/>
                    <w:noProof/>
                  </w:rPr>
                </w:rPrChange>
              </w:rPr>
              <w:delText>DNS und IP Konfiguration</w:delText>
            </w:r>
            <w:r w:rsidDel="00801592">
              <w:rPr>
                <w:noProof/>
                <w:webHidden/>
              </w:rPr>
              <w:tab/>
              <w:delText>23</w:delText>
            </w:r>
          </w:del>
        </w:p>
        <w:p w14:paraId="057CE9F8" w14:textId="2D20F305" w:rsidR="005D00E3" w:rsidDel="00801592" w:rsidRDefault="005D00E3">
          <w:pPr>
            <w:pStyle w:val="Verzeichnis2"/>
            <w:tabs>
              <w:tab w:val="left" w:pos="880"/>
              <w:tab w:val="right" w:leader="dot" w:pos="9062"/>
            </w:tabs>
            <w:rPr>
              <w:del w:id="250" w:author="Janik Vonrotz" w:date="2016-01-04T17:37:00Z"/>
              <w:noProof/>
              <w:sz w:val="22"/>
              <w:szCs w:val="22"/>
              <w:lang w:eastAsia="de-CH"/>
            </w:rPr>
          </w:pPr>
          <w:del w:id="251" w:author="Janik Vonrotz" w:date="2016-01-04T17:37:00Z">
            <w:r w:rsidRPr="00801592" w:rsidDel="00801592">
              <w:rPr>
                <w:rStyle w:val="Hyperlink"/>
                <w:noProof/>
                <w:rPrChange w:id="252" w:author="Janik Vonrotz" w:date="2016-01-04T17:37:00Z">
                  <w:rPr>
                    <w:rStyle w:val="Hyperlink"/>
                    <w:noProof/>
                  </w:rPr>
                </w:rPrChange>
              </w:rPr>
              <w:delText>7.1</w:delText>
            </w:r>
            <w:r w:rsidDel="00801592">
              <w:rPr>
                <w:noProof/>
                <w:sz w:val="22"/>
                <w:szCs w:val="22"/>
                <w:lang w:eastAsia="de-CH"/>
              </w:rPr>
              <w:tab/>
            </w:r>
            <w:r w:rsidRPr="00801592" w:rsidDel="00801592">
              <w:rPr>
                <w:rStyle w:val="Hyperlink"/>
                <w:noProof/>
                <w:rPrChange w:id="253" w:author="Janik Vonrotz" w:date="2016-01-04T17:37:00Z">
                  <w:rPr>
                    <w:rStyle w:val="Hyperlink"/>
                    <w:noProof/>
                  </w:rPr>
                </w:rPrChange>
              </w:rPr>
              <w:delText>Domain Name System (DNS)</w:delText>
            </w:r>
            <w:r w:rsidDel="00801592">
              <w:rPr>
                <w:noProof/>
                <w:webHidden/>
              </w:rPr>
              <w:tab/>
              <w:delText>23</w:delText>
            </w:r>
          </w:del>
        </w:p>
        <w:p w14:paraId="24287BAE" w14:textId="16CB5260" w:rsidR="005D00E3" w:rsidDel="00801592" w:rsidRDefault="005D00E3">
          <w:pPr>
            <w:pStyle w:val="Verzeichnis3"/>
            <w:tabs>
              <w:tab w:val="left" w:pos="1100"/>
              <w:tab w:val="right" w:leader="dot" w:pos="9062"/>
            </w:tabs>
            <w:rPr>
              <w:del w:id="254" w:author="Janik Vonrotz" w:date="2016-01-04T17:37:00Z"/>
              <w:noProof/>
              <w:sz w:val="22"/>
              <w:szCs w:val="22"/>
              <w:lang w:eastAsia="de-CH"/>
            </w:rPr>
          </w:pPr>
          <w:del w:id="255" w:author="Janik Vonrotz" w:date="2016-01-04T17:37:00Z">
            <w:r w:rsidRPr="00801592" w:rsidDel="00801592">
              <w:rPr>
                <w:rStyle w:val="Hyperlink"/>
                <w:noProof/>
                <w:lang w:eastAsia="de-CH"/>
                <w:rPrChange w:id="256" w:author="Janik Vonrotz" w:date="2016-01-04T17:37:00Z">
                  <w:rPr>
                    <w:rStyle w:val="Hyperlink"/>
                    <w:noProof/>
                    <w:lang w:eastAsia="de-CH"/>
                  </w:rPr>
                </w:rPrChange>
              </w:rPr>
              <w:delText>7.1.1</w:delText>
            </w:r>
            <w:r w:rsidDel="00801592">
              <w:rPr>
                <w:noProof/>
                <w:sz w:val="22"/>
                <w:szCs w:val="22"/>
                <w:lang w:eastAsia="de-CH"/>
              </w:rPr>
              <w:tab/>
            </w:r>
            <w:r w:rsidRPr="00801592" w:rsidDel="00801592">
              <w:rPr>
                <w:rStyle w:val="Hyperlink"/>
                <w:noProof/>
                <w:lang w:eastAsia="de-CH"/>
                <w:rPrChange w:id="257" w:author="Janik Vonrotz" w:date="2016-01-04T17:37:00Z">
                  <w:rPr>
                    <w:rStyle w:val="Hyperlink"/>
                    <w:noProof/>
                    <w:lang w:eastAsia="de-CH"/>
                  </w:rPr>
                </w:rPrChange>
              </w:rPr>
              <w:delText>DNS Caching</w:delText>
            </w:r>
            <w:r w:rsidDel="00801592">
              <w:rPr>
                <w:noProof/>
                <w:webHidden/>
              </w:rPr>
              <w:tab/>
              <w:delText>25</w:delText>
            </w:r>
          </w:del>
        </w:p>
        <w:p w14:paraId="401D789C" w14:textId="5738FE2B" w:rsidR="005D00E3" w:rsidDel="00801592" w:rsidRDefault="005D00E3">
          <w:pPr>
            <w:pStyle w:val="Verzeichnis2"/>
            <w:tabs>
              <w:tab w:val="left" w:pos="880"/>
              <w:tab w:val="right" w:leader="dot" w:pos="9062"/>
            </w:tabs>
            <w:rPr>
              <w:del w:id="258" w:author="Janik Vonrotz" w:date="2016-01-04T17:37:00Z"/>
              <w:noProof/>
              <w:sz w:val="22"/>
              <w:szCs w:val="22"/>
              <w:lang w:eastAsia="de-CH"/>
            </w:rPr>
          </w:pPr>
          <w:del w:id="259" w:author="Janik Vonrotz" w:date="2016-01-04T17:37:00Z">
            <w:r w:rsidRPr="00801592" w:rsidDel="00801592">
              <w:rPr>
                <w:rStyle w:val="Hyperlink"/>
                <w:noProof/>
                <w:rPrChange w:id="260" w:author="Janik Vonrotz" w:date="2016-01-04T17:37:00Z">
                  <w:rPr>
                    <w:rStyle w:val="Hyperlink"/>
                    <w:noProof/>
                  </w:rPr>
                </w:rPrChange>
              </w:rPr>
              <w:delText>7.2</w:delText>
            </w:r>
            <w:r w:rsidDel="00801592">
              <w:rPr>
                <w:noProof/>
                <w:sz w:val="22"/>
                <w:szCs w:val="22"/>
                <w:lang w:eastAsia="de-CH"/>
              </w:rPr>
              <w:tab/>
            </w:r>
            <w:r w:rsidRPr="00801592" w:rsidDel="00801592">
              <w:rPr>
                <w:rStyle w:val="Hyperlink"/>
                <w:noProof/>
                <w:rPrChange w:id="261" w:author="Janik Vonrotz" w:date="2016-01-04T17:37:00Z">
                  <w:rPr>
                    <w:rStyle w:val="Hyperlink"/>
                    <w:noProof/>
                  </w:rPr>
                </w:rPrChange>
              </w:rPr>
              <w:delText>DHCP</w:delText>
            </w:r>
            <w:r w:rsidDel="00801592">
              <w:rPr>
                <w:noProof/>
                <w:webHidden/>
              </w:rPr>
              <w:tab/>
              <w:delText>26</w:delText>
            </w:r>
          </w:del>
        </w:p>
        <w:p w14:paraId="45A8CD91" w14:textId="75AEC7F0" w:rsidR="005D00E3" w:rsidDel="00801592" w:rsidRDefault="005D00E3">
          <w:pPr>
            <w:pStyle w:val="Verzeichnis2"/>
            <w:tabs>
              <w:tab w:val="left" w:pos="880"/>
              <w:tab w:val="right" w:leader="dot" w:pos="9062"/>
            </w:tabs>
            <w:rPr>
              <w:del w:id="262" w:author="Janik Vonrotz" w:date="2016-01-04T17:37:00Z"/>
              <w:noProof/>
              <w:sz w:val="22"/>
              <w:szCs w:val="22"/>
              <w:lang w:eastAsia="de-CH"/>
            </w:rPr>
          </w:pPr>
          <w:del w:id="263" w:author="Janik Vonrotz" w:date="2016-01-04T17:37:00Z">
            <w:r w:rsidRPr="00801592" w:rsidDel="00801592">
              <w:rPr>
                <w:rStyle w:val="Hyperlink"/>
                <w:noProof/>
                <w:rPrChange w:id="264" w:author="Janik Vonrotz" w:date="2016-01-04T17:37:00Z">
                  <w:rPr>
                    <w:rStyle w:val="Hyperlink"/>
                    <w:noProof/>
                  </w:rPr>
                </w:rPrChange>
              </w:rPr>
              <w:delText>7.3</w:delText>
            </w:r>
            <w:r w:rsidDel="00801592">
              <w:rPr>
                <w:noProof/>
                <w:sz w:val="22"/>
                <w:szCs w:val="22"/>
                <w:lang w:eastAsia="de-CH"/>
              </w:rPr>
              <w:tab/>
            </w:r>
            <w:r w:rsidRPr="00801592" w:rsidDel="00801592">
              <w:rPr>
                <w:rStyle w:val="Hyperlink"/>
                <w:noProof/>
                <w:rPrChange w:id="265" w:author="Janik Vonrotz" w:date="2016-01-04T17:37:00Z">
                  <w:rPr>
                    <w:rStyle w:val="Hyperlink"/>
                    <w:noProof/>
                  </w:rPr>
                </w:rPrChange>
              </w:rPr>
              <w:delText>Multicast Routing</w:delText>
            </w:r>
            <w:r w:rsidDel="00801592">
              <w:rPr>
                <w:noProof/>
                <w:webHidden/>
              </w:rPr>
              <w:tab/>
              <w:delText>26</w:delText>
            </w:r>
          </w:del>
        </w:p>
        <w:p w14:paraId="77E305CB" w14:textId="53E48904" w:rsidR="005D00E3" w:rsidDel="00801592" w:rsidRDefault="005D00E3">
          <w:pPr>
            <w:pStyle w:val="Verzeichnis2"/>
            <w:tabs>
              <w:tab w:val="left" w:pos="880"/>
              <w:tab w:val="right" w:leader="dot" w:pos="9062"/>
            </w:tabs>
            <w:rPr>
              <w:del w:id="266" w:author="Janik Vonrotz" w:date="2016-01-04T17:37:00Z"/>
              <w:noProof/>
              <w:sz w:val="22"/>
              <w:szCs w:val="22"/>
              <w:lang w:eastAsia="de-CH"/>
            </w:rPr>
          </w:pPr>
          <w:del w:id="267" w:author="Janik Vonrotz" w:date="2016-01-04T17:37:00Z">
            <w:r w:rsidRPr="00801592" w:rsidDel="00801592">
              <w:rPr>
                <w:rStyle w:val="Hyperlink"/>
                <w:noProof/>
                <w:rPrChange w:id="268" w:author="Janik Vonrotz" w:date="2016-01-04T17:37:00Z">
                  <w:rPr>
                    <w:rStyle w:val="Hyperlink"/>
                    <w:noProof/>
                  </w:rPr>
                </w:rPrChange>
              </w:rPr>
              <w:delText>7.4</w:delText>
            </w:r>
            <w:r w:rsidDel="00801592">
              <w:rPr>
                <w:noProof/>
                <w:sz w:val="22"/>
                <w:szCs w:val="22"/>
                <w:lang w:eastAsia="de-CH"/>
              </w:rPr>
              <w:tab/>
            </w:r>
            <w:r w:rsidRPr="00801592" w:rsidDel="00801592">
              <w:rPr>
                <w:rStyle w:val="Hyperlink"/>
                <w:noProof/>
                <w:rPrChange w:id="269" w:author="Janik Vonrotz" w:date="2016-01-04T17:37:00Z">
                  <w:rPr>
                    <w:rStyle w:val="Hyperlink"/>
                    <w:noProof/>
                  </w:rPr>
                </w:rPrChange>
              </w:rPr>
              <w:delText>NAT und PAT</w:delText>
            </w:r>
            <w:r w:rsidDel="00801592">
              <w:rPr>
                <w:noProof/>
                <w:webHidden/>
              </w:rPr>
              <w:tab/>
              <w:delText>27</w:delText>
            </w:r>
          </w:del>
        </w:p>
        <w:p w14:paraId="5B623FF2" w14:textId="338579BC" w:rsidR="005D00E3" w:rsidDel="00801592" w:rsidRDefault="005D00E3">
          <w:pPr>
            <w:pStyle w:val="Verzeichnis3"/>
            <w:tabs>
              <w:tab w:val="left" w:pos="1100"/>
              <w:tab w:val="right" w:leader="dot" w:pos="9062"/>
            </w:tabs>
            <w:rPr>
              <w:del w:id="270" w:author="Janik Vonrotz" w:date="2016-01-04T17:37:00Z"/>
              <w:noProof/>
              <w:sz w:val="22"/>
              <w:szCs w:val="22"/>
              <w:lang w:eastAsia="de-CH"/>
            </w:rPr>
          </w:pPr>
          <w:del w:id="271" w:author="Janik Vonrotz" w:date="2016-01-04T17:37:00Z">
            <w:r w:rsidRPr="00801592" w:rsidDel="00801592">
              <w:rPr>
                <w:rStyle w:val="Hyperlink"/>
                <w:noProof/>
                <w:rPrChange w:id="272" w:author="Janik Vonrotz" w:date="2016-01-04T17:37:00Z">
                  <w:rPr>
                    <w:rStyle w:val="Hyperlink"/>
                    <w:noProof/>
                  </w:rPr>
                </w:rPrChange>
              </w:rPr>
              <w:delText>7.4.1</w:delText>
            </w:r>
            <w:r w:rsidDel="00801592">
              <w:rPr>
                <w:noProof/>
                <w:sz w:val="22"/>
                <w:szCs w:val="22"/>
                <w:lang w:eastAsia="de-CH"/>
              </w:rPr>
              <w:tab/>
            </w:r>
            <w:r w:rsidRPr="00801592" w:rsidDel="00801592">
              <w:rPr>
                <w:rStyle w:val="Hyperlink"/>
                <w:noProof/>
                <w:rPrChange w:id="273" w:author="Janik Vonrotz" w:date="2016-01-04T17:37:00Z">
                  <w:rPr>
                    <w:rStyle w:val="Hyperlink"/>
                    <w:noProof/>
                  </w:rPr>
                </w:rPrChange>
              </w:rPr>
              <w:delText>STUN</w:delText>
            </w:r>
            <w:r w:rsidDel="00801592">
              <w:rPr>
                <w:noProof/>
                <w:webHidden/>
              </w:rPr>
              <w:tab/>
              <w:delText>27</w:delText>
            </w:r>
          </w:del>
        </w:p>
        <w:p w14:paraId="633C02D9" w14:textId="0D2A3043" w:rsidR="005D00E3" w:rsidDel="00801592" w:rsidRDefault="005D00E3">
          <w:pPr>
            <w:pStyle w:val="Verzeichnis1"/>
            <w:tabs>
              <w:tab w:val="left" w:pos="440"/>
              <w:tab w:val="right" w:leader="dot" w:pos="9062"/>
            </w:tabs>
            <w:rPr>
              <w:del w:id="274" w:author="Janik Vonrotz" w:date="2016-01-04T17:37:00Z"/>
              <w:noProof/>
              <w:sz w:val="22"/>
              <w:szCs w:val="22"/>
              <w:lang w:eastAsia="de-CH"/>
            </w:rPr>
          </w:pPr>
          <w:del w:id="275" w:author="Janik Vonrotz" w:date="2016-01-04T17:37:00Z">
            <w:r w:rsidRPr="00801592" w:rsidDel="00801592">
              <w:rPr>
                <w:rStyle w:val="Hyperlink"/>
                <w:noProof/>
                <w:lang w:val="en-GB"/>
                <w:rPrChange w:id="276" w:author="Janik Vonrotz" w:date="2016-01-04T17:37:00Z">
                  <w:rPr>
                    <w:rStyle w:val="Hyperlink"/>
                    <w:noProof/>
                    <w:lang w:val="en-GB"/>
                  </w:rPr>
                </w:rPrChange>
              </w:rPr>
              <w:delText>8</w:delText>
            </w:r>
            <w:r w:rsidDel="00801592">
              <w:rPr>
                <w:noProof/>
                <w:sz w:val="22"/>
                <w:szCs w:val="22"/>
                <w:lang w:eastAsia="de-CH"/>
              </w:rPr>
              <w:tab/>
            </w:r>
            <w:r w:rsidRPr="00801592" w:rsidDel="00801592">
              <w:rPr>
                <w:rStyle w:val="Hyperlink"/>
                <w:noProof/>
                <w:lang w:val="en-GB"/>
                <w:rPrChange w:id="277" w:author="Janik Vonrotz" w:date="2016-01-04T17:37:00Z">
                  <w:rPr>
                    <w:rStyle w:val="Hyperlink"/>
                    <w:noProof/>
                    <w:lang w:val="en-GB"/>
                  </w:rPr>
                </w:rPrChange>
              </w:rPr>
              <w:delText>Layer 4 – Transportschicht</w:delText>
            </w:r>
            <w:r w:rsidDel="00801592">
              <w:rPr>
                <w:noProof/>
                <w:webHidden/>
              </w:rPr>
              <w:tab/>
              <w:delText>29</w:delText>
            </w:r>
          </w:del>
        </w:p>
        <w:p w14:paraId="10463A2B" w14:textId="33ABAC8E" w:rsidR="005D00E3" w:rsidDel="00801592" w:rsidRDefault="005D00E3">
          <w:pPr>
            <w:pStyle w:val="Verzeichnis2"/>
            <w:tabs>
              <w:tab w:val="left" w:pos="880"/>
              <w:tab w:val="right" w:leader="dot" w:pos="9062"/>
            </w:tabs>
            <w:rPr>
              <w:del w:id="278" w:author="Janik Vonrotz" w:date="2016-01-04T17:37:00Z"/>
              <w:noProof/>
              <w:sz w:val="22"/>
              <w:szCs w:val="22"/>
              <w:lang w:eastAsia="de-CH"/>
            </w:rPr>
          </w:pPr>
          <w:del w:id="279" w:author="Janik Vonrotz" w:date="2016-01-04T17:37:00Z">
            <w:r w:rsidRPr="00801592" w:rsidDel="00801592">
              <w:rPr>
                <w:rStyle w:val="Hyperlink"/>
                <w:noProof/>
                <w:rPrChange w:id="280" w:author="Janik Vonrotz" w:date="2016-01-04T17:37:00Z">
                  <w:rPr>
                    <w:rStyle w:val="Hyperlink"/>
                    <w:noProof/>
                  </w:rPr>
                </w:rPrChange>
              </w:rPr>
              <w:delText>8.1</w:delText>
            </w:r>
            <w:r w:rsidDel="00801592">
              <w:rPr>
                <w:noProof/>
                <w:sz w:val="22"/>
                <w:szCs w:val="22"/>
                <w:lang w:eastAsia="de-CH"/>
              </w:rPr>
              <w:tab/>
            </w:r>
            <w:r w:rsidRPr="00801592" w:rsidDel="00801592">
              <w:rPr>
                <w:rStyle w:val="Hyperlink"/>
                <w:noProof/>
                <w:lang w:val="en-GB"/>
                <w:rPrChange w:id="281" w:author="Janik Vonrotz" w:date="2016-01-04T17:37:00Z">
                  <w:rPr>
                    <w:rStyle w:val="Hyperlink"/>
                    <w:noProof/>
                    <w:lang w:val="en-GB"/>
                  </w:rPr>
                </w:rPrChange>
              </w:rPr>
              <w:delText>Ports und Sockets</w:delText>
            </w:r>
            <w:r w:rsidDel="00801592">
              <w:rPr>
                <w:noProof/>
                <w:webHidden/>
              </w:rPr>
              <w:tab/>
              <w:delText>29</w:delText>
            </w:r>
          </w:del>
        </w:p>
        <w:p w14:paraId="71323658" w14:textId="7E47D1C5" w:rsidR="005D00E3" w:rsidDel="00801592" w:rsidRDefault="005D00E3">
          <w:pPr>
            <w:pStyle w:val="Verzeichnis2"/>
            <w:tabs>
              <w:tab w:val="left" w:pos="880"/>
              <w:tab w:val="right" w:leader="dot" w:pos="9062"/>
            </w:tabs>
            <w:rPr>
              <w:del w:id="282" w:author="Janik Vonrotz" w:date="2016-01-04T17:37:00Z"/>
              <w:noProof/>
              <w:sz w:val="22"/>
              <w:szCs w:val="22"/>
              <w:lang w:eastAsia="de-CH"/>
            </w:rPr>
          </w:pPr>
          <w:del w:id="283" w:author="Janik Vonrotz" w:date="2016-01-04T17:37:00Z">
            <w:r w:rsidRPr="00801592" w:rsidDel="00801592">
              <w:rPr>
                <w:rStyle w:val="Hyperlink"/>
                <w:noProof/>
                <w:rPrChange w:id="284" w:author="Janik Vonrotz" w:date="2016-01-04T17:37:00Z">
                  <w:rPr>
                    <w:rStyle w:val="Hyperlink"/>
                    <w:noProof/>
                  </w:rPr>
                </w:rPrChange>
              </w:rPr>
              <w:delText>8.2</w:delText>
            </w:r>
            <w:r w:rsidDel="00801592">
              <w:rPr>
                <w:noProof/>
                <w:sz w:val="22"/>
                <w:szCs w:val="22"/>
                <w:lang w:eastAsia="de-CH"/>
              </w:rPr>
              <w:tab/>
            </w:r>
            <w:r w:rsidRPr="00801592" w:rsidDel="00801592">
              <w:rPr>
                <w:rStyle w:val="Hyperlink"/>
                <w:noProof/>
                <w:lang w:val="en-GB"/>
                <w:rPrChange w:id="285" w:author="Janik Vonrotz" w:date="2016-01-04T17:37:00Z">
                  <w:rPr>
                    <w:rStyle w:val="Hyperlink"/>
                    <w:noProof/>
                    <w:lang w:val="en-GB"/>
                  </w:rPr>
                </w:rPrChange>
              </w:rPr>
              <w:delText>TCP</w:delText>
            </w:r>
            <w:r w:rsidDel="00801592">
              <w:rPr>
                <w:noProof/>
                <w:webHidden/>
              </w:rPr>
              <w:tab/>
              <w:delText>29</w:delText>
            </w:r>
          </w:del>
        </w:p>
        <w:p w14:paraId="2E5BCD0C" w14:textId="2BAE54C4" w:rsidR="005D00E3" w:rsidDel="00801592" w:rsidRDefault="005D00E3">
          <w:pPr>
            <w:pStyle w:val="Verzeichnis2"/>
            <w:tabs>
              <w:tab w:val="left" w:pos="880"/>
              <w:tab w:val="right" w:leader="dot" w:pos="9062"/>
            </w:tabs>
            <w:rPr>
              <w:del w:id="286" w:author="Janik Vonrotz" w:date="2016-01-04T17:37:00Z"/>
              <w:noProof/>
              <w:sz w:val="22"/>
              <w:szCs w:val="22"/>
              <w:lang w:eastAsia="de-CH"/>
            </w:rPr>
          </w:pPr>
          <w:del w:id="287" w:author="Janik Vonrotz" w:date="2016-01-04T17:37:00Z">
            <w:r w:rsidRPr="00801592" w:rsidDel="00801592">
              <w:rPr>
                <w:rStyle w:val="Hyperlink"/>
                <w:noProof/>
                <w:rPrChange w:id="288" w:author="Janik Vonrotz" w:date="2016-01-04T17:37:00Z">
                  <w:rPr>
                    <w:rStyle w:val="Hyperlink"/>
                    <w:noProof/>
                  </w:rPr>
                </w:rPrChange>
              </w:rPr>
              <w:delText>8.3</w:delText>
            </w:r>
            <w:r w:rsidDel="00801592">
              <w:rPr>
                <w:noProof/>
                <w:sz w:val="22"/>
                <w:szCs w:val="22"/>
                <w:lang w:eastAsia="de-CH"/>
              </w:rPr>
              <w:tab/>
            </w:r>
            <w:r w:rsidRPr="00801592" w:rsidDel="00801592">
              <w:rPr>
                <w:rStyle w:val="Hyperlink"/>
                <w:noProof/>
                <w:lang w:val="en-GB"/>
                <w:rPrChange w:id="289" w:author="Janik Vonrotz" w:date="2016-01-04T17:37:00Z">
                  <w:rPr>
                    <w:rStyle w:val="Hyperlink"/>
                    <w:noProof/>
                    <w:lang w:val="en-GB"/>
                  </w:rPr>
                </w:rPrChange>
              </w:rPr>
              <w:delText>UDP</w:delText>
            </w:r>
            <w:r w:rsidDel="00801592">
              <w:rPr>
                <w:noProof/>
                <w:webHidden/>
              </w:rPr>
              <w:tab/>
              <w:delText>29</w:delText>
            </w:r>
          </w:del>
        </w:p>
        <w:p w14:paraId="12D62199" w14:textId="58AFA436" w:rsidR="005D00E3" w:rsidDel="00801592" w:rsidRDefault="005D00E3">
          <w:pPr>
            <w:pStyle w:val="Verzeichnis2"/>
            <w:tabs>
              <w:tab w:val="left" w:pos="880"/>
              <w:tab w:val="right" w:leader="dot" w:pos="9062"/>
            </w:tabs>
            <w:rPr>
              <w:del w:id="290" w:author="Janik Vonrotz" w:date="2016-01-04T17:37:00Z"/>
              <w:noProof/>
              <w:sz w:val="22"/>
              <w:szCs w:val="22"/>
              <w:lang w:eastAsia="de-CH"/>
            </w:rPr>
          </w:pPr>
          <w:del w:id="291" w:author="Janik Vonrotz" w:date="2016-01-04T17:37:00Z">
            <w:r w:rsidRPr="00801592" w:rsidDel="00801592">
              <w:rPr>
                <w:rStyle w:val="Hyperlink"/>
                <w:noProof/>
                <w:rPrChange w:id="292" w:author="Janik Vonrotz" w:date="2016-01-04T17:37:00Z">
                  <w:rPr>
                    <w:rStyle w:val="Hyperlink"/>
                    <w:noProof/>
                  </w:rPr>
                </w:rPrChange>
              </w:rPr>
              <w:delText>8.4</w:delText>
            </w:r>
            <w:r w:rsidDel="00801592">
              <w:rPr>
                <w:noProof/>
                <w:sz w:val="22"/>
                <w:szCs w:val="22"/>
                <w:lang w:eastAsia="de-CH"/>
              </w:rPr>
              <w:tab/>
            </w:r>
            <w:r w:rsidRPr="00801592" w:rsidDel="00801592">
              <w:rPr>
                <w:rStyle w:val="Hyperlink"/>
                <w:noProof/>
                <w:lang w:val="en-GB"/>
                <w:rPrChange w:id="293" w:author="Janik Vonrotz" w:date="2016-01-04T17:37:00Z">
                  <w:rPr>
                    <w:rStyle w:val="Hyperlink"/>
                    <w:noProof/>
                    <w:lang w:val="en-GB"/>
                  </w:rPr>
                </w:rPrChange>
              </w:rPr>
              <w:delText>Firewall</w:delText>
            </w:r>
            <w:r w:rsidDel="00801592">
              <w:rPr>
                <w:noProof/>
                <w:webHidden/>
              </w:rPr>
              <w:tab/>
              <w:delText>31</w:delText>
            </w:r>
          </w:del>
        </w:p>
        <w:p w14:paraId="3BD3B510" w14:textId="6891131F" w:rsidR="005D00E3" w:rsidDel="00801592" w:rsidRDefault="005D00E3">
          <w:pPr>
            <w:pStyle w:val="Verzeichnis3"/>
            <w:tabs>
              <w:tab w:val="left" w:pos="1100"/>
              <w:tab w:val="right" w:leader="dot" w:pos="9062"/>
            </w:tabs>
            <w:rPr>
              <w:del w:id="294" w:author="Janik Vonrotz" w:date="2016-01-04T17:37:00Z"/>
              <w:noProof/>
              <w:sz w:val="22"/>
              <w:szCs w:val="22"/>
              <w:lang w:eastAsia="de-CH"/>
            </w:rPr>
          </w:pPr>
          <w:del w:id="295" w:author="Janik Vonrotz" w:date="2016-01-04T17:37:00Z">
            <w:r w:rsidRPr="00801592" w:rsidDel="00801592">
              <w:rPr>
                <w:rStyle w:val="Hyperlink"/>
                <w:noProof/>
                <w:rPrChange w:id="296" w:author="Janik Vonrotz" w:date="2016-01-04T17:37:00Z">
                  <w:rPr>
                    <w:rStyle w:val="Hyperlink"/>
                    <w:noProof/>
                  </w:rPr>
                </w:rPrChange>
              </w:rPr>
              <w:delText>8.4.1</w:delText>
            </w:r>
            <w:r w:rsidDel="00801592">
              <w:rPr>
                <w:noProof/>
                <w:sz w:val="22"/>
                <w:szCs w:val="22"/>
                <w:lang w:eastAsia="de-CH"/>
              </w:rPr>
              <w:tab/>
            </w:r>
            <w:r w:rsidRPr="00801592" w:rsidDel="00801592">
              <w:rPr>
                <w:rStyle w:val="Hyperlink"/>
                <w:noProof/>
                <w:rPrChange w:id="297" w:author="Janik Vonrotz" w:date="2016-01-04T17:37:00Z">
                  <w:rPr>
                    <w:rStyle w:val="Hyperlink"/>
                    <w:noProof/>
                  </w:rPr>
                </w:rPrChange>
              </w:rPr>
              <w:delText>Unterschied zwischen Router und Firewall</w:delText>
            </w:r>
            <w:r w:rsidDel="00801592">
              <w:rPr>
                <w:noProof/>
                <w:webHidden/>
              </w:rPr>
              <w:tab/>
              <w:delText>31</w:delText>
            </w:r>
          </w:del>
        </w:p>
        <w:p w14:paraId="43D5EF6B" w14:textId="5ECA57EA" w:rsidR="005D00E3" w:rsidDel="00801592" w:rsidRDefault="005D00E3">
          <w:pPr>
            <w:pStyle w:val="Verzeichnis1"/>
            <w:tabs>
              <w:tab w:val="left" w:pos="440"/>
              <w:tab w:val="right" w:leader="dot" w:pos="9062"/>
            </w:tabs>
            <w:rPr>
              <w:del w:id="298" w:author="Janik Vonrotz" w:date="2016-01-04T17:37:00Z"/>
              <w:noProof/>
              <w:sz w:val="22"/>
              <w:szCs w:val="22"/>
              <w:lang w:eastAsia="de-CH"/>
            </w:rPr>
          </w:pPr>
          <w:del w:id="299" w:author="Janik Vonrotz" w:date="2016-01-04T17:37:00Z">
            <w:r w:rsidRPr="00801592" w:rsidDel="00801592">
              <w:rPr>
                <w:rStyle w:val="Hyperlink"/>
                <w:noProof/>
                <w:rPrChange w:id="300" w:author="Janik Vonrotz" w:date="2016-01-04T17:37:00Z">
                  <w:rPr>
                    <w:rStyle w:val="Hyperlink"/>
                    <w:noProof/>
                  </w:rPr>
                </w:rPrChange>
              </w:rPr>
              <w:delText>9</w:delText>
            </w:r>
            <w:r w:rsidDel="00801592">
              <w:rPr>
                <w:noProof/>
                <w:sz w:val="22"/>
                <w:szCs w:val="22"/>
                <w:lang w:eastAsia="de-CH"/>
              </w:rPr>
              <w:tab/>
            </w:r>
            <w:r w:rsidRPr="00801592" w:rsidDel="00801592">
              <w:rPr>
                <w:rStyle w:val="Hyperlink"/>
                <w:noProof/>
                <w:lang w:val="en-GB"/>
                <w:rPrChange w:id="301" w:author="Janik Vonrotz" w:date="2016-01-04T17:37:00Z">
                  <w:rPr>
                    <w:rStyle w:val="Hyperlink"/>
                    <w:noProof/>
                    <w:lang w:val="en-GB"/>
                  </w:rPr>
                </w:rPrChange>
              </w:rPr>
              <w:delText>VLAN-Konzepte</w:delText>
            </w:r>
            <w:r w:rsidDel="00801592">
              <w:rPr>
                <w:noProof/>
                <w:webHidden/>
              </w:rPr>
              <w:tab/>
              <w:delText>31</w:delText>
            </w:r>
          </w:del>
        </w:p>
        <w:p w14:paraId="014EB617" w14:textId="258278B1" w:rsidR="005D00E3" w:rsidDel="00801592" w:rsidRDefault="005D00E3">
          <w:pPr>
            <w:pStyle w:val="Verzeichnis1"/>
            <w:tabs>
              <w:tab w:val="left" w:pos="440"/>
              <w:tab w:val="right" w:leader="dot" w:pos="9062"/>
            </w:tabs>
            <w:rPr>
              <w:del w:id="302" w:author="Janik Vonrotz" w:date="2016-01-04T17:37:00Z"/>
              <w:noProof/>
              <w:sz w:val="22"/>
              <w:szCs w:val="22"/>
              <w:lang w:eastAsia="de-CH"/>
            </w:rPr>
          </w:pPr>
          <w:del w:id="303" w:author="Janik Vonrotz" w:date="2016-01-04T17:37:00Z">
            <w:r w:rsidRPr="00801592" w:rsidDel="00801592">
              <w:rPr>
                <w:rStyle w:val="Hyperlink"/>
                <w:noProof/>
                <w:rPrChange w:id="304" w:author="Janik Vonrotz" w:date="2016-01-04T17:37:00Z">
                  <w:rPr>
                    <w:rStyle w:val="Hyperlink"/>
                    <w:noProof/>
                  </w:rPr>
                </w:rPrChange>
              </w:rPr>
              <w:delText>10</w:delText>
            </w:r>
            <w:r w:rsidDel="00801592">
              <w:rPr>
                <w:noProof/>
                <w:sz w:val="22"/>
                <w:szCs w:val="22"/>
                <w:lang w:eastAsia="de-CH"/>
              </w:rPr>
              <w:tab/>
            </w:r>
            <w:r w:rsidRPr="00801592" w:rsidDel="00801592">
              <w:rPr>
                <w:rStyle w:val="Hyperlink"/>
                <w:noProof/>
                <w:rPrChange w:id="305" w:author="Janik Vonrotz" w:date="2016-01-04T17:37:00Z">
                  <w:rPr>
                    <w:rStyle w:val="Hyperlink"/>
                    <w:noProof/>
                  </w:rPr>
                </w:rPrChange>
              </w:rPr>
              <w:delText>VPN-Konzepte</w:delText>
            </w:r>
            <w:r w:rsidDel="00801592">
              <w:rPr>
                <w:noProof/>
                <w:webHidden/>
              </w:rPr>
              <w:tab/>
              <w:delText>32</w:delText>
            </w:r>
          </w:del>
        </w:p>
        <w:p w14:paraId="43AC3824" w14:textId="27B03241" w:rsidR="005D00E3" w:rsidDel="00801592" w:rsidRDefault="005D00E3">
          <w:pPr>
            <w:pStyle w:val="Verzeichnis2"/>
            <w:tabs>
              <w:tab w:val="left" w:pos="880"/>
              <w:tab w:val="right" w:leader="dot" w:pos="9062"/>
            </w:tabs>
            <w:rPr>
              <w:del w:id="306" w:author="Janik Vonrotz" w:date="2016-01-04T17:37:00Z"/>
              <w:noProof/>
              <w:sz w:val="22"/>
              <w:szCs w:val="22"/>
              <w:lang w:eastAsia="de-CH"/>
            </w:rPr>
          </w:pPr>
          <w:del w:id="307" w:author="Janik Vonrotz" w:date="2016-01-04T17:37:00Z">
            <w:r w:rsidRPr="00801592" w:rsidDel="00801592">
              <w:rPr>
                <w:rStyle w:val="Hyperlink"/>
                <w:noProof/>
                <w:rPrChange w:id="308" w:author="Janik Vonrotz" w:date="2016-01-04T17:37:00Z">
                  <w:rPr>
                    <w:rStyle w:val="Hyperlink"/>
                    <w:noProof/>
                  </w:rPr>
                </w:rPrChange>
              </w:rPr>
              <w:delText>10.1</w:delText>
            </w:r>
            <w:r w:rsidDel="00801592">
              <w:rPr>
                <w:noProof/>
                <w:sz w:val="22"/>
                <w:szCs w:val="22"/>
                <w:lang w:eastAsia="de-CH"/>
              </w:rPr>
              <w:tab/>
            </w:r>
            <w:r w:rsidRPr="00801592" w:rsidDel="00801592">
              <w:rPr>
                <w:rStyle w:val="Hyperlink"/>
                <w:noProof/>
                <w:lang w:val="en-GB"/>
                <w:rPrChange w:id="309" w:author="Janik Vonrotz" w:date="2016-01-04T17:37:00Z">
                  <w:rPr>
                    <w:rStyle w:val="Hyperlink"/>
                    <w:noProof/>
                    <w:lang w:val="en-GB"/>
                  </w:rPr>
                </w:rPrChange>
              </w:rPr>
              <w:delText>Split Tunnels</w:delText>
            </w:r>
            <w:r w:rsidDel="00801592">
              <w:rPr>
                <w:noProof/>
                <w:webHidden/>
              </w:rPr>
              <w:tab/>
              <w:delText>32</w:delText>
            </w:r>
          </w:del>
        </w:p>
        <w:p w14:paraId="40F2A83A" w14:textId="05B4C3FD" w:rsidR="005D00E3" w:rsidDel="00801592" w:rsidRDefault="005D00E3">
          <w:pPr>
            <w:pStyle w:val="Verzeichnis2"/>
            <w:tabs>
              <w:tab w:val="left" w:pos="880"/>
              <w:tab w:val="right" w:leader="dot" w:pos="9062"/>
            </w:tabs>
            <w:rPr>
              <w:del w:id="310" w:author="Janik Vonrotz" w:date="2016-01-04T17:37:00Z"/>
              <w:noProof/>
              <w:sz w:val="22"/>
              <w:szCs w:val="22"/>
              <w:lang w:eastAsia="de-CH"/>
            </w:rPr>
          </w:pPr>
          <w:del w:id="311" w:author="Janik Vonrotz" w:date="2016-01-04T17:37:00Z">
            <w:r w:rsidRPr="00801592" w:rsidDel="00801592">
              <w:rPr>
                <w:rStyle w:val="Hyperlink"/>
                <w:noProof/>
                <w:rPrChange w:id="312" w:author="Janik Vonrotz" w:date="2016-01-04T17:37:00Z">
                  <w:rPr>
                    <w:rStyle w:val="Hyperlink"/>
                    <w:noProof/>
                  </w:rPr>
                </w:rPrChange>
              </w:rPr>
              <w:delText>10.2</w:delText>
            </w:r>
            <w:r w:rsidDel="00801592">
              <w:rPr>
                <w:noProof/>
                <w:sz w:val="22"/>
                <w:szCs w:val="22"/>
                <w:lang w:eastAsia="de-CH"/>
              </w:rPr>
              <w:tab/>
            </w:r>
            <w:r w:rsidRPr="00801592" w:rsidDel="00801592">
              <w:rPr>
                <w:rStyle w:val="Hyperlink"/>
                <w:noProof/>
                <w:lang w:val="de-DE"/>
                <w:rPrChange w:id="313" w:author="Janik Vonrotz" w:date="2016-01-04T17:37:00Z">
                  <w:rPr>
                    <w:rStyle w:val="Hyperlink"/>
                    <w:noProof/>
                    <w:lang w:val="de-DE"/>
                  </w:rPr>
                </w:rPrChange>
              </w:rPr>
              <w:delText>Verschlüsselung</w:delText>
            </w:r>
            <w:r w:rsidDel="00801592">
              <w:rPr>
                <w:noProof/>
                <w:webHidden/>
              </w:rPr>
              <w:tab/>
              <w:delText>32</w:delText>
            </w:r>
          </w:del>
        </w:p>
        <w:p w14:paraId="382C94A2" w14:textId="621B0D56" w:rsidR="005D00E3" w:rsidDel="00801592" w:rsidRDefault="005D00E3">
          <w:pPr>
            <w:pStyle w:val="Verzeichnis2"/>
            <w:tabs>
              <w:tab w:val="left" w:pos="880"/>
              <w:tab w:val="right" w:leader="dot" w:pos="9062"/>
            </w:tabs>
            <w:rPr>
              <w:del w:id="314" w:author="Janik Vonrotz" w:date="2016-01-04T17:37:00Z"/>
              <w:noProof/>
              <w:sz w:val="22"/>
              <w:szCs w:val="22"/>
              <w:lang w:eastAsia="de-CH"/>
            </w:rPr>
          </w:pPr>
          <w:del w:id="315" w:author="Janik Vonrotz" w:date="2016-01-04T17:37:00Z">
            <w:r w:rsidRPr="00801592" w:rsidDel="00801592">
              <w:rPr>
                <w:rStyle w:val="Hyperlink"/>
                <w:noProof/>
                <w:rPrChange w:id="316" w:author="Janik Vonrotz" w:date="2016-01-04T17:37:00Z">
                  <w:rPr>
                    <w:rStyle w:val="Hyperlink"/>
                    <w:noProof/>
                  </w:rPr>
                </w:rPrChange>
              </w:rPr>
              <w:delText>10.3</w:delText>
            </w:r>
            <w:r w:rsidDel="00801592">
              <w:rPr>
                <w:noProof/>
                <w:sz w:val="22"/>
                <w:szCs w:val="22"/>
                <w:lang w:eastAsia="de-CH"/>
              </w:rPr>
              <w:tab/>
            </w:r>
            <w:r w:rsidRPr="00801592" w:rsidDel="00801592">
              <w:rPr>
                <w:rStyle w:val="Hyperlink"/>
                <w:noProof/>
                <w:lang w:val="de-DE"/>
                <w:rPrChange w:id="317" w:author="Janik Vonrotz" w:date="2016-01-04T17:37:00Z">
                  <w:rPr>
                    <w:rStyle w:val="Hyperlink"/>
                    <w:noProof/>
                    <w:lang w:val="de-DE"/>
                  </w:rPr>
                </w:rPrChange>
              </w:rPr>
              <w:delText>IPSec</w:delText>
            </w:r>
            <w:r w:rsidDel="00801592">
              <w:rPr>
                <w:noProof/>
                <w:webHidden/>
              </w:rPr>
              <w:tab/>
              <w:delText>33</w:delText>
            </w:r>
          </w:del>
        </w:p>
        <w:p w14:paraId="214EE358" w14:textId="11A751F7" w:rsidR="005D00E3" w:rsidDel="00801592" w:rsidRDefault="005D00E3">
          <w:pPr>
            <w:pStyle w:val="Verzeichnis1"/>
            <w:tabs>
              <w:tab w:val="left" w:pos="440"/>
              <w:tab w:val="right" w:leader="dot" w:pos="9062"/>
            </w:tabs>
            <w:rPr>
              <w:del w:id="318" w:author="Janik Vonrotz" w:date="2016-01-04T17:37:00Z"/>
              <w:noProof/>
              <w:sz w:val="22"/>
              <w:szCs w:val="22"/>
              <w:lang w:eastAsia="de-CH"/>
            </w:rPr>
          </w:pPr>
          <w:del w:id="319" w:author="Janik Vonrotz" w:date="2016-01-04T17:37:00Z">
            <w:r w:rsidRPr="00801592" w:rsidDel="00801592">
              <w:rPr>
                <w:rStyle w:val="Hyperlink"/>
                <w:noProof/>
                <w:lang w:val="de-DE"/>
                <w:rPrChange w:id="320" w:author="Janik Vonrotz" w:date="2016-01-04T17:37:00Z">
                  <w:rPr>
                    <w:rStyle w:val="Hyperlink"/>
                    <w:noProof/>
                    <w:lang w:val="de-DE"/>
                  </w:rPr>
                </w:rPrChange>
              </w:rPr>
              <w:delText>11</w:delText>
            </w:r>
            <w:r w:rsidDel="00801592">
              <w:rPr>
                <w:noProof/>
                <w:sz w:val="22"/>
                <w:szCs w:val="22"/>
                <w:lang w:eastAsia="de-CH"/>
              </w:rPr>
              <w:tab/>
            </w:r>
            <w:r w:rsidRPr="00801592" w:rsidDel="00801592">
              <w:rPr>
                <w:rStyle w:val="Hyperlink"/>
                <w:noProof/>
                <w:lang w:val="de-DE"/>
                <w:rPrChange w:id="321" w:author="Janik Vonrotz" w:date="2016-01-04T17:37:00Z">
                  <w:rPr>
                    <w:rStyle w:val="Hyperlink"/>
                    <w:noProof/>
                    <w:lang w:val="de-DE"/>
                  </w:rPr>
                </w:rPrChange>
              </w:rPr>
              <w:delText>WLAN, Funknetze, VoIP</w:delText>
            </w:r>
            <w:r w:rsidDel="00801592">
              <w:rPr>
                <w:noProof/>
                <w:webHidden/>
              </w:rPr>
              <w:tab/>
              <w:delText>35</w:delText>
            </w:r>
          </w:del>
        </w:p>
        <w:p w14:paraId="6A746E4C" w14:textId="616E31DC" w:rsidR="005D00E3" w:rsidDel="00801592" w:rsidRDefault="005D00E3">
          <w:pPr>
            <w:pStyle w:val="Verzeichnis1"/>
            <w:tabs>
              <w:tab w:val="left" w:pos="440"/>
              <w:tab w:val="right" w:leader="dot" w:pos="9062"/>
            </w:tabs>
            <w:rPr>
              <w:del w:id="322" w:author="Janik Vonrotz" w:date="2016-01-04T17:37:00Z"/>
              <w:noProof/>
              <w:sz w:val="22"/>
              <w:szCs w:val="22"/>
              <w:lang w:eastAsia="de-CH"/>
            </w:rPr>
          </w:pPr>
          <w:del w:id="323" w:author="Janik Vonrotz" w:date="2016-01-04T17:37:00Z">
            <w:r w:rsidRPr="00801592" w:rsidDel="00801592">
              <w:rPr>
                <w:rStyle w:val="Hyperlink"/>
                <w:noProof/>
                <w:lang w:val="de-DE"/>
                <w:rPrChange w:id="324" w:author="Janik Vonrotz" w:date="2016-01-04T17:37:00Z">
                  <w:rPr>
                    <w:rStyle w:val="Hyperlink"/>
                    <w:noProof/>
                    <w:lang w:val="de-DE"/>
                  </w:rPr>
                </w:rPrChange>
              </w:rPr>
              <w:delText>12</w:delText>
            </w:r>
            <w:r w:rsidDel="00801592">
              <w:rPr>
                <w:noProof/>
                <w:sz w:val="22"/>
                <w:szCs w:val="22"/>
                <w:lang w:eastAsia="de-CH"/>
              </w:rPr>
              <w:tab/>
            </w:r>
            <w:r w:rsidRPr="00801592" w:rsidDel="00801592">
              <w:rPr>
                <w:rStyle w:val="Hyperlink"/>
                <w:noProof/>
                <w:lang w:val="de-DE"/>
                <w:rPrChange w:id="325" w:author="Janik Vonrotz" w:date="2016-01-04T17:37:00Z">
                  <w:rPr>
                    <w:rStyle w:val="Hyperlink"/>
                    <w:noProof/>
                    <w:lang w:val="de-DE"/>
                  </w:rPr>
                </w:rPrChange>
              </w:rPr>
              <w:delText>Szenarien von Netzzugängen</w:delText>
            </w:r>
            <w:r w:rsidDel="00801592">
              <w:rPr>
                <w:noProof/>
                <w:webHidden/>
              </w:rPr>
              <w:tab/>
              <w:delText>35</w:delText>
            </w:r>
          </w:del>
        </w:p>
        <w:p w14:paraId="0FB856D1" w14:textId="7C566960" w:rsidR="005D00E3" w:rsidDel="00801592" w:rsidRDefault="005D00E3">
          <w:pPr>
            <w:pStyle w:val="Verzeichnis1"/>
            <w:tabs>
              <w:tab w:val="left" w:pos="440"/>
              <w:tab w:val="right" w:leader="dot" w:pos="9062"/>
            </w:tabs>
            <w:rPr>
              <w:del w:id="326" w:author="Janik Vonrotz" w:date="2016-01-04T17:37:00Z"/>
              <w:noProof/>
              <w:sz w:val="22"/>
              <w:szCs w:val="22"/>
              <w:lang w:eastAsia="de-CH"/>
            </w:rPr>
          </w:pPr>
          <w:del w:id="327" w:author="Janik Vonrotz" w:date="2016-01-04T17:37:00Z">
            <w:r w:rsidRPr="00801592" w:rsidDel="00801592">
              <w:rPr>
                <w:rStyle w:val="Hyperlink"/>
                <w:noProof/>
                <w:lang w:val="de-DE"/>
                <w:rPrChange w:id="328" w:author="Janik Vonrotz" w:date="2016-01-04T17:37:00Z">
                  <w:rPr>
                    <w:rStyle w:val="Hyperlink"/>
                    <w:noProof/>
                    <w:lang w:val="de-DE"/>
                  </w:rPr>
                </w:rPrChange>
              </w:rPr>
              <w:delText>13</w:delText>
            </w:r>
            <w:r w:rsidDel="00801592">
              <w:rPr>
                <w:noProof/>
                <w:sz w:val="22"/>
                <w:szCs w:val="22"/>
                <w:lang w:eastAsia="de-CH"/>
              </w:rPr>
              <w:tab/>
            </w:r>
            <w:r w:rsidRPr="00801592" w:rsidDel="00801592">
              <w:rPr>
                <w:rStyle w:val="Hyperlink"/>
                <w:noProof/>
                <w:lang w:val="de-DE"/>
                <w:rPrChange w:id="329" w:author="Janik Vonrotz" w:date="2016-01-04T17:37:00Z">
                  <w:rPr>
                    <w:rStyle w:val="Hyperlink"/>
                    <w:noProof/>
                    <w:lang w:val="de-DE"/>
                  </w:rPr>
                </w:rPrChange>
              </w:rPr>
              <w:delText>IPv6</w:delText>
            </w:r>
            <w:r w:rsidDel="00801592">
              <w:rPr>
                <w:noProof/>
                <w:webHidden/>
              </w:rPr>
              <w:tab/>
              <w:delText>36</w:delText>
            </w:r>
          </w:del>
        </w:p>
        <w:p w14:paraId="2DE75769" w14:textId="7D9C72CE" w:rsidR="005D00E3" w:rsidDel="00801592" w:rsidRDefault="005D00E3">
          <w:pPr>
            <w:pStyle w:val="Verzeichnis2"/>
            <w:tabs>
              <w:tab w:val="left" w:pos="880"/>
              <w:tab w:val="right" w:leader="dot" w:pos="9062"/>
            </w:tabs>
            <w:rPr>
              <w:del w:id="330" w:author="Janik Vonrotz" w:date="2016-01-04T17:37:00Z"/>
              <w:noProof/>
              <w:sz w:val="22"/>
              <w:szCs w:val="22"/>
              <w:lang w:eastAsia="de-CH"/>
            </w:rPr>
          </w:pPr>
          <w:del w:id="331" w:author="Janik Vonrotz" w:date="2016-01-04T17:37:00Z">
            <w:r w:rsidRPr="00801592" w:rsidDel="00801592">
              <w:rPr>
                <w:rStyle w:val="Hyperlink"/>
                <w:noProof/>
                <w:rPrChange w:id="332" w:author="Janik Vonrotz" w:date="2016-01-04T17:37:00Z">
                  <w:rPr>
                    <w:rStyle w:val="Hyperlink"/>
                    <w:noProof/>
                  </w:rPr>
                </w:rPrChange>
              </w:rPr>
              <w:delText>13.1</w:delText>
            </w:r>
            <w:r w:rsidDel="00801592">
              <w:rPr>
                <w:noProof/>
                <w:sz w:val="22"/>
                <w:szCs w:val="22"/>
                <w:lang w:eastAsia="de-CH"/>
              </w:rPr>
              <w:tab/>
            </w:r>
            <w:r w:rsidRPr="00801592" w:rsidDel="00801592">
              <w:rPr>
                <w:rStyle w:val="Hyperlink"/>
                <w:noProof/>
                <w:lang w:val="de-DE"/>
                <w:rPrChange w:id="333" w:author="Janik Vonrotz" w:date="2016-01-04T17:37:00Z">
                  <w:rPr>
                    <w:rStyle w:val="Hyperlink"/>
                    <w:noProof/>
                    <w:lang w:val="de-DE"/>
                  </w:rPr>
                </w:rPrChange>
              </w:rPr>
              <w:delText>weitere Ipv6 Protokolle</w:delText>
            </w:r>
            <w:r w:rsidDel="00801592">
              <w:rPr>
                <w:noProof/>
                <w:webHidden/>
              </w:rPr>
              <w:tab/>
              <w:delText>38</w:delText>
            </w:r>
          </w:del>
        </w:p>
        <w:p w14:paraId="1F111590" w14:textId="19DEA47B" w:rsidR="005D00E3" w:rsidDel="00801592" w:rsidRDefault="005D00E3">
          <w:pPr>
            <w:pStyle w:val="Verzeichnis2"/>
            <w:tabs>
              <w:tab w:val="left" w:pos="880"/>
              <w:tab w:val="right" w:leader="dot" w:pos="9062"/>
            </w:tabs>
            <w:rPr>
              <w:del w:id="334" w:author="Janik Vonrotz" w:date="2016-01-04T17:37:00Z"/>
              <w:noProof/>
              <w:sz w:val="22"/>
              <w:szCs w:val="22"/>
              <w:lang w:eastAsia="de-CH"/>
            </w:rPr>
          </w:pPr>
          <w:del w:id="335" w:author="Janik Vonrotz" w:date="2016-01-04T17:37:00Z">
            <w:r w:rsidRPr="00801592" w:rsidDel="00801592">
              <w:rPr>
                <w:rStyle w:val="Hyperlink"/>
                <w:noProof/>
                <w:rPrChange w:id="336" w:author="Janik Vonrotz" w:date="2016-01-04T17:37:00Z">
                  <w:rPr>
                    <w:rStyle w:val="Hyperlink"/>
                    <w:noProof/>
                  </w:rPr>
                </w:rPrChange>
              </w:rPr>
              <w:delText>13.2</w:delText>
            </w:r>
            <w:r w:rsidDel="00801592">
              <w:rPr>
                <w:noProof/>
                <w:sz w:val="22"/>
                <w:szCs w:val="22"/>
                <w:lang w:eastAsia="de-CH"/>
              </w:rPr>
              <w:tab/>
            </w:r>
            <w:r w:rsidRPr="00801592" w:rsidDel="00801592">
              <w:rPr>
                <w:rStyle w:val="Hyperlink"/>
                <w:noProof/>
                <w:lang w:val="de-DE"/>
                <w:rPrChange w:id="337" w:author="Janik Vonrotz" w:date="2016-01-04T17:37:00Z">
                  <w:rPr>
                    <w:rStyle w:val="Hyperlink"/>
                    <w:noProof/>
                    <w:lang w:val="de-DE"/>
                  </w:rPr>
                </w:rPrChange>
              </w:rPr>
              <w:delText>Ipv4 to Ipv6 und umgekehrt</w:delText>
            </w:r>
            <w:r w:rsidDel="00801592">
              <w:rPr>
                <w:noProof/>
                <w:webHidden/>
              </w:rPr>
              <w:tab/>
              <w:delText>39</w:delText>
            </w:r>
          </w:del>
        </w:p>
        <w:p w14:paraId="6D74F48D" w14:textId="7A6E8AC7" w:rsidR="005D00E3" w:rsidDel="00801592" w:rsidRDefault="005D00E3">
          <w:pPr>
            <w:pStyle w:val="Verzeichnis1"/>
            <w:tabs>
              <w:tab w:val="left" w:pos="440"/>
              <w:tab w:val="right" w:leader="dot" w:pos="9062"/>
            </w:tabs>
            <w:rPr>
              <w:del w:id="338" w:author="Janik Vonrotz" w:date="2016-01-04T17:37:00Z"/>
              <w:noProof/>
              <w:sz w:val="22"/>
              <w:szCs w:val="22"/>
              <w:lang w:eastAsia="de-CH"/>
            </w:rPr>
          </w:pPr>
          <w:del w:id="339" w:author="Janik Vonrotz" w:date="2016-01-04T17:37:00Z">
            <w:r w:rsidRPr="00801592" w:rsidDel="00801592">
              <w:rPr>
                <w:rStyle w:val="Hyperlink"/>
                <w:noProof/>
                <w:lang w:val="de-DE"/>
                <w:rPrChange w:id="340" w:author="Janik Vonrotz" w:date="2016-01-04T17:37:00Z">
                  <w:rPr>
                    <w:rStyle w:val="Hyperlink"/>
                    <w:noProof/>
                    <w:lang w:val="de-DE"/>
                  </w:rPr>
                </w:rPrChange>
              </w:rPr>
              <w:delText>14</w:delText>
            </w:r>
            <w:r w:rsidDel="00801592">
              <w:rPr>
                <w:noProof/>
                <w:sz w:val="22"/>
                <w:szCs w:val="22"/>
                <w:lang w:eastAsia="de-CH"/>
              </w:rPr>
              <w:tab/>
            </w:r>
            <w:r w:rsidRPr="00801592" w:rsidDel="00801592">
              <w:rPr>
                <w:rStyle w:val="Hyperlink"/>
                <w:noProof/>
                <w:lang w:val="de-DE"/>
                <w:rPrChange w:id="341" w:author="Janik Vonrotz" w:date="2016-01-04T17:37:00Z">
                  <w:rPr>
                    <w:rStyle w:val="Hyperlink"/>
                    <w:noProof/>
                    <w:lang w:val="de-DE"/>
                  </w:rPr>
                </w:rPrChange>
              </w:rPr>
              <w:delText>Verzeichnisse</w:delText>
            </w:r>
            <w:r w:rsidDel="00801592">
              <w:rPr>
                <w:noProof/>
                <w:webHidden/>
              </w:rPr>
              <w:tab/>
              <w:delText>42</w:delText>
            </w:r>
          </w:del>
        </w:p>
        <w:p w14:paraId="3AD6AAC0" w14:textId="4C972B13" w:rsidR="005D00E3" w:rsidDel="00801592" w:rsidRDefault="005D00E3">
          <w:pPr>
            <w:pStyle w:val="Verzeichnis2"/>
            <w:tabs>
              <w:tab w:val="left" w:pos="880"/>
              <w:tab w:val="right" w:leader="dot" w:pos="9062"/>
            </w:tabs>
            <w:rPr>
              <w:del w:id="342" w:author="Janik Vonrotz" w:date="2016-01-04T17:37:00Z"/>
              <w:noProof/>
              <w:sz w:val="22"/>
              <w:szCs w:val="22"/>
              <w:lang w:eastAsia="de-CH"/>
            </w:rPr>
          </w:pPr>
          <w:del w:id="343" w:author="Janik Vonrotz" w:date="2016-01-04T17:37:00Z">
            <w:r w:rsidRPr="00801592" w:rsidDel="00801592">
              <w:rPr>
                <w:rStyle w:val="Hyperlink"/>
                <w:noProof/>
                <w:rPrChange w:id="344" w:author="Janik Vonrotz" w:date="2016-01-04T17:37:00Z">
                  <w:rPr>
                    <w:rStyle w:val="Hyperlink"/>
                    <w:noProof/>
                  </w:rPr>
                </w:rPrChange>
              </w:rPr>
              <w:delText>14.1</w:delText>
            </w:r>
            <w:r w:rsidDel="00801592">
              <w:rPr>
                <w:noProof/>
                <w:sz w:val="22"/>
                <w:szCs w:val="22"/>
                <w:lang w:eastAsia="de-CH"/>
              </w:rPr>
              <w:tab/>
            </w:r>
            <w:r w:rsidRPr="00801592" w:rsidDel="00801592">
              <w:rPr>
                <w:rStyle w:val="Hyperlink"/>
                <w:noProof/>
                <w:lang w:val="de-DE"/>
                <w:rPrChange w:id="345" w:author="Janik Vonrotz" w:date="2016-01-04T17:37:00Z">
                  <w:rPr>
                    <w:rStyle w:val="Hyperlink"/>
                    <w:noProof/>
                    <w:lang w:val="de-DE"/>
                  </w:rPr>
                </w:rPrChange>
              </w:rPr>
              <w:delText>Pro</w:delText>
            </w:r>
            <w:r w:rsidRPr="00801592" w:rsidDel="00801592">
              <w:rPr>
                <w:rStyle w:val="Hyperlink"/>
                <w:noProof/>
                <w:lang w:val="de-DE"/>
                <w:rPrChange w:id="346" w:author="Janik Vonrotz" w:date="2016-01-04T17:37:00Z">
                  <w:rPr>
                    <w:rStyle w:val="Hyperlink"/>
                    <w:noProof/>
                    <w:lang w:val="de-DE"/>
                  </w:rPr>
                </w:rPrChange>
              </w:rPr>
              <w:delText>t</w:delText>
            </w:r>
            <w:r w:rsidRPr="00801592" w:rsidDel="00801592">
              <w:rPr>
                <w:rStyle w:val="Hyperlink"/>
                <w:noProof/>
                <w:lang w:val="de-DE"/>
                <w:rPrChange w:id="347" w:author="Janik Vonrotz" w:date="2016-01-04T17:37:00Z">
                  <w:rPr>
                    <w:rStyle w:val="Hyperlink"/>
                    <w:noProof/>
                    <w:lang w:val="de-DE"/>
                  </w:rPr>
                </w:rPrChange>
              </w:rPr>
              <w:delText>okolle</w:delText>
            </w:r>
            <w:r w:rsidDel="00801592">
              <w:rPr>
                <w:noProof/>
                <w:webHidden/>
              </w:rPr>
              <w:tab/>
              <w:delText>42</w:delText>
            </w:r>
          </w:del>
        </w:p>
        <w:p w14:paraId="2F560980" w14:textId="74F41C18" w:rsidR="002B2EB4" w:rsidRDefault="002B2EB4">
          <w:r>
            <w:rPr>
              <w:b/>
              <w:bCs/>
            </w:rPr>
            <w:fldChar w:fldCharType="end"/>
          </w:r>
        </w:p>
      </w:sdtContent>
    </w:sdt>
    <w:p w14:paraId="7357DA76" w14:textId="77777777" w:rsidR="0014599F" w:rsidRDefault="0014599F">
      <w:pPr>
        <w:sectPr w:rsidR="0014599F">
          <w:footerReference w:type="default" r:id="rId10"/>
          <w:pgSz w:w="11906" w:h="16838"/>
          <w:pgMar w:top="1417" w:right="1417" w:bottom="1134" w:left="1417" w:header="708" w:footer="708" w:gutter="0"/>
          <w:cols w:space="708"/>
          <w:docGrid w:linePitch="360"/>
        </w:sectPr>
      </w:pPr>
    </w:p>
    <w:p w14:paraId="4D961CFB" w14:textId="40829236" w:rsidR="001C1873" w:rsidRDefault="001C1873" w:rsidP="0030780C">
      <w:pPr>
        <w:pStyle w:val="berschrift1"/>
      </w:pPr>
      <w:bookmarkStart w:id="348" w:name="_Toc439692401"/>
      <w:r>
        <w:lastRenderedPageBreak/>
        <w:t>Einstieg</w:t>
      </w:r>
      <w:r w:rsidR="00607109">
        <w:t xml:space="preserve"> </w:t>
      </w:r>
      <w:r>
        <w:t>Netzwerke</w:t>
      </w:r>
      <w:bookmarkEnd w:id="348"/>
    </w:p>
    <w:p w14:paraId="74A7BA62" w14:textId="77777777" w:rsidR="006A6B47" w:rsidRPr="006A6B47" w:rsidRDefault="006A6B47" w:rsidP="006A6B47"/>
    <w:p w14:paraId="50AA095F" w14:textId="3A0FB102" w:rsidR="0014599F" w:rsidRDefault="0014599F" w:rsidP="00AC52CB">
      <w:pPr>
        <w:ind w:left="-709" w:right="566" w:firstLine="709"/>
        <w:sectPr w:rsidR="0014599F" w:rsidSect="00AC52CB">
          <w:pgSz w:w="16838" w:h="11906" w:orient="landscape"/>
          <w:pgMar w:top="851" w:right="962" w:bottom="284" w:left="709" w:header="708" w:footer="708" w:gutter="0"/>
          <w:cols w:space="708"/>
          <w:docGrid w:linePitch="360"/>
        </w:sectPr>
      </w:pPr>
      <w:r w:rsidRPr="0014599F">
        <w:rPr>
          <w:noProof/>
          <w:lang w:eastAsia="de-CH"/>
        </w:rPr>
        <w:drawing>
          <wp:inline distT="0" distB="0" distL="0" distR="0" wp14:anchorId="428CB843" wp14:editId="286126D7">
            <wp:extent cx="9688105" cy="5248214"/>
            <wp:effectExtent l="0" t="0" r="889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758958" cy="5286596"/>
                    </a:xfrm>
                    <a:prstGeom prst="rect">
                      <a:avLst/>
                    </a:prstGeom>
                  </pic:spPr>
                </pic:pic>
              </a:graphicData>
            </a:graphic>
          </wp:inline>
        </w:drawing>
      </w:r>
    </w:p>
    <w:p w14:paraId="1FF873EB" w14:textId="6DB3039F" w:rsidR="007045A2" w:rsidRDefault="007045A2" w:rsidP="0030780C">
      <w:pPr>
        <w:pStyle w:val="berschrift1"/>
      </w:pPr>
      <w:bookmarkStart w:id="349" w:name="_Toc439692402"/>
      <w:r>
        <w:lastRenderedPageBreak/>
        <w:t>Netzwerkarchitektur</w:t>
      </w:r>
      <w:bookmarkEnd w:id="349"/>
    </w:p>
    <w:p w14:paraId="079EEF77" w14:textId="120FF82F" w:rsidR="00C07AC1" w:rsidRPr="00C07AC1" w:rsidRDefault="00C07AC1" w:rsidP="00C07AC1">
      <w:r>
        <w:t>Bezieht sich auf die Unterlagen aus dem 1. Kursteil.</w:t>
      </w:r>
    </w:p>
    <w:p w14:paraId="3653DBE9" w14:textId="171D1ECB"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noProof/>
          <w:lang w:eastAsia="de-CH"/>
        </w:rPr>
        <w:drawing>
          <wp:inline distT="0" distB="0" distL="0" distR="0" wp14:anchorId="2D46C2B6" wp14:editId="504B3CA8">
            <wp:extent cx="3618377" cy="1821243"/>
            <wp:effectExtent l="0" t="0" r="1270" b="7620"/>
            <wp:docPr id="59" name="Grafik 59" descr="Computergenerierter Alternativtext:&#10;„proprietäre&quot; versus „offene&quot; Architekturen &#10;- Anwendungen tauschen Daten aus &#10;- Verschiedene Anwendungen brauchen gemeinsame &#10;Vereinbarungen für die Kommunikation &#10;„Kompatibilität&quot; erfordert Standards &#10;- Abstraktionshilfe für technische Kommunikationsprozesse: &#10;Unterteilung in verschiedene „Schichten&quot; &#10;- Schnittstellen &#10;- Ebene der Interaktion zweier kommunizierender Systeme &#10;- Protokolle &#10;- Vereinbarungen über die Rahmenbedingun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generierter Alternativtext:&#10;„proprietäre&quot; versus „offene&quot; Architekturen &#10;- Anwendungen tauschen Daten aus &#10;- Verschiedene Anwendungen brauchen gemeinsame &#10;Vereinbarungen für die Kommunikation &#10;„Kompatibilität&quot; erfordert Standards &#10;- Abstraktionshilfe für technische Kommunikationsprozesse: &#10;Unterteilung in verschiedene „Schichten&quot; &#10;- Schnittstellen &#10;- Ebene der Interaktion zweier kommunizierender Systeme &#10;- Protokolle &#10;- Vereinbarungen über die Rahmenbedingungen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23171" cy="1823656"/>
                    </a:xfrm>
                    <a:prstGeom prst="rect">
                      <a:avLst/>
                    </a:prstGeom>
                    <a:noFill/>
                    <a:ln>
                      <a:noFill/>
                    </a:ln>
                  </pic:spPr>
                </pic:pic>
              </a:graphicData>
            </a:graphic>
          </wp:inline>
        </w:drawing>
      </w:r>
    </w:p>
    <w:p w14:paraId="49D0504F" w14:textId="1F8B1E6D" w:rsidR="007045A2" w:rsidRPr="00C07AC1" w:rsidRDefault="007045A2" w:rsidP="006F174D">
      <w:pPr>
        <w:pStyle w:val="berschrift2"/>
        <w:rPr>
          <w:rFonts w:eastAsia="Times New Roman"/>
          <w:lang w:eastAsia="de-CH"/>
        </w:rPr>
      </w:pPr>
      <w:bookmarkStart w:id="350" w:name="_Toc439692403"/>
      <w:r w:rsidRPr="007045A2">
        <w:rPr>
          <w:rFonts w:eastAsia="Times New Roman"/>
          <w:lang w:eastAsia="de-CH"/>
        </w:rPr>
        <w:t>3 Ebenen</w:t>
      </w:r>
      <w:bookmarkEnd w:id="350"/>
    </w:p>
    <w:p w14:paraId="0C31874F" w14:textId="63B67A00"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noProof/>
          <w:lang w:eastAsia="de-CH"/>
        </w:rPr>
        <w:drawing>
          <wp:inline distT="0" distB="0" distL="0" distR="0" wp14:anchorId="0EA88521" wp14:editId="2882F037">
            <wp:extent cx="2817759" cy="1979941"/>
            <wp:effectExtent l="0" t="0" r="1905" b="1270"/>
            <wp:docPr id="58" name="Grafik 58" descr="Computergenerierter Alternativtext:&#10;LAN &#10;WAN &#10;ISDN &#10;Dienste &#10;- Benutzer &#10;- P2P Sicht &#10;- C/S Sicht &#10;- Dienste &#10;- Filetransfer &#10;- E-Mail &#10;- DB-Zugriff &#10;- Nutzung &#10;entfernter &#10;Systeme &#10;- Netze &#10;- LAN &#10;- WAN &#10;- ISD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utergenerierter Alternativtext:&#10;LAN &#10;WAN &#10;ISDN &#10;Dienste &#10;- Benutzer &#10;- P2P Sicht &#10;- C/S Sicht &#10;- Dienste &#10;- Filetransfer &#10;- E-Mail &#10;- DB-Zugriff &#10;- Nutzung &#10;entfernter &#10;Systeme &#10;- Netze &#10;- LAN &#10;- WAN &#10;- ISDN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28885" cy="1987759"/>
                    </a:xfrm>
                    <a:prstGeom prst="rect">
                      <a:avLst/>
                    </a:prstGeom>
                    <a:noFill/>
                    <a:ln>
                      <a:noFill/>
                    </a:ln>
                  </pic:spPr>
                </pic:pic>
              </a:graphicData>
            </a:graphic>
          </wp:inline>
        </w:drawing>
      </w:r>
    </w:p>
    <w:p w14:paraId="63209D91" w14:textId="77777777"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lang w:eastAsia="de-CH"/>
        </w:rPr>
        <w:t>World Wide Web ist ein Dienst auf dem Internet</w:t>
      </w:r>
    </w:p>
    <w:p w14:paraId="7549A288" w14:textId="2BEBB12E" w:rsidR="007045A2" w:rsidRPr="007045A2" w:rsidRDefault="007045A2" w:rsidP="007045A2">
      <w:pPr>
        <w:spacing w:after="0"/>
        <w:jc w:val="left"/>
        <w:rPr>
          <w:rFonts w:ascii="Calibri" w:eastAsia="Times New Roman" w:hAnsi="Calibri" w:cs="Times New Roman"/>
          <w:lang w:eastAsia="de-CH"/>
        </w:rPr>
      </w:pPr>
    </w:p>
    <w:p w14:paraId="24ED39F6" w14:textId="5C86BA15" w:rsidR="007045A2" w:rsidRDefault="007045A2" w:rsidP="006F174D">
      <w:pPr>
        <w:pStyle w:val="berschrift2"/>
        <w:rPr>
          <w:rFonts w:eastAsia="Times New Roman"/>
          <w:lang w:eastAsia="de-CH"/>
        </w:rPr>
      </w:pPr>
      <w:bookmarkStart w:id="351" w:name="_Toc439692404"/>
      <w:r w:rsidRPr="007045A2">
        <w:rPr>
          <w:rFonts w:eastAsia="Times New Roman"/>
          <w:lang w:eastAsia="de-CH"/>
        </w:rPr>
        <w:t>Sichten und Topologien</w:t>
      </w:r>
      <w:bookmarkEnd w:id="351"/>
    </w:p>
    <w:p w14:paraId="60241936" w14:textId="77777777" w:rsidR="007045A2" w:rsidRDefault="007045A2" w:rsidP="007045A2">
      <w:pPr>
        <w:spacing w:after="0"/>
        <w:jc w:val="left"/>
        <w:rPr>
          <w:rFonts w:ascii="Calibri" w:eastAsia="Times New Roman" w:hAnsi="Calibri" w:cs="Times New Roman"/>
          <w:lang w:val="en-GB" w:eastAsia="de-CH"/>
        </w:rPr>
      </w:pPr>
    </w:p>
    <w:p w14:paraId="04744CA3" w14:textId="4F4689DF" w:rsidR="007045A2" w:rsidRPr="007045A2" w:rsidRDefault="007045A2" w:rsidP="007045A2">
      <w:pPr>
        <w:spacing w:after="0"/>
        <w:jc w:val="left"/>
        <w:rPr>
          <w:rFonts w:ascii="Calibri" w:eastAsia="Times New Roman" w:hAnsi="Calibri" w:cs="Times New Roman"/>
          <w:lang w:val="en-GB" w:eastAsia="de-CH"/>
        </w:rPr>
      </w:pPr>
      <w:r w:rsidRPr="007045A2">
        <w:rPr>
          <w:rFonts w:ascii="Calibri" w:eastAsia="Times New Roman" w:hAnsi="Calibri" w:cs="Times New Roman"/>
          <w:lang w:val="en-GB" w:eastAsia="de-CH"/>
        </w:rPr>
        <w:t>Benutzersicht</w:t>
      </w:r>
    </w:p>
    <w:p w14:paraId="0BF78B25" w14:textId="576D971E" w:rsid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noProof/>
          <w:lang w:eastAsia="de-CH"/>
        </w:rPr>
        <w:drawing>
          <wp:inline distT="0" distB="0" distL="0" distR="0" wp14:anchorId="720801A0" wp14:editId="3907CE4C">
            <wp:extent cx="2796099" cy="2064420"/>
            <wp:effectExtent l="0" t="0" r="4445" b="0"/>
            <wp:docPr id="57" name="Grafik 57" descr="Computergenerierter Alternativtext:&#10;CIient &#10;Hosts &#10;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rgenerierter Alternativtext:&#10;CIient &#10;Hosts &#10;Server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2881" cy="2069428"/>
                    </a:xfrm>
                    <a:prstGeom prst="rect">
                      <a:avLst/>
                    </a:prstGeom>
                    <a:noFill/>
                    <a:ln>
                      <a:noFill/>
                    </a:ln>
                  </pic:spPr>
                </pic:pic>
              </a:graphicData>
            </a:graphic>
          </wp:inline>
        </w:drawing>
      </w:r>
    </w:p>
    <w:p w14:paraId="224B4353" w14:textId="7446785E" w:rsidR="007045A2" w:rsidRDefault="007045A2" w:rsidP="007045A2">
      <w:pPr>
        <w:spacing w:after="0"/>
        <w:rPr>
          <w:rFonts w:ascii="Calibri" w:eastAsia="Times New Roman" w:hAnsi="Calibri" w:cs="Times New Roman"/>
          <w:lang w:eastAsia="de-CH"/>
        </w:rPr>
      </w:pPr>
    </w:p>
    <w:p w14:paraId="4E84B2D9" w14:textId="1348A4B0" w:rsidR="00C07AC1" w:rsidRDefault="00C07AC1" w:rsidP="007045A2">
      <w:pPr>
        <w:spacing w:after="0"/>
        <w:rPr>
          <w:rFonts w:ascii="Calibri" w:eastAsia="Times New Roman" w:hAnsi="Calibri" w:cs="Times New Roman"/>
          <w:lang w:eastAsia="de-CH"/>
        </w:rPr>
      </w:pPr>
    </w:p>
    <w:p w14:paraId="64E2A84F" w14:textId="77777777" w:rsidR="00C07AC1" w:rsidRPr="007045A2" w:rsidRDefault="00C07AC1" w:rsidP="007045A2">
      <w:pPr>
        <w:spacing w:after="0"/>
        <w:jc w:val="left"/>
        <w:rPr>
          <w:rFonts w:ascii="Calibri" w:eastAsia="Times New Roman" w:hAnsi="Calibri" w:cs="Times New Roman"/>
          <w:lang w:eastAsia="de-CH"/>
        </w:rPr>
      </w:pPr>
    </w:p>
    <w:p w14:paraId="041C19BC" w14:textId="77777777" w:rsidR="007045A2" w:rsidRPr="007045A2" w:rsidRDefault="007045A2" w:rsidP="007045A2">
      <w:pPr>
        <w:spacing w:after="0"/>
        <w:jc w:val="left"/>
        <w:rPr>
          <w:rFonts w:ascii="Calibri" w:eastAsia="Times New Roman" w:hAnsi="Calibri" w:cs="Times New Roman"/>
          <w:lang w:val="en-GB" w:eastAsia="de-CH"/>
        </w:rPr>
      </w:pPr>
      <w:r w:rsidRPr="007045A2">
        <w:rPr>
          <w:rFonts w:ascii="Calibri" w:eastAsia="Times New Roman" w:hAnsi="Calibri" w:cs="Times New Roman"/>
          <w:lang w:val="en-GB" w:eastAsia="de-CH"/>
        </w:rPr>
        <w:lastRenderedPageBreak/>
        <w:t>Betreibersicht</w:t>
      </w:r>
    </w:p>
    <w:p w14:paraId="28716F50" w14:textId="3041E7D1" w:rsid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noProof/>
          <w:lang w:eastAsia="de-CH"/>
        </w:rPr>
        <w:drawing>
          <wp:inline distT="0" distB="0" distL="0" distR="0" wp14:anchorId="383351A2" wp14:editId="5742075D">
            <wp:extent cx="3284683" cy="2123524"/>
            <wp:effectExtent l="0" t="0" r="0" b="0"/>
            <wp:docPr id="56" name="Grafik 56" descr="Computergenerierter Alternativtext:&#10;Client &#10;,Maschen&quot; und mögliche Wege &#10;im Netz beachten &#10;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putergenerierter Alternativtext:&#10;Client &#10;,Maschen&quot; und mögliche Wege &#10;im Netz beachten &#10;Server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1758" cy="2128098"/>
                    </a:xfrm>
                    <a:prstGeom prst="rect">
                      <a:avLst/>
                    </a:prstGeom>
                    <a:noFill/>
                    <a:ln>
                      <a:noFill/>
                    </a:ln>
                  </pic:spPr>
                </pic:pic>
              </a:graphicData>
            </a:graphic>
          </wp:inline>
        </w:drawing>
      </w:r>
    </w:p>
    <w:p w14:paraId="22C811ED" w14:textId="54FC568C" w:rsidR="007045A2" w:rsidRDefault="007045A2" w:rsidP="007045A2">
      <w:pPr>
        <w:spacing w:after="0"/>
        <w:jc w:val="left"/>
        <w:rPr>
          <w:rFonts w:ascii="Calibri" w:eastAsia="Times New Roman" w:hAnsi="Calibri" w:cs="Times New Roman"/>
          <w:lang w:val="en-GB" w:eastAsia="de-CH"/>
        </w:rPr>
      </w:pPr>
    </w:p>
    <w:p w14:paraId="6F911E03" w14:textId="257CF01F" w:rsidR="007045A2" w:rsidRPr="007045A2" w:rsidRDefault="007045A2" w:rsidP="007045A2">
      <w:pPr>
        <w:spacing w:after="0"/>
        <w:jc w:val="left"/>
        <w:rPr>
          <w:rFonts w:ascii="Calibri" w:eastAsia="Times New Roman" w:hAnsi="Calibri" w:cs="Times New Roman"/>
          <w:lang w:val="en-GB" w:eastAsia="de-CH"/>
        </w:rPr>
      </w:pPr>
      <w:r>
        <w:rPr>
          <w:rFonts w:ascii="Calibri" w:eastAsia="Times New Roman" w:hAnsi="Calibri" w:cs="Times New Roman"/>
          <w:lang w:val="en-GB" w:eastAsia="de-CH"/>
        </w:rPr>
        <w:t>Weitere Topologien</w:t>
      </w:r>
    </w:p>
    <w:p w14:paraId="5A41A13B" w14:textId="66F2D21B"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noProof/>
          <w:lang w:eastAsia="de-CH"/>
        </w:rPr>
        <w:drawing>
          <wp:inline distT="0" distB="0" distL="0" distR="0" wp14:anchorId="23CF8D18" wp14:editId="6223F741">
            <wp:extent cx="3217861" cy="2282222"/>
            <wp:effectExtent l="0" t="0" r="1905" b="3810"/>
            <wp:docPr id="55" name="Grafik 55" descr="Computergenerierter Alternativtext:&#10;Transceiver &#10;Bus-Topologie &#10;Hub/Switch &#10;Stern-Topologie &#10;Abb. 1.6 &#10;Ringle/tungs- &#10;verteiler &#10;Ring-Topologie &#10;Hubs/Switches &#10;Baum-Topologi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utergenerierter Alternativtext:&#10;Transceiver &#10;Bus-Topologie &#10;Hub/Switch &#10;Stern-Topologie &#10;Abb. 1.6 &#10;Ringle/tungs- &#10;verteiler &#10;Ring-Topologie &#10;Hubs/Switches &#10;Baum-Topologie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26515" cy="2288360"/>
                    </a:xfrm>
                    <a:prstGeom prst="rect">
                      <a:avLst/>
                    </a:prstGeom>
                    <a:noFill/>
                    <a:ln>
                      <a:noFill/>
                    </a:ln>
                  </pic:spPr>
                </pic:pic>
              </a:graphicData>
            </a:graphic>
          </wp:inline>
        </w:drawing>
      </w:r>
    </w:p>
    <w:p w14:paraId="22D3444E" w14:textId="77777777"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lang w:eastAsia="de-CH"/>
        </w:rPr>
        <w:t>Ring- und Bus-Topologien kommen heute selten oder gar nicht mehr zum Einsatz.</w:t>
      </w:r>
    </w:p>
    <w:p w14:paraId="463D0230" w14:textId="7D3F925D" w:rsidR="00C07AC1" w:rsidRDefault="00C07AC1" w:rsidP="007045A2">
      <w:pPr>
        <w:spacing w:after="0"/>
        <w:rPr>
          <w:rFonts w:ascii="Calibri" w:eastAsia="Times New Roman" w:hAnsi="Calibri" w:cs="Times New Roman"/>
          <w:lang w:eastAsia="de-CH"/>
        </w:rPr>
      </w:pPr>
    </w:p>
    <w:p w14:paraId="1FE52BB1" w14:textId="77777777" w:rsidR="007045A2" w:rsidRPr="007045A2" w:rsidRDefault="007045A2" w:rsidP="007045A2">
      <w:pPr>
        <w:spacing w:after="0"/>
        <w:jc w:val="left"/>
        <w:rPr>
          <w:rFonts w:ascii="Calibri" w:eastAsia="Times New Roman" w:hAnsi="Calibri" w:cs="Times New Roman"/>
          <w:lang w:val="en-GB" w:eastAsia="de-CH"/>
        </w:rPr>
      </w:pPr>
      <w:r w:rsidRPr="007045A2">
        <w:rPr>
          <w:rFonts w:ascii="Calibri" w:eastAsia="Times New Roman" w:hAnsi="Calibri" w:cs="Times New Roman"/>
          <w:b/>
          <w:bCs/>
          <w:lang w:val="en-GB" w:eastAsia="de-CH"/>
        </w:rPr>
        <w:t>Mainframe mit Terminalnetz</w:t>
      </w:r>
    </w:p>
    <w:p w14:paraId="35C9EE95" w14:textId="3D74F2D3" w:rsidR="007045A2" w:rsidRPr="007045A2" w:rsidRDefault="007045A2" w:rsidP="007045A2">
      <w:pPr>
        <w:spacing w:after="0"/>
        <w:jc w:val="left"/>
        <w:rPr>
          <w:rFonts w:ascii="Calibri" w:eastAsia="Times New Roman" w:hAnsi="Calibri" w:cs="Times New Roman"/>
          <w:lang w:val="en-GB" w:eastAsia="de-CH"/>
        </w:rPr>
      </w:pPr>
    </w:p>
    <w:p w14:paraId="594DE0F4" w14:textId="6FB3EB6A" w:rsidR="007045A2" w:rsidRDefault="007045A2" w:rsidP="00C07AC1">
      <w:pPr>
        <w:spacing w:after="0"/>
        <w:rPr>
          <w:rFonts w:ascii="Calibri" w:eastAsia="Times New Roman" w:hAnsi="Calibri" w:cs="Times New Roman"/>
          <w:lang w:eastAsia="de-CH"/>
        </w:rPr>
      </w:pPr>
      <w:r w:rsidRPr="007045A2">
        <w:rPr>
          <w:rFonts w:ascii="Calibri" w:eastAsia="Times New Roman" w:hAnsi="Calibri" w:cs="Times New Roman"/>
          <w:noProof/>
          <w:lang w:eastAsia="de-CH"/>
        </w:rPr>
        <w:drawing>
          <wp:inline distT="0" distB="0" distL="0" distR="0" wp14:anchorId="6C649201" wp14:editId="21BCD278">
            <wp:extent cx="1197596" cy="2078182"/>
            <wp:effectExtent l="0" t="0" r="3175" b="0"/>
            <wp:docPr id="54" name="Grafik 54" descr="Computergenerierter Alternativtext:&#10;„klassische&quot; DV &#10;• hoher &#10;Organisationsgrad &#10;• schwerfällige &#10;Programmierung &#10;• aufwändiger &#10;Betrieb &#10;• i.d.R. sicher und &#10;zuverlässig &#10;„Legacy System&quot; &#10;Wichtig: &#10;,Mainframe&quot;, &#10;nicht „Host&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utergenerierter Alternativtext:&#10;„klassische&quot; DV &#10;• hoher &#10;Organisationsgrad &#10;• schwerfällige &#10;Programmierung &#10;• aufwändiger &#10;Betrieb &#10;• i.d.R. sicher und &#10;zuverlässig &#10;„Legacy System&quot; &#10;Wichtig: &#10;,Mainframe&quot;, &#10;nicht „Host&quot;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99081" cy="2080759"/>
                    </a:xfrm>
                    <a:prstGeom prst="rect">
                      <a:avLst/>
                    </a:prstGeom>
                    <a:noFill/>
                    <a:ln>
                      <a:noFill/>
                    </a:ln>
                  </pic:spPr>
                </pic:pic>
              </a:graphicData>
            </a:graphic>
          </wp:inline>
        </w:drawing>
      </w:r>
    </w:p>
    <w:p w14:paraId="645B2C34" w14:textId="4D1339B0" w:rsidR="00C07AC1" w:rsidRDefault="00C07AC1" w:rsidP="00C07AC1">
      <w:pPr>
        <w:spacing w:after="0"/>
        <w:rPr>
          <w:rFonts w:ascii="Calibri" w:eastAsia="Times New Roman" w:hAnsi="Calibri" w:cs="Times New Roman"/>
          <w:lang w:eastAsia="de-CH"/>
        </w:rPr>
      </w:pPr>
    </w:p>
    <w:p w14:paraId="7598EE53" w14:textId="4A7EE6B8" w:rsidR="00C07AC1" w:rsidRDefault="00C07AC1" w:rsidP="00C07AC1">
      <w:pPr>
        <w:spacing w:after="0"/>
        <w:rPr>
          <w:rFonts w:ascii="Calibri" w:eastAsia="Times New Roman" w:hAnsi="Calibri" w:cs="Times New Roman"/>
          <w:lang w:eastAsia="de-CH"/>
        </w:rPr>
      </w:pPr>
    </w:p>
    <w:p w14:paraId="01660C72" w14:textId="2346099A" w:rsidR="00C07AC1" w:rsidRDefault="00C07AC1" w:rsidP="00C07AC1">
      <w:pPr>
        <w:spacing w:after="0"/>
        <w:rPr>
          <w:rFonts w:ascii="Calibri" w:eastAsia="Times New Roman" w:hAnsi="Calibri" w:cs="Times New Roman"/>
          <w:lang w:eastAsia="de-CH"/>
        </w:rPr>
      </w:pPr>
    </w:p>
    <w:p w14:paraId="6D8B2A8A" w14:textId="40F97237" w:rsidR="007045A2" w:rsidRDefault="007045A2" w:rsidP="007045A2">
      <w:pPr>
        <w:spacing w:after="0"/>
        <w:jc w:val="left"/>
        <w:rPr>
          <w:ins w:id="352" w:author="Janik Vonrotz" w:date="2016-01-04T17:38:00Z"/>
          <w:rFonts w:ascii="Calibri" w:eastAsia="Times New Roman" w:hAnsi="Calibri" w:cs="Times New Roman"/>
          <w:b/>
          <w:bCs/>
          <w:lang w:val="en-GB" w:eastAsia="de-CH"/>
        </w:rPr>
      </w:pPr>
      <w:r w:rsidRPr="007045A2">
        <w:rPr>
          <w:rFonts w:ascii="Calibri" w:eastAsia="Times New Roman" w:hAnsi="Calibri" w:cs="Times New Roman"/>
          <w:b/>
          <w:bCs/>
          <w:lang w:val="en-GB" w:eastAsia="de-CH"/>
        </w:rPr>
        <w:lastRenderedPageBreak/>
        <w:t>Dezentrale Datenverarbeitung</w:t>
      </w:r>
    </w:p>
    <w:p w14:paraId="3C9F7455" w14:textId="77777777" w:rsidR="00801592" w:rsidRPr="007045A2" w:rsidRDefault="00801592" w:rsidP="007045A2">
      <w:pPr>
        <w:spacing w:after="0"/>
        <w:jc w:val="left"/>
        <w:rPr>
          <w:rFonts w:ascii="Calibri" w:eastAsia="Times New Roman" w:hAnsi="Calibri" w:cs="Times New Roman"/>
          <w:lang w:val="en-GB" w:eastAsia="de-CH"/>
        </w:rPr>
      </w:pPr>
    </w:p>
    <w:p w14:paraId="0EEBD703" w14:textId="5AFD6790"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noProof/>
          <w:lang w:eastAsia="de-CH"/>
        </w:rPr>
        <w:drawing>
          <wp:inline distT="0" distB="0" distL="0" distR="0" wp14:anchorId="69422AB8" wp14:editId="3C1ADFF0">
            <wp:extent cx="1541633" cy="1812055"/>
            <wp:effectExtent l="0" t="0" r="1905" b="0"/>
            <wp:docPr id="53" name="Grafik 53" descr="Computergenerierter Alternativtext:&#10;Nachteile: &#10;• Neigung zur &#10;„chaotischen&quot; Evolution &#10;• Kompatibilität? &#10;• Sicherheitsprobleme &#10;Vorteile: &#10;• preiswerte Software &#10;• ergonomisch &#10;• beliebig konfigurier- und &#10;erweiterbar mit &#10;Peripheri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utergenerierter Alternativtext:&#10;Nachteile: &#10;• Neigung zur &#10;„chaotischen&quot; Evolution &#10;• Kompatibilität? &#10;• Sicherheitsprobleme &#10;Vorteile: &#10;• preiswerte Software &#10;• ergonomisch &#10;• beliebig konfigurier- und &#10;erweiterbar mit &#10;Peripheri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48296" cy="1819887"/>
                    </a:xfrm>
                    <a:prstGeom prst="rect">
                      <a:avLst/>
                    </a:prstGeom>
                    <a:noFill/>
                    <a:ln>
                      <a:noFill/>
                    </a:ln>
                  </pic:spPr>
                </pic:pic>
              </a:graphicData>
            </a:graphic>
          </wp:inline>
        </w:drawing>
      </w:r>
    </w:p>
    <w:p w14:paraId="08A450B4" w14:textId="2515053E" w:rsidR="007045A2" w:rsidRPr="007045A2" w:rsidRDefault="007045A2" w:rsidP="007045A2">
      <w:pPr>
        <w:spacing w:after="0"/>
        <w:jc w:val="left"/>
        <w:rPr>
          <w:rFonts w:ascii="Calibri" w:eastAsia="Times New Roman" w:hAnsi="Calibri" w:cs="Times New Roman"/>
          <w:lang w:val="en-GB" w:eastAsia="de-CH"/>
        </w:rPr>
      </w:pPr>
    </w:p>
    <w:p w14:paraId="22B8CF3A" w14:textId="77777777"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b/>
          <w:bCs/>
          <w:lang w:eastAsia="de-CH"/>
        </w:rPr>
        <w:t>Serverfarmen</w:t>
      </w:r>
    </w:p>
    <w:p w14:paraId="26F2A2A3" w14:textId="07173F85" w:rsidR="007045A2" w:rsidRPr="007045A2" w:rsidRDefault="007045A2" w:rsidP="007045A2">
      <w:pPr>
        <w:spacing w:after="0"/>
        <w:jc w:val="left"/>
        <w:rPr>
          <w:rFonts w:ascii="Calibri" w:eastAsia="Times New Roman" w:hAnsi="Calibri" w:cs="Times New Roman"/>
          <w:lang w:eastAsia="de-CH"/>
        </w:rPr>
      </w:pPr>
    </w:p>
    <w:p w14:paraId="45561464" w14:textId="77777777" w:rsidR="007045A2" w:rsidRPr="007045A2" w:rsidRDefault="007045A2" w:rsidP="007045A2">
      <w:pPr>
        <w:pStyle w:val="Listenabsatz"/>
        <w:numPr>
          <w:ilvl w:val="0"/>
          <w:numId w:val="17"/>
        </w:numPr>
        <w:spacing w:after="0"/>
        <w:jc w:val="left"/>
        <w:rPr>
          <w:rFonts w:ascii="Calibri" w:eastAsia="Times New Roman" w:hAnsi="Calibri" w:cs="Times New Roman"/>
          <w:lang w:eastAsia="de-CH"/>
        </w:rPr>
      </w:pPr>
      <w:r w:rsidRPr="007045A2">
        <w:rPr>
          <w:rFonts w:ascii="Calibri" w:eastAsia="Times New Roman" w:hAnsi="Calibri" w:cs="Times New Roman"/>
          <w:lang w:eastAsia="de-CH"/>
        </w:rPr>
        <w:t>Verbunden durch leistungsfähige Netzwerke</w:t>
      </w:r>
    </w:p>
    <w:p w14:paraId="12591D9E" w14:textId="77777777" w:rsidR="007045A2" w:rsidRPr="007045A2" w:rsidRDefault="007045A2" w:rsidP="007045A2">
      <w:pPr>
        <w:pStyle w:val="Listenabsatz"/>
        <w:numPr>
          <w:ilvl w:val="0"/>
          <w:numId w:val="17"/>
        </w:numPr>
        <w:spacing w:after="0"/>
        <w:jc w:val="left"/>
        <w:rPr>
          <w:rFonts w:ascii="Calibri" w:eastAsia="Times New Roman" w:hAnsi="Calibri" w:cs="Times New Roman"/>
          <w:lang w:eastAsia="de-CH"/>
        </w:rPr>
      </w:pPr>
      <w:r w:rsidRPr="007045A2">
        <w:rPr>
          <w:rFonts w:ascii="Calibri" w:eastAsia="Times New Roman" w:hAnsi="Calibri" w:cs="Times New Roman"/>
          <w:lang w:eastAsia="de-CH"/>
        </w:rPr>
        <w:t>Vernetzte Areitssationen als intelligente Terminals</w:t>
      </w:r>
    </w:p>
    <w:p w14:paraId="7FD1EF57" w14:textId="77777777" w:rsidR="007045A2" w:rsidRPr="007045A2" w:rsidRDefault="007045A2" w:rsidP="007045A2">
      <w:pPr>
        <w:pStyle w:val="Listenabsatz"/>
        <w:numPr>
          <w:ilvl w:val="0"/>
          <w:numId w:val="17"/>
        </w:numPr>
        <w:spacing w:after="0"/>
        <w:jc w:val="left"/>
        <w:rPr>
          <w:rFonts w:ascii="Calibri" w:eastAsia="Times New Roman" w:hAnsi="Calibri" w:cs="Times New Roman"/>
          <w:lang w:val="en-GB" w:eastAsia="de-CH"/>
        </w:rPr>
      </w:pPr>
      <w:r w:rsidRPr="007045A2">
        <w:rPr>
          <w:rFonts w:ascii="Calibri" w:eastAsia="Times New Roman" w:hAnsi="Calibri" w:cs="Times New Roman"/>
          <w:lang w:val="en-GB" w:eastAsia="de-CH"/>
        </w:rPr>
        <w:t>"Farm" von (Terminal-) Servern</w:t>
      </w:r>
    </w:p>
    <w:p w14:paraId="33D7DE9B" w14:textId="6BA475D9" w:rsidR="007045A2" w:rsidRPr="007045A2" w:rsidRDefault="007045A2" w:rsidP="007045A2">
      <w:pPr>
        <w:spacing w:after="0"/>
        <w:jc w:val="left"/>
        <w:rPr>
          <w:rFonts w:ascii="Calibri" w:eastAsia="Times New Roman" w:hAnsi="Calibri" w:cs="Times New Roman"/>
          <w:lang w:val="en-GB" w:eastAsia="de-CH"/>
        </w:rPr>
      </w:pPr>
    </w:p>
    <w:p w14:paraId="08638BA7" w14:textId="64E02B1D" w:rsidR="007045A2" w:rsidRPr="007045A2" w:rsidRDefault="007045A2" w:rsidP="007045A2">
      <w:pPr>
        <w:rPr>
          <w:rFonts w:eastAsiaTheme="minorHAnsi"/>
          <w:b/>
          <w:lang w:val="en-GB" w:eastAsia="de-CH"/>
        </w:rPr>
      </w:pPr>
      <w:r w:rsidRPr="007045A2">
        <w:rPr>
          <w:rFonts w:eastAsia="Times New Roman"/>
          <w:b/>
          <w:lang w:val="en-GB" w:eastAsia="de-CH"/>
        </w:rPr>
        <w:t>Virtuelle Systeme</w:t>
      </w:r>
    </w:p>
    <w:p w14:paraId="6DF1328C" w14:textId="6DFA1781"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noProof/>
          <w:lang w:eastAsia="de-CH"/>
        </w:rPr>
        <w:drawing>
          <wp:inline distT="0" distB="0" distL="0" distR="0" wp14:anchorId="2A6DC683" wp14:editId="6A47C28B">
            <wp:extent cx="4876173" cy="3136166"/>
            <wp:effectExtent l="0" t="0" r="635" b="7620"/>
            <wp:docPr id="52" name="Grafik 52" descr="Computergenerierter Alternativtext:&#10;Server &#10;vM &#10;Ein Wirt-System(grün) beherbergt drei Virtuelle Maschinen &#10;(türkis) als Gäste und stellt ihnen seine (reelle) Hardware zur &#10;Verfügung. In der Konfiguration werden Disk-Grösse, RAM, NIC, &#10;etc. für die Gastsysteme festgelegt. Diese „merken&quot; nicht, dass &#10;ihre „Hardware &quot;umgebung nicht real ist. Der sog. „Remote &#10;Desktop Zugriff&quot; erlaubt die Benutzung der VM übers Netzwe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utergenerierter Alternativtext:&#10;Server &#10;vM &#10;Ein Wirt-System(grün) beherbergt drei Virtuelle Maschinen &#10;(türkis) als Gäste und stellt ihnen seine (reelle) Hardware zur &#10;Verfügung. In der Konfiguration werden Disk-Grösse, RAM, NIC, &#10;etc. für die Gastsysteme festgelegt. Diese „merken&quot; nicht, dass &#10;ihre „Hardware &quot;umgebung nicht real ist. Der sog. „Remote &#10;Desktop Zugriff&quot; erlaubt die Benutzung der VM übers Netzwerk.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5741" cy="3142320"/>
                    </a:xfrm>
                    <a:prstGeom prst="rect">
                      <a:avLst/>
                    </a:prstGeom>
                    <a:noFill/>
                    <a:ln>
                      <a:noFill/>
                    </a:ln>
                  </pic:spPr>
                </pic:pic>
              </a:graphicData>
            </a:graphic>
          </wp:inline>
        </w:drawing>
      </w:r>
    </w:p>
    <w:p w14:paraId="0250BC7A" w14:textId="09CB5DED" w:rsidR="007045A2" w:rsidRPr="007045A2" w:rsidRDefault="007045A2" w:rsidP="005D00E3">
      <w:pPr>
        <w:spacing w:line="259" w:lineRule="auto"/>
        <w:jc w:val="left"/>
        <w:rPr>
          <w:rFonts w:ascii="Calibri" w:eastAsia="Times New Roman" w:hAnsi="Calibri" w:cs="Times New Roman"/>
          <w:lang w:val="en-GB" w:eastAsia="de-CH"/>
        </w:rPr>
      </w:pPr>
      <w:r>
        <w:rPr>
          <w:rFonts w:ascii="Calibri" w:eastAsia="Times New Roman" w:hAnsi="Calibri" w:cs="Times New Roman"/>
          <w:lang w:val="en-GB" w:eastAsia="de-CH"/>
        </w:rPr>
        <w:br w:type="page"/>
      </w:r>
    </w:p>
    <w:p w14:paraId="32D155B2" w14:textId="77777777" w:rsidR="007045A2" w:rsidRPr="007045A2" w:rsidRDefault="007045A2" w:rsidP="006F174D">
      <w:pPr>
        <w:pStyle w:val="berschrift2"/>
        <w:rPr>
          <w:rFonts w:eastAsia="Times New Roman"/>
          <w:lang w:eastAsia="de-CH"/>
        </w:rPr>
      </w:pPr>
      <w:bookmarkStart w:id="353" w:name="_Toc439692405"/>
      <w:r w:rsidRPr="007045A2">
        <w:rPr>
          <w:rFonts w:eastAsia="Times New Roman"/>
          <w:lang w:eastAsia="de-CH"/>
        </w:rPr>
        <w:lastRenderedPageBreak/>
        <w:t>Aufgaben, Ziele und Funktionen</w:t>
      </w:r>
      <w:bookmarkEnd w:id="353"/>
    </w:p>
    <w:p w14:paraId="23D16F39" w14:textId="469B50FA" w:rsidR="007045A2" w:rsidRPr="007045A2" w:rsidRDefault="00C07AC1" w:rsidP="007045A2">
      <w:pPr>
        <w:spacing w:after="0"/>
        <w:jc w:val="left"/>
        <w:rPr>
          <w:rFonts w:ascii="Calibri" w:eastAsia="Times New Roman" w:hAnsi="Calibri" w:cs="Times New Roman"/>
          <w:lang w:eastAsia="de-CH"/>
        </w:rPr>
      </w:pPr>
      <w:r w:rsidRPr="00084519">
        <w:rPr>
          <w:rFonts w:ascii="Calibri" w:eastAsia="Times New Roman" w:hAnsi="Calibri" w:cs="Times New Roman"/>
          <w:lang w:eastAsia="de-CH"/>
        </w:rPr>
        <w:t>Warum Netzwerke überhaupt eingesetzt werden.</w:t>
      </w:r>
    </w:p>
    <w:p w14:paraId="34A4A437" w14:textId="0F556BBF"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noProof/>
          <w:lang w:eastAsia="de-CH"/>
        </w:rPr>
        <w:drawing>
          <wp:inline distT="0" distB="0" distL="0" distR="0" wp14:anchorId="5065581F" wp14:editId="1E00B541">
            <wp:extent cx="4070898" cy="2403134"/>
            <wp:effectExtent l="0" t="0" r="6350" b="0"/>
            <wp:docPr id="51" name="Grafik 51" descr="Computergenerierter Alternativtext:&#10;- Datenverbund &#10;- Gemeinsamer Zugriff auf (konsistente) Datenbestände &#10;- Funktionsverbund &#10;- z.B. gemeinsame Nutzung aufwändiger &#10;Datensicherungsverfahren &#10;- Verfügbarkeitsverbund &#10;- z.B. redundante Systeme zur Überbrückung von Ausfällen &#10;- Leistungsverbund &#10;- verteilte, ggf. parallele Verarbeitung (nicht für vieles &#10;geeignet) &#10;- Lastverbund &#10;- Dispatching von Aufträgen auf verschiedene Rechner &#10;- z.B. e-Shop-Lösungen grosser Anbie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utergenerierter Alternativtext:&#10;- Datenverbund &#10;- Gemeinsamer Zugriff auf (konsistente) Datenbestände &#10;- Funktionsverbund &#10;- z.B. gemeinsame Nutzung aufwändiger &#10;Datensicherungsverfahren &#10;- Verfügbarkeitsverbund &#10;- z.B. redundante Systeme zur Überbrückung von Ausfällen &#10;- Leistungsverbund &#10;- verteilte, ggf. parallele Verarbeitung (nicht für vieles &#10;geeignet) &#10;- Lastverbund &#10;- Dispatching von Aufträgen auf verschiedene Rechner &#10;- z.B. e-Shop-Lösungen grosser Anbieter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7250" cy="2406884"/>
                    </a:xfrm>
                    <a:prstGeom prst="rect">
                      <a:avLst/>
                    </a:prstGeom>
                    <a:noFill/>
                    <a:ln>
                      <a:noFill/>
                    </a:ln>
                  </pic:spPr>
                </pic:pic>
              </a:graphicData>
            </a:graphic>
          </wp:inline>
        </w:drawing>
      </w:r>
    </w:p>
    <w:p w14:paraId="12455D06" w14:textId="2F3671A3" w:rsidR="007045A2" w:rsidRPr="007045A2" w:rsidRDefault="007045A2" w:rsidP="006F174D">
      <w:pPr>
        <w:pStyle w:val="berschrift2"/>
        <w:rPr>
          <w:rFonts w:eastAsia="Times New Roman"/>
          <w:lang w:eastAsia="de-CH"/>
        </w:rPr>
      </w:pPr>
      <w:bookmarkStart w:id="354" w:name="_Toc439692406"/>
      <w:r w:rsidRPr="007045A2">
        <w:rPr>
          <w:rFonts w:eastAsia="Times New Roman"/>
          <w:lang w:eastAsia="de-CH"/>
        </w:rPr>
        <w:t>Netzwerkschicht</w:t>
      </w:r>
      <w:bookmarkEnd w:id="354"/>
    </w:p>
    <w:p w14:paraId="66BD43C0" w14:textId="39298976"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lang w:eastAsia="de-CH"/>
        </w:rPr>
        <w:t>Kommunikation über das Netzwerk wird in verschiedenen Layern abstrahiert.</w:t>
      </w:r>
    </w:p>
    <w:p w14:paraId="0C4B29BC" w14:textId="4C46A2BD"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noProof/>
          <w:lang w:eastAsia="de-CH"/>
        </w:rPr>
        <w:drawing>
          <wp:inline distT="0" distB="0" distL="0" distR="0" wp14:anchorId="5AF27081" wp14:editId="26DF2567">
            <wp:extent cx="4428136" cy="3355319"/>
            <wp:effectExtent l="0" t="0" r="0" b="0"/>
            <wp:docPr id="50" name="Grafik 50" descr="Computergenerierter Alternativtext:&#10;Anwendungsverteilung &#10;(Software: Browser, Datenbankserver usw.) &#10;V'/rtue//e Verbindung &#10;Kommunikationsarchitektur &#10;(Software: Protoko//stapel) &#10;Netztopologie &#10;(Hardware und Obertragungsmedien) &#10;Abb. 1.8 &#10;J Schem — Grundkurs Computernetze: CJ Friedr_ Verlag/GWV Fachverfage, Wiesbad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utergenerierter Alternativtext:&#10;Anwendungsverteilung &#10;(Software: Browser, Datenbankserver usw.) &#10;V'/rtue//e Verbindung &#10;Kommunikationsarchitektur &#10;(Software: Protoko//stapel) &#10;Netztopologie &#10;(Hardware und Obertragungsmedien) &#10;Abb. 1.8 &#10;J Schem — Grundkurs Computernetze: CJ Friedr_ Verlag/GWV Fachverfage, Wiesbaden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4366" cy="3360040"/>
                    </a:xfrm>
                    <a:prstGeom prst="rect">
                      <a:avLst/>
                    </a:prstGeom>
                    <a:noFill/>
                    <a:ln>
                      <a:noFill/>
                    </a:ln>
                  </pic:spPr>
                </pic:pic>
              </a:graphicData>
            </a:graphic>
          </wp:inline>
        </w:drawing>
      </w:r>
    </w:p>
    <w:p w14:paraId="3A8CBBA2" w14:textId="77777777"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lang w:eastAsia="de-CH"/>
        </w:rPr>
        <w:t>Jede Schicht übernimmt eine bestimmte Funktion und vereinfacht den überliegenden Protokollen die Kommunikation.</w:t>
      </w:r>
    </w:p>
    <w:p w14:paraId="44070161" w14:textId="4B959C9B" w:rsidR="007045A2" w:rsidRDefault="007045A2">
      <w:pPr>
        <w:rPr>
          <w:rFonts w:ascii="Calibri" w:eastAsia="Times New Roman" w:hAnsi="Calibri" w:cs="Times New Roman"/>
          <w:lang w:eastAsia="de-CH"/>
        </w:rPr>
      </w:pPr>
      <w:r>
        <w:rPr>
          <w:rFonts w:ascii="Calibri" w:eastAsia="Times New Roman" w:hAnsi="Calibri" w:cs="Times New Roman"/>
          <w:lang w:eastAsia="de-CH"/>
        </w:rPr>
        <w:br w:type="page"/>
      </w:r>
    </w:p>
    <w:p w14:paraId="597B8ABB" w14:textId="7C4E3018" w:rsidR="007045A2" w:rsidRPr="007045A2" w:rsidRDefault="007045A2" w:rsidP="007045A2">
      <w:pPr>
        <w:spacing w:after="0"/>
        <w:jc w:val="left"/>
        <w:rPr>
          <w:rFonts w:ascii="Calibri" w:eastAsia="Times New Roman" w:hAnsi="Calibri" w:cs="Times New Roman"/>
          <w:lang w:val="en-GB" w:eastAsia="de-CH"/>
        </w:rPr>
      </w:pPr>
      <w:r w:rsidRPr="007045A2">
        <w:rPr>
          <w:rFonts w:ascii="Calibri" w:eastAsia="Times New Roman" w:hAnsi="Calibri" w:cs="Times New Roman"/>
          <w:b/>
          <w:bCs/>
          <w:lang w:val="en-GB" w:eastAsia="de-CH"/>
        </w:rPr>
        <w:lastRenderedPageBreak/>
        <w:t>OSI Referenzmodell (Open Systems Interconnection)</w:t>
      </w:r>
    </w:p>
    <w:p w14:paraId="7607A5B8" w14:textId="1D131B7B" w:rsidR="007045A2" w:rsidRPr="007045A2" w:rsidRDefault="007045A2" w:rsidP="007045A2">
      <w:pPr>
        <w:spacing w:after="0"/>
        <w:jc w:val="left"/>
        <w:rPr>
          <w:rFonts w:ascii="Calibri" w:eastAsia="Times New Roman" w:hAnsi="Calibri" w:cs="Times New Roman"/>
          <w:lang w:eastAsia="de-CH"/>
        </w:rPr>
      </w:pPr>
      <w:r w:rsidRPr="007045A2">
        <w:rPr>
          <w:rFonts w:ascii="Calibri" w:eastAsia="Times New Roman" w:hAnsi="Calibri" w:cs="Times New Roman"/>
          <w:noProof/>
          <w:lang w:eastAsia="de-CH"/>
        </w:rPr>
        <w:drawing>
          <wp:inline distT="0" distB="0" distL="0" distR="0" wp14:anchorId="21D2FD80" wp14:editId="1E820579">
            <wp:extent cx="5274835" cy="2771168"/>
            <wp:effectExtent l="0" t="0" r="2540" b="0"/>
            <wp:docPr id="49" name="Grafik 49" descr="Computergenerierter Alternativtext:&#10;- Anschauliche &#10;Beschreibung der &#10;Netzarchitektur &#10;- Allgemein &#10;anerkannter &#10;Standard &#10;- Zu komplex für reale &#10;Implementation! &#10;- Dennoch sehr &#10;geeignet und häufig &#10;verwendet zur &#10;Illustration von &#10;Zusammenhängen &#10;Lay&quot; &#10;Lawr &#10;Lin/ &#10;&quot;Tysa Layer &#10;Physikalisches &#10;Schic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putergenerierter Alternativtext:&#10;- Anschauliche &#10;Beschreibung der &#10;Netzarchitektur &#10;- Allgemein &#10;anerkannter &#10;Standard &#10;- Zu komplex für reale &#10;Implementation! &#10;- Dennoch sehr &#10;geeignet und häufig &#10;verwendet zur &#10;Illustration von &#10;Zusammenhängen &#10;Lay&quot; &#10;Lawr &#10;Lin/ &#10;&quot;Tysa Layer &#10;Physikalisches &#10;Schicr•n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8051" cy="2778111"/>
                    </a:xfrm>
                    <a:prstGeom prst="rect">
                      <a:avLst/>
                    </a:prstGeom>
                    <a:noFill/>
                    <a:ln>
                      <a:noFill/>
                    </a:ln>
                  </pic:spPr>
                </pic:pic>
              </a:graphicData>
            </a:graphic>
          </wp:inline>
        </w:drawing>
      </w:r>
    </w:p>
    <w:p w14:paraId="60CE3391" w14:textId="77777777" w:rsidR="007045A2" w:rsidRDefault="007045A2">
      <w:pPr>
        <w:spacing w:line="259" w:lineRule="auto"/>
        <w:jc w:val="left"/>
      </w:pPr>
      <w:r>
        <w:br w:type="page"/>
      </w:r>
    </w:p>
    <w:p w14:paraId="2F560981" w14:textId="1BE47F96" w:rsidR="001454E7" w:rsidRDefault="0030780C" w:rsidP="0030780C">
      <w:pPr>
        <w:pStyle w:val="berschrift1"/>
      </w:pPr>
      <w:bookmarkStart w:id="355" w:name="_Toc439692407"/>
      <w:r>
        <w:lastRenderedPageBreak/>
        <w:t>Layer</w:t>
      </w:r>
      <w:r w:rsidR="00607109">
        <w:t xml:space="preserve"> </w:t>
      </w:r>
      <w:r>
        <w:t>1</w:t>
      </w:r>
      <w:r w:rsidR="00607109">
        <w:t xml:space="preserve"> </w:t>
      </w:r>
      <w:r>
        <w:t>–</w:t>
      </w:r>
      <w:r w:rsidR="00607109">
        <w:t xml:space="preserve"> </w:t>
      </w:r>
      <w:r>
        <w:t>Medien-</w:t>
      </w:r>
      <w:r w:rsidR="00607109">
        <w:t xml:space="preserve"> </w:t>
      </w:r>
      <w:r>
        <w:t>und</w:t>
      </w:r>
      <w:r w:rsidR="00607109">
        <w:t xml:space="preserve"> </w:t>
      </w:r>
      <w:r>
        <w:t>Zugriffverfahren</w:t>
      </w:r>
      <w:bookmarkEnd w:id="355"/>
    </w:p>
    <w:p w14:paraId="27FF6BA5" w14:textId="53A7B0FB" w:rsidR="00C07AC1" w:rsidRPr="00C07AC1" w:rsidRDefault="00C07AC1" w:rsidP="00C07AC1">
      <w:r>
        <w:t>Bezieht sich auf die Unterlagen aus dem 2. Kurs.</w:t>
      </w:r>
    </w:p>
    <w:p w14:paraId="229F862B" w14:textId="63D023AD" w:rsidR="00801592" w:rsidRDefault="00801592" w:rsidP="00801592">
      <w:pPr>
        <w:pStyle w:val="berschrift2"/>
        <w:rPr>
          <w:ins w:id="356" w:author="Janik Vonrotz" w:date="2016-01-04T17:38:00Z"/>
        </w:rPr>
        <w:pPrChange w:id="357" w:author="Janik Vonrotz" w:date="2016-01-04T17:38:00Z">
          <w:pPr>
            <w:pStyle w:val="berschrift2"/>
          </w:pPr>
        </w:pPrChange>
      </w:pPr>
      <w:bookmarkStart w:id="358" w:name="_Toc439692408"/>
      <w:ins w:id="359" w:author="Janik Vonrotz" w:date="2016-01-04T17:38:00Z">
        <w:r>
          <w:t>Übertragungskabel</w:t>
        </w:r>
      </w:ins>
    </w:p>
    <w:p w14:paraId="734B12AB" w14:textId="210D9F28" w:rsidR="00FC01C1" w:rsidRPr="00801592" w:rsidRDefault="00FC01C1" w:rsidP="00801592">
      <w:pPr>
        <w:rPr>
          <w:b/>
          <w:rPrChange w:id="360" w:author="Janik Vonrotz" w:date="2016-01-04T17:38:00Z">
            <w:rPr/>
          </w:rPrChange>
        </w:rPr>
        <w:pPrChange w:id="361" w:author="Janik Vonrotz" w:date="2016-01-04T17:38:00Z">
          <w:pPr>
            <w:pStyle w:val="berschrift2"/>
          </w:pPr>
        </w:pPrChange>
      </w:pPr>
      <w:r w:rsidRPr="00801592">
        <w:rPr>
          <w:b/>
          <w:rPrChange w:id="362" w:author="Janik Vonrotz" w:date="2016-01-04T17:38:00Z">
            <w:rPr/>
          </w:rPrChange>
        </w:rPr>
        <w:t>Koaxialkabel</w:t>
      </w:r>
      <w:bookmarkEnd w:id="358"/>
    </w:p>
    <w:p w14:paraId="0CE7070F" w14:textId="16131720" w:rsidR="00AA6B65" w:rsidRDefault="000268F4" w:rsidP="00AA6B65">
      <w:pPr>
        <w:rPr>
          <w:noProof/>
          <w:lang w:eastAsia="de-CH"/>
        </w:rPr>
      </w:pPr>
      <w:r w:rsidRPr="000268F4">
        <w:t>Koaxialkabel:</w:t>
      </w:r>
      <w:r w:rsidR="00607109">
        <w:t xml:space="preserve"> </w:t>
      </w:r>
      <w:r w:rsidRPr="000268F4">
        <w:t>Sobald</w:t>
      </w:r>
      <w:r w:rsidR="00607109">
        <w:t xml:space="preserve"> </w:t>
      </w:r>
      <w:r>
        <w:t>der</w:t>
      </w:r>
      <w:r w:rsidR="00607109">
        <w:t xml:space="preserve"> </w:t>
      </w:r>
      <w:r>
        <w:t>Innenleiter</w:t>
      </w:r>
      <w:r w:rsidR="00607109">
        <w:t xml:space="preserve"> </w:t>
      </w:r>
      <w:r w:rsidRPr="000268F4">
        <w:t>ein</w:t>
      </w:r>
      <w:r w:rsidR="00607109">
        <w:t xml:space="preserve"> </w:t>
      </w:r>
      <w:r w:rsidRPr="000268F4">
        <w:t>Unterbruch</w:t>
      </w:r>
      <w:r w:rsidR="00607109">
        <w:t xml:space="preserve"> </w:t>
      </w:r>
      <w:r>
        <w:t>hat</w:t>
      </w:r>
      <w:r w:rsidRPr="000268F4">
        <w:t>,</w:t>
      </w:r>
      <w:r w:rsidR="00607109">
        <w:t xml:space="preserve"> </w:t>
      </w:r>
      <w:r w:rsidRPr="000268F4">
        <w:t>ist</w:t>
      </w:r>
      <w:r w:rsidR="00607109">
        <w:t xml:space="preserve"> </w:t>
      </w:r>
      <w:r w:rsidRPr="000268F4">
        <w:t>das</w:t>
      </w:r>
      <w:r w:rsidR="00607109">
        <w:t xml:space="preserve"> </w:t>
      </w:r>
      <w:r w:rsidRPr="000268F4">
        <w:t>ganze</w:t>
      </w:r>
      <w:r w:rsidR="00607109">
        <w:t xml:space="preserve"> </w:t>
      </w:r>
      <w:r w:rsidRPr="000268F4">
        <w:t>Signal</w:t>
      </w:r>
      <w:r w:rsidR="00607109">
        <w:t xml:space="preserve"> </w:t>
      </w:r>
      <w:r>
        <w:t>verloren.</w:t>
      </w:r>
      <w:r w:rsidR="00607109">
        <w:t xml:space="preserve"> </w:t>
      </w:r>
      <w:r>
        <w:t>Das</w:t>
      </w:r>
      <w:r w:rsidR="00607109">
        <w:t xml:space="preserve"> </w:t>
      </w:r>
      <w:r>
        <w:t>Koaxialkabel</w:t>
      </w:r>
      <w:r w:rsidR="00607109">
        <w:rPr>
          <w:rFonts w:eastAsia="Times New Roman" w:cs="Times New Roman"/>
          <w:lang w:eastAsia="de-CH"/>
        </w:rPr>
        <w:t xml:space="preserve"> </w:t>
      </w:r>
      <w:r w:rsidRPr="000268F4">
        <w:rPr>
          <w:rFonts w:eastAsia="Times New Roman" w:cs="Times New Roman"/>
          <w:lang w:eastAsia="de-CH"/>
        </w:rPr>
        <w:t>wird</w:t>
      </w:r>
      <w:r w:rsidR="00607109">
        <w:rPr>
          <w:rFonts w:eastAsia="Times New Roman" w:cs="Times New Roman"/>
          <w:lang w:eastAsia="de-CH"/>
        </w:rPr>
        <w:t xml:space="preserve"> </w:t>
      </w:r>
      <w:r w:rsidRPr="000268F4">
        <w:rPr>
          <w:rFonts w:eastAsia="Times New Roman" w:cs="Times New Roman"/>
          <w:lang w:eastAsia="de-CH"/>
        </w:rPr>
        <w:t>heute</w:t>
      </w:r>
      <w:r w:rsidR="00607109">
        <w:rPr>
          <w:rFonts w:eastAsia="Times New Roman" w:cs="Times New Roman"/>
          <w:lang w:eastAsia="de-CH"/>
        </w:rPr>
        <w:t xml:space="preserve"> </w:t>
      </w:r>
      <w:r w:rsidRPr="000268F4">
        <w:rPr>
          <w:rFonts w:eastAsia="Times New Roman" w:cs="Times New Roman"/>
          <w:lang w:eastAsia="de-CH"/>
        </w:rPr>
        <w:t>praktisch</w:t>
      </w:r>
      <w:r w:rsidR="00607109">
        <w:rPr>
          <w:rFonts w:eastAsia="Times New Roman" w:cs="Times New Roman"/>
          <w:lang w:eastAsia="de-CH"/>
        </w:rPr>
        <w:t xml:space="preserve"> </w:t>
      </w:r>
      <w:r w:rsidRPr="000268F4">
        <w:rPr>
          <w:rFonts w:eastAsia="Times New Roman" w:cs="Times New Roman"/>
          <w:lang w:eastAsia="de-CH"/>
        </w:rPr>
        <w:t>nicht</w:t>
      </w:r>
      <w:r w:rsidR="00607109">
        <w:rPr>
          <w:rFonts w:eastAsia="Times New Roman" w:cs="Times New Roman"/>
          <w:lang w:eastAsia="de-CH"/>
        </w:rPr>
        <w:t xml:space="preserve"> </w:t>
      </w:r>
      <w:r w:rsidRPr="000268F4">
        <w:rPr>
          <w:rFonts w:eastAsia="Times New Roman" w:cs="Times New Roman"/>
          <w:lang w:eastAsia="de-CH"/>
        </w:rPr>
        <w:t>mehr</w:t>
      </w:r>
      <w:r w:rsidR="00607109">
        <w:rPr>
          <w:rFonts w:eastAsia="Times New Roman" w:cs="Times New Roman"/>
          <w:lang w:eastAsia="de-CH"/>
        </w:rPr>
        <w:t xml:space="preserve"> </w:t>
      </w:r>
      <w:r w:rsidRPr="000268F4">
        <w:rPr>
          <w:rFonts w:eastAsia="Times New Roman" w:cs="Times New Roman"/>
          <w:lang w:eastAsia="de-CH"/>
        </w:rPr>
        <w:t>eingesetzt</w:t>
      </w:r>
      <w:r>
        <w:t>.</w:t>
      </w:r>
      <w:r w:rsidR="00607109">
        <w:t xml:space="preserve"> </w:t>
      </w:r>
      <w:r>
        <w:t>(Militärantennen)</w:t>
      </w:r>
      <w:r w:rsidR="00AA6B65" w:rsidRPr="00AA6B65">
        <w:rPr>
          <w:noProof/>
          <w:lang w:eastAsia="de-CH"/>
        </w:rPr>
        <w:t xml:space="preserve"> </w:t>
      </w:r>
    </w:p>
    <w:p w14:paraId="1C147B63" w14:textId="7D60FD6C" w:rsidR="000268F4" w:rsidRPr="00AA6B65" w:rsidRDefault="00AA6B65" w:rsidP="00AA6B65">
      <w:pPr>
        <w:rPr>
          <w:rFonts w:eastAsia="Times New Roman" w:cs="Times New Roman"/>
          <w:lang w:eastAsia="de-CH"/>
        </w:rPr>
      </w:pPr>
      <w:r w:rsidRPr="000268F4">
        <w:rPr>
          <w:noProof/>
          <w:lang w:eastAsia="de-CH"/>
        </w:rPr>
        <w:drawing>
          <wp:inline distT="0" distB="0" distL="0" distR="0" wp14:anchorId="6CA99FB7" wp14:editId="42611934">
            <wp:extent cx="3057652" cy="2101799"/>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57652" cy="2101799"/>
                    </a:xfrm>
                    <a:prstGeom prst="rect">
                      <a:avLst/>
                    </a:prstGeom>
                  </pic:spPr>
                </pic:pic>
              </a:graphicData>
            </a:graphic>
          </wp:inline>
        </w:drawing>
      </w:r>
    </w:p>
    <w:p w14:paraId="60F87C3F" w14:textId="16BAA648" w:rsidR="00FC01C1" w:rsidRPr="00801592" w:rsidRDefault="00FC01C1" w:rsidP="00801592">
      <w:pPr>
        <w:rPr>
          <w:b/>
          <w:rPrChange w:id="363" w:author="Janik Vonrotz" w:date="2016-01-04T17:39:00Z">
            <w:rPr/>
          </w:rPrChange>
        </w:rPr>
        <w:pPrChange w:id="364" w:author="Janik Vonrotz" w:date="2016-01-04T17:39:00Z">
          <w:pPr>
            <w:pStyle w:val="berschrift2"/>
          </w:pPr>
        </w:pPrChange>
      </w:pPr>
      <w:bookmarkStart w:id="365" w:name="_Toc439692409"/>
      <w:r w:rsidRPr="00801592">
        <w:rPr>
          <w:b/>
          <w:rPrChange w:id="366" w:author="Janik Vonrotz" w:date="2016-01-04T17:39:00Z">
            <w:rPr/>
          </w:rPrChange>
        </w:rPr>
        <w:t>CU-Kabel</w:t>
      </w:r>
      <w:r w:rsidR="007045A2" w:rsidRPr="00801592">
        <w:rPr>
          <w:b/>
          <w:rPrChange w:id="367" w:author="Janik Vonrotz" w:date="2016-01-04T17:39:00Z">
            <w:rPr/>
          </w:rPrChange>
        </w:rPr>
        <w:t xml:space="preserve"> (Kupfer)</w:t>
      </w:r>
      <w:bookmarkEnd w:id="365"/>
    </w:p>
    <w:p w14:paraId="42FC4341" w14:textId="08FECEDA" w:rsidR="000268F4" w:rsidRPr="007045A2" w:rsidRDefault="000268F4" w:rsidP="000268F4">
      <w:pPr>
        <w:spacing w:after="0"/>
        <w:rPr>
          <w:b/>
        </w:rPr>
      </w:pPr>
      <w:r w:rsidRPr="007045A2">
        <w:rPr>
          <w:b/>
        </w:rPr>
        <w:t>TP</w:t>
      </w:r>
      <w:r w:rsidR="00607109" w:rsidRPr="007045A2">
        <w:rPr>
          <w:b/>
        </w:rPr>
        <w:t xml:space="preserve"> </w:t>
      </w:r>
      <w:r w:rsidRPr="007045A2">
        <w:rPr>
          <w:b/>
        </w:rPr>
        <w:t>=</w:t>
      </w:r>
      <w:r w:rsidR="00607109" w:rsidRPr="007045A2">
        <w:rPr>
          <w:b/>
        </w:rPr>
        <w:t xml:space="preserve"> </w:t>
      </w:r>
      <w:r w:rsidRPr="007045A2">
        <w:rPr>
          <w:b/>
        </w:rPr>
        <w:t>Twisted</w:t>
      </w:r>
      <w:r w:rsidR="00607109" w:rsidRPr="007045A2">
        <w:rPr>
          <w:b/>
        </w:rPr>
        <w:t xml:space="preserve"> </w:t>
      </w:r>
      <w:r w:rsidRPr="007045A2">
        <w:rPr>
          <w:b/>
        </w:rPr>
        <w:t>Pair</w:t>
      </w:r>
    </w:p>
    <w:p w14:paraId="5D7F4963" w14:textId="15650673" w:rsidR="000268F4" w:rsidRPr="000268F4" w:rsidRDefault="000268F4" w:rsidP="000268F4">
      <w:pPr>
        <w:spacing w:after="0"/>
        <w:rPr>
          <w:rFonts w:eastAsia="Times New Roman" w:cs="Times New Roman"/>
          <w:lang w:eastAsia="de-CH"/>
        </w:rPr>
      </w:pPr>
      <w:r w:rsidRPr="000268F4">
        <w:rPr>
          <w:rFonts w:eastAsia="Times New Roman" w:cs="Times New Roman"/>
          <w:lang w:eastAsia="de-CH"/>
        </w:rPr>
        <w:t>Sobald</w:t>
      </w:r>
      <w:r w:rsidR="00607109">
        <w:rPr>
          <w:rFonts w:eastAsia="Times New Roman" w:cs="Times New Roman"/>
          <w:lang w:eastAsia="de-CH"/>
        </w:rPr>
        <w:t xml:space="preserve"> </w:t>
      </w:r>
      <w:r w:rsidRPr="000268F4">
        <w:rPr>
          <w:rFonts w:eastAsia="Times New Roman" w:cs="Times New Roman"/>
          <w:lang w:eastAsia="de-CH"/>
        </w:rPr>
        <w:t>Strom</w:t>
      </w:r>
      <w:r w:rsidR="00607109">
        <w:rPr>
          <w:rFonts w:eastAsia="Times New Roman" w:cs="Times New Roman"/>
          <w:lang w:eastAsia="de-CH"/>
        </w:rPr>
        <w:t xml:space="preserve"> </w:t>
      </w:r>
      <w:r w:rsidRPr="000268F4">
        <w:rPr>
          <w:rFonts w:eastAsia="Times New Roman" w:cs="Times New Roman"/>
          <w:lang w:eastAsia="de-CH"/>
        </w:rPr>
        <w:t>durch</w:t>
      </w:r>
      <w:r w:rsidR="00607109">
        <w:rPr>
          <w:rFonts w:eastAsia="Times New Roman" w:cs="Times New Roman"/>
          <w:lang w:eastAsia="de-CH"/>
        </w:rPr>
        <w:t xml:space="preserve"> </w:t>
      </w:r>
      <w:r w:rsidRPr="000268F4">
        <w:rPr>
          <w:rFonts w:eastAsia="Times New Roman" w:cs="Times New Roman"/>
          <w:lang w:eastAsia="de-CH"/>
        </w:rPr>
        <w:t>die</w:t>
      </w:r>
      <w:r w:rsidR="00607109">
        <w:rPr>
          <w:rFonts w:eastAsia="Times New Roman" w:cs="Times New Roman"/>
          <w:lang w:eastAsia="de-CH"/>
        </w:rPr>
        <w:t xml:space="preserve"> </w:t>
      </w:r>
      <w:r w:rsidRPr="000268F4">
        <w:rPr>
          <w:rFonts w:eastAsia="Times New Roman" w:cs="Times New Roman"/>
          <w:lang w:eastAsia="de-CH"/>
        </w:rPr>
        <w:t>Kabel</w:t>
      </w:r>
      <w:r w:rsidR="00607109">
        <w:rPr>
          <w:rFonts w:eastAsia="Times New Roman" w:cs="Times New Roman"/>
          <w:lang w:eastAsia="de-CH"/>
        </w:rPr>
        <w:t xml:space="preserve"> </w:t>
      </w:r>
      <w:r w:rsidRPr="000268F4">
        <w:rPr>
          <w:rFonts w:eastAsia="Times New Roman" w:cs="Times New Roman"/>
          <w:lang w:eastAsia="de-CH"/>
        </w:rPr>
        <w:t>fliesst,</w:t>
      </w:r>
      <w:r w:rsidR="00607109">
        <w:rPr>
          <w:rFonts w:eastAsia="Times New Roman" w:cs="Times New Roman"/>
          <w:lang w:eastAsia="de-CH"/>
        </w:rPr>
        <w:t xml:space="preserve"> </w:t>
      </w:r>
      <w:r w:rsidRPr="000268F4">
        <w:rPr>
          <w:rFonts w:eastAsia="Times New Roman" w:cs="Times New Roman"/>
          <w:lang w:eastAsia="de-CH"/>
        </w:rPr>
        <w:t>entsteht</w:t>
      </w:r>
      <w:r w:rsidR="00607109">
        <w:rPr>
          <w:rFonts w:eastAsia="Times New Roman" w:cs="Times New Roman"/>
          <w:lang w:eastAsia="de-CH"/>
        </w:rPr>
        <w:t xml:space="preserve"> </w:t>
      </w:r>
      <w:r w:rsidRPr="000268F4">
        <w:rPr>
          <w:rFonts w:eastAsia="Times New Roman" w:cs="Times New Roman"/>
          <w:lang w:eastAsia="de-CH"/>
        </w:rPr>
        <w:t>ein</w:t>
      </w:r>
      <w:r w:rsidR="00607109">
        <w:rPr>
          <w:rFonts w:eastAsia="Times New Roman" w:cs="Times New Roman"/>
          <w:lang w:eastAsia="de-CH"/>
        </w:rPr>
        <w:t xml:space="preserve"> </w:t>
      </w:r>
      <w:r w:rsidR="000B01B9">
        <w:rPr>
          <w:rFonts w:eastAsia="Times New Roman" w:cs="Times New Roman"/>
          <w:lang w:eastAsia="de-CH"/>
        </w:rPr>
        <w:t>e</w:t>
      </w:r>
      <w:r w:rsidRPr="000268F4">
        <w:rPr>
          <w:rFonts w:eastAsia="Times New Roman" w:cs="Times New Roman"/>
          <w:lang w:eastAsia="de-CH"/>
        </w:rPr>
        <w:t>lektromagnetisches</w:t>
      </w:r>
      <w:r w:rsidR="00607109">
        <w:rPr>
          <w:rFonts w:eastAsia="Times New Roman" w:cs="Times New Roman"/>
          <w:lang w:eastAsia="de-CH"/>
        </w:rPr>
        <w:t xml:space="preserve"> </w:t>
      </w:r>
      <w:r w:rsidRPr="000268F4">
        <w:rPr>
          <w:rFonts w:eastAsia="Times New Roman" w:cs="Times New Roman"/>
          <w:lang w:eastAsia="de-CH"/>
        </w:rPr>
        <w:t>Feld</w:t>
      </w:r>
      <w:r w:rsidR="000B01B9">
        <w:rPr>
          <w:rFonts w:eastAsia="Times New Roman" w:cs="Times New Roman"/>
          <w:lang w:eastAsia="de-CH"/>
        </w:rPr>
        <w:t>.</w:t>
      </w:r>
      <w:r w:rsidR="00607109">
        <w:rPr>
          <w:rFonts w:eastAsia="Times New Roman" w:cs="Times New Roman"/>
          <w:lang w:eastAsia="de-CH"/>
        </w:rPr>
        <w:t xml:space="preserve"> </w:t>
      </w:r>
      <w:r w:rsidRPr="000268F4">
        <w:rPr>
          <w:rFonts w:eastAsia="Times New Roman" w:cs="Times New Roman"/>
          <w:lang w:eastAsia="de-CH"/>
        </w:rPr>
        <w:t>Durc</w:t>
      </w:r>
      <w:r w:rsidR="000B01B9">
        <w:rPr>
          <w:rFonts w:eastAsia="Times New Roman" w:cs="Times New Roman"/>
          <w:lang w:eastAsia="de-CH"/>
        </w:rPr>
        <w:t>h</w:t>
      </w:r>
      <w:r w:rsidR="00607109">
        <w:rPr>
          <w:rFonts w:eastAsia="Times New Roman" w:cs="Times New Roman"/>
          <w:lang w:eastAsia="de-CH"/>
        </w:rPr>
        <w:t xml:space="preserve"> </w:t>
      </w:r>
      <w:r w:rsidR="000B01B9">
        <w:rPr>
          <w:rFonts w:eastAsia="Times New Roman" w:cs="Times New Roman"/>
          <w:lang w:eastAsia="de-CH"/>
        </w:rPr>
        <w:t>das</w:t>
      </w:r>
      <w:r w:rsidR="00607109">
        <w:rPr>
          <w:rFonts w:eastAsia="Times New Roman" w:cs="Times New Roman"/>
          <w:lang w:eastAsia="de-CH"/>
        </w:rPr>
        <w:t xml:space="preserve"> </w:t>
      </w:r>
      <w:r w:rsidR="000B01B9">
        <w:rPr>
          <w:rFonts w:eastAsia="Times New Roman" w:cs="Times New Roman"/>
          <w:lang w:eastAsia="de-CH"/>
        </w:rPr>
        <w:t>Verdrillen</w:t>
      </w:r>
      <w:r w:rsidR="00607109">
        <w:rPr>
          <w:rFonts w:eastAsia="Times New Roman" w:cs="Times New Roman"/>
          <w:lang w:eastAsia="de-CH"/>
        </w:rPr>
        <w:t xml:space="preserve"> </w:t>
      </w:r>
      <w:r w:rsidR="000B01B9">
        <w:rPr>
          <w:rFonts w:eastAsia="Times New Roman" w:cs="Times New Roman"/>
          <w:lang w:eastAsia="de-CH"/>
        </w:rPr>
        <w:t>will</w:t>
      </w:r>
      <w:r w:rsidR="00607109">
        <w:rPr>
          <w:rFonts w:eastAsia="Times New Roman" w:cs="Times New Roman"/>
          <w:lang w:eastAsia="de-CH"/>
        </w:rPr>
        <w:t xml:space="preserve"> </w:t>
      </w:r>
      <w:r w:rsidR="000B01B9">
        <w:rPr>
          <w:rFonts w:eastAsia="Times New Roman" w:cs="Times New Roman"/>
          <w:lang w:eastAsia="de-CH"/>
        </w:rPr>
        <w:t>man</w:t>
      </w:r>
      <w:r w:rsidR="00607109">
        <w:rPr>
          <w:rFonts w:eastAsia="Times New Roman" w:cs="Times New Roman"/>
          <w:lang w:eastAsia="de-CH"/>
        </w:rPr>
        <w:t xml:space="preserve"> </w:t>
      </w:r>
      <w:r w:rsidR="000B01B9">
        <w:rPr>
          <w:rFonts w:eastAsia="Times New Roman" w:cs="Times New Roman"/>
          <w:lang w:eastAsia="de-CH"/>
        </w:rPr>
        <w:t>die</w:t>
      </w:r>
      <w:r w:rsidR="00607109">
        <w:rPr>
          <w:rFonts w:eastAsia="Times New Roman" w:cs="Times New Roman"/>
          <w:lang w:eastAsia="de-CH"/>
        </w:rPr>
        <w:t xml:space="preserve"> </w:t>
      </w:r>
      <w:r w:rsidR="000B01B9" w:rsidRPr="000268F4">
        <w:rPr>
          <w:rFonts w:eastAsia="Times New Roman" w:cs="Times New Roman"/>
          <w:lang w:eastAsia="de-CH"/>
        </w:rPr>
        <w:t>entstehenden</w:t>
      </w:r>
      <w:r w:rsidR="00607109">
        <w:rPr>
          <w:rFonts w:eastAsia="Times New Roman" w:cs="Times New Roman"/>
          <w:lang w:eastAsia="de-CH"/>
        </w:rPr>
        <w:t xml:space="preserve"> </w:t>
      </w:r>
      <w:r w:rsidRPr="000268F4">
        <w:rPr>
          <w:rFonts w:eastAsia="Times New Roman" w:cs="Times New Roman"/>
          <w:lang w:eastAsia="de-CH"/>
        </w:rPr>
        <w:t>Felder</w:t>
      </w:r>
      <w:r w:rsidR="00607109">
        <w:rPr>
          <w:rFonts w:eastAsia="Times New Roman" w:cs="Times New Roman"/>
          <w:lang w:eastAsia="de-CH"/>
        </w:rPr>
        <w:t xml:space="preserve"> </w:t>
      </w:r>
      <w:r w:rsidR="007045A2">
        <w:rPr>
          <w:rFonts w:eastAsia="Times New Roman" w:cs="Times New Roman"/>
          <w:lang w:eastAsia="de-CH"/>
        </w:rPr>
        <w:t>aufheben.</w:t>
      </w:r>
    </w:p>
    <w:p w14:paraId="772F3613" w14:textId="48F3DC36" w:rsidR="000268F4" w:rsidRPr="007045A2" w:rsidRDefault="000268F4" w:rsidP="000268F4">
      <w:pPr>
        <w:spacing w:after="0"/>
        <w:rPr>
          <w:rFonts w:eastAsia="Times New Roman" w:cs="Times New Roman"/>
          <w:b/>
          <w:lang w:eastAsia="de-CH"/>
        </w:rPr>
      </w:pPr>
      <w:r w:rsidRPr="007045A2">
        <w:rPr>
          <w:rFonts w:eastAsia="Times New Roman" w:cs="Times New Roman"/>
          <w:b/>
          <w:lang w:eastAsia="de-CH"/>
        </w:rPr>
        <w:t>STP</w:t>
      </w:r>
      <w:r w:rsidR="00607109" w:rsidRPr="007045A2">
        <w:rPr>
          <w:rFonts w:eastAsia="Times New Roman" w:cs="Times New Roman"/>
          <w:b/>
          <w:lang w:eastAsia="de-CH"/>
        </w:rPr>
        <w:t xml:space="preserve"> </w:t>
      </w:r>
      <w:r w:rsidRPr="007045A2">
        <w:rPr>
          <w:rFonts w:eastAsia="Times New Roman" w:cs="Times New Roman"/>
          <w:b/>
          <w:lang w:eastAsia="de-CH"/>
        </w:rPr>
        <w:t>=</w:t>
      </w:r>
      <w:r w:rsidR="00607109" w:rsidRPr="007045A2">
        <w:rPr>
          <w:rFonts w:eastAsia="Times New Roman" w:cs="Times New Roman"/>
          <w:b/>
          <w:lang w:eastAsia="de-CH"/>
        </w:rPr>
        <w:t xml:space="preserve"> </w:t>
      </w:r>
      <w:r w:rsidRPr="007045A2">
        <w:rPr>
          <w:rFonts w:eastAsia="Times New Roman" w:cs="Times New Roman"/>
          <w:b/>
          <w:lang w:eastAsia="de-CH"/>
        </w:rPr>
        <w:t>Shielded</w:t>
      </w:r>
      <w:r w:rsidR="00607109" w:rsidRPr="007045A2">
        <w:rPr>
          <w:rFonts w:eastAsia="Times New Roman" w:cs="Times New Roman"/>
          <w:b/>
          <w:lang w:eastAsia="de-CH"/>
        </w:rPr>
        <w:t xml:space="preserve"> </w:t>
      </w:r>
      <w:r w:rsidRPr="007045A2">
        <w:rPr>
          <w:rFonts w:eastAsia="Times New Roman" w:cs="Times New Roman"/>
          <w:b/>
          <w:lang w:eastAsia="de-CH"/>
        </w:rPr>
        <w:t>Twisted</w:t>
      </w:r>
      <w:r w:rsidR="00607109" w:rsidRPr="007045A2">
        <w:rPr>
          <w:rFonts w:eastAsia="Times New Roman" w:cs="Times New Roman"/>
          <w:b/>
          <w:lang w:eastAsia="de-CH"/>
        </w:rPr>
        <w:t xml:space="preserve"> </w:t>
      </w:r>
      <w:r w:rsidRPr="007045A2">
        <w:rPr>
          <w:rFonts w:eastAsia="Times New Roman" w:cs="Times New Roman"/>
          <w:b/>
          <w:lang w:eastAsia="de-CH"/>
        </w:rPr>
        <w:t>Pair</w:t>
      </w:r>
    </w:p>
    <w:p w14:paraId="024020D6" w14:textId="7406DE76" w:rsidR="000268F4" w:rsidRPr="000268F4" w:rsidRDefault="000268F4" w:rsidP="000268F4">
      <w:pPr>
        <w:spacing w:after="0"/>
        <w:rPr>
          <w:rFonts w:eastAsia="Times New Roman" w:cs="Times New Roman"/>
          <w:lang w:eastAsia="de-CH"/>
        </w:rPr>
      </w:pPr>
      <w:r w:rsidRPr="000268F4">
        <w:rPr>
          <w:rFonts w:eastAsia="Times New Roman" w:cs="Times New Roman"/>
          <w:lang w:eastAsia="de-CH"/>
        </w:rPr>
        <w:t>Wiederstand:</w:t>
      </w:r>
      <w:r w:rsidR="00607109">
        <w:rPr>
          <w:rFonts w:eastAsia="Times New Roman" w:cs="Times New Roman"/>
          <w:lang w:eastAsia="de-CH"/>
        </w:rPr>
        <w:t xml:space="preserve"> </w:t>
      </w:r>
      <w:r w:rsidRPr="000268F4">
        <w:rPr>
          <w:rFonts w:eastAsia="Times New Roman" w:cs="Times New Roman"/>
          <w:lang w:eastAsia="de-CH"/>
        </w:rPr>
        <w:t>Stromstärke</w:t>
      </w:r>
      <w:r w:rsidR="00607109">
        <w:rPr>
          <w:rFonts w:eastAsia="Times New Roman" w:cs="Times New Roman"/>
          <w:lang w:eastAsia="de-CH"/>
        </w:rPr>
        <w:t xml:space="preserve"> </w:t>
      </w:r>
      <w:r w:rsidRPr="000268F4">
        <w:rPr>
          <w:rFonts w:eastAsia="Times New Roman" w:cs="Times New Roman"/>
          <w:lang w:eastAsia="de-CH"/>
        </w:rPr>
        <w:t>lässt</w:t>
      </w:r>
      <w:r w:rsidR="00607109">
        <w:rPr>
          <w:rFonts w:eastAsia="Times New Roman" w:cs="Times New Roman"/>
          <w:lang w:eastAsia="de-CH"/>
        </w:rPr>
        <w:t xml:space="preserve"> </w:t>
      </w:r>
      <w:r w:rsidRPr="000268F4">
        <w:rPr>
          <w:rFonts w:eastAsia="Times New Roman" w:cs="Times New Roman"/>
          <w:lang w:eastAsia="de-CH"/>
        </w:rPr>
        <w:t>sich</w:t>
      </w:r>
      <w:r w:rsidR="00607109">
        <w:rPr>
          <w:rFonts w:eastAsia="Times New Roman" w:cs="Times New Roman"/>
          <w:lang w:eastAsia="de-CH"/>
        </w:rPr>
        <w:t xml:space="preserve"> </w:t>
      </w:r>
      <w:r w:rsidRPr="000268F4">
        <w:rPr>
          <w:rFonts w:eastAsia="Times New Roman" w:cs="Times New Roman"/>
          <w:lang w:eastAsia="de-CH"/>
        </w:rPr>
        <w:t>regulieren.</w:t>
      </w:r>
    </w:p>
    <w:p w14:paraId="713866F0" w14:textId="389C5B68" w:rsidR="000268F4" w:rsidRPr="000268F4" w:rsidRDefault="000268F4" w:rsidP="000268F4">
      <w:pPr>
        <w:spacing w:after="0"/>
        <w:rPr>
          <w:rFonts w:eastAsia="Times New Roman" w:cs="Times New Roman"/>
          <w:lang w:eastAsia="de-CH"/>
        </w:rPr>
      </w:pPr>
      <w:r w:rsidRPr="000268F4">
        <w:rPr>
          <w:rFonts w:eastAsia="Times New Roman" w:cs="Times New Roman"/>
          <w:lang w:eastAsia="de-CH"/>
        </w:rPr>
        <w:t>12</w:t>
      </w:r>
      <w:r w:rsidR="00607109">
        <w:rPr>
          <w:rFonts w:eastAsia="Times New Roman" w:cs="Times New Roman"/>
          <w:lang w:eastAsia="de-CH"/>
        </w:rPr>
        <w:t xml:space="preserve"> </w:t>
      </w:r>
      <w:r w:rsidRPr="000268F4">
        <w:rPr>
          <w:rFonts w:eastAsia="Times New Roman" w:cs="Times New Roman"/>
          <w:lang w:eastAsia="de-CH"/>
        </w:rPr>
        <w:t>Volt</w:t>
      </w:r>
      <w:r w:rsidR="00607109">
        <w:rPr>
          <w:rFonts w:eastAsia="Times New Roman" w:cs="Times New Roman"/>
          <w:lang w:eastAsia="de-CH"/>
        </w:rPr>
        <w:t xml:space="preserve"> </w:t>
      </w:r>
      <w:r w:rsidRPr="000268F4">
        <w:rPr>
          <w:rFonts w:eastAsia="Times New Roman" w:cs="Times New Roman"/>
          <w:lang w:eastAsia="de-CH"/>
        </w:rPr>
        <w:t>und</w:t>
      </w:r>
      <w:r w:rsidR="00607109">
        <w:rPr>
          <w:rFonts w:eastAsia="Times New Roman" w:cs="Times New Roman"/>
          <w:lang w:eastAsia="de-CH"/>
        </w:rPr>
        <w:t xml:space="preserve"> </w:t>
      </w:r>
      <w:r w:rsidRPr="000268F4">
        <w:rPr>
          <w:rFonts w:eastAsia="Times New Roman" w:cs="Times New Roman"/>
          <w:lang w:eastAsia="de-CH"/>
        </w:rPr>
        <w:t>1</w:t>
      </w:r>
      <w:r w:rsidR="00607109">
        <w:rPr>
          <w:rFonts w:eastAsia="Times New Roman" w:cs="Times New Roman"/>
          <w:lang w:eastAsia="de-CH"/>
        </w:rPr>
        <w:t xml:space="preserve"> </w:t>
      </w:r>
      <w:r w:rsidRPr="000268F4">
        <w:rPr>
          <w:rFonts w:eastAsia="Times New Roman" w:cs="Times New Roman"/>
          <w:lang w:eastAsia="de-CH"/>
        </w:rPr>
        <w:t>Ohm-Widerstand</w:t>
      </w:r>
      <w:r w:rsidR="00607109">
        <w:rPr>
          <w:rFonts w:eastAsia="Times New Roman" w:cs="Times New Roman"/>
          <w:lang w:eastAsia="de-CH"/>
        </w:rPr>
        <w:t xml:space="preserve"> </w:t>
      </w:r>
      <w:r w:rsidRPr="000268F4">
        <w:rPr>
          <w:rFonts w:eastAsia="Times New Roman" w:cs="Times New Roman"/>
          <w:lang w:eastAsia="de-CH"/>
        </w:rPr>
        <w:t>=</w:t>
      </w:r>
      <w:r w:rsidR="00607109">
        <w:rPr>
          <w:rFonts w:eastAsia="Times New Roman" w:cs="Times New Roman"/>
          <w:lang w:eastAsia="de-CH"/>
        </w:rPr>
        <w:t xml:space="preserve"> </w:t>
      </w:r>
      <w:r w:rsidRPr="000268F4">
        <w:rPr>
          <w:rFonts w:eastAsia="Times New Roman" w:cs="Times New Roman"/>
          <w:lang w:eastAsia="de-CH"/>
        </w:rPr>
        <w:t>12Amper</w:t>
      </w:r>
    </w:p>
    <w:p w14:paraId="62F1F854" w14:textId="4687669F" w:rsidR="000268F4" w:rsidRPr="000268F4" w:rsidRDefault="000268F4" w:rsidP="000268F4">
      <w:pPr>
        <w:spacing w:after="0"/>
        <w:rPr>
          <w:rFonts w:eastAsia="Times New Roman" w:cs="Times New Roman"/>
          <w:lang w:eastAsia="de-CH"/>
        </w:rPr>
      </w:pPr>
      <w:r w:rsidRPr="000268F4">
        <w:rPr>
          <w:rFonts w:eastAsia="Times New Roman" w:cs="Times New Roman"/>
          <w:lang w:eastAsia="de-CH"/>
        </w:rPr>
        <w:t>12Volt</w:t>
      </w:r>
      <w:r w:rsidR="00607109">
        <w:rPr>
          <w:rFonts w:eastAsia="Times New Roman" w:cs="Times New Roman"/>
          <w:lang w:eastAsia="de-CH"/>
        </w:rPr>
        <w:t xml:space="preserve"> </w:t>
      </w:r>
      <w:r w:rsidRPr="000268F4">
        <w:rPr>
          <w:rFonts w:eastAsia="Times New Roman" w:cs="Times New Roman"/>
          <w:lang w:eastAsia="de-CH"/>
        </w:rPr>
        <w:t>und</w:t>
      </w:r>
      <w:r w:rsidR="00607109">
        <w:rPr>
          <w:rFonts w:eastAsia="Times New Roman" w:cs="Times New Roman"/>
          <w:lang w:eastAsia="de-CH"/>
        </w:rPr>
        <w:t xml:space="preserve"> </w:t>
      </w:r>
      <w:r w:rsidRPr="000268F4">
        <w:rPr>
          <w:rFonts w:eastAsia="Times New Roman" w:cs="Times New Roman"/>
          <w:lang w:eastAsia="de-CH"/>
        </w:rPr>
        <w:t>10</w:t>
      </w:r>
      <w:r w:rsidR="00607109">
        <w:rPr>
          <w:rFonts w:eastAsia="Times New Roman" w:cs="Times New Roman"/>
          <w:lang w:eastAsia="de-CH"/>
        </w:rPr>
        <w:t xml:space="preserve"> </w:t>
      </w:r>
      <w:r w:rsidRPr="000268F4">
        <w:rPr>
          <w:rFonts w:eastAsia="Times New Roman" w:cs="Times New Roman"/>
          <w:lang w:eastAsia="de-CH"/>
        </w:rPr>
        <w:t>Ohm-Widerstand</w:t>
      </w:r>
      <w:r w:rsidR="00607109">
        <w:rPr>
          <w:rFonts w:eastAsia="Times New Roman" w:cs="Times New Roman"/>
          <w:lang w:eastAsia="de-CH"/>
        </w:rPr>
        <w:t xml:space="preserve"> </w:t>
      </w:r>
      <w:r w:rsidRPr="000268F4">
        <w:rPr>
          <w:rFonts w:eastAsia="Times New Roman" w:cs="Times New Roman"/>
          <w:lang w:eastAsia="de-CH"/>
        </w:rPr>
        <w:t>=</w:t>
      </w:r>
      <w:r w:rsidR="00607109">
        <w:rPr>
          <w:rFonts w:eastAsia="Times New Roman" w:cs="Times New Roman"/>
          <w:lang w:eastAsia="de-CH"/>
        </w:rPr>
        <w:t xml:space="preserve"> </w:t>
      </w:r>
      <w:r w:rsidR="00084519">
        <w:rPr>
          <w:rFonts w:eastAsia="Times New Roman" w:cs="Times New Roman"/>
          <w:lang w:eastAsia="de-CH"/>
        </w:rPr>
        <w:t>1.2Amper</w:t>
      </w:r>
    </w:p>
    <w:p w14:paraId="77D0A2A7" w14:textId="7702D9FF" w:rsidR="000268F4" w:rsidRPr="000268F4" w:rsidRDefault="000268F4" w:rsidP="000268F4">
      <w:pPr>
        <w:spacing w:after="0"/>
        <w:rPr>
          <w:rFonts w:eastAsia="Times New Roman" w:cs="Times New Roman"/>
          <w:lang w:eastAsia="de-CH"/>
        </w:rPr>
      </w:pPr>
      <w:r w:rsidRPr="000268F4">
        <w:rPr>
          <w:rFonts w:eastAsia="Times New Roman" w:cs="Times New Roman"/>
          <w:lang w:eastAsia="de-CH"/>
        </w:rPr>
        <w:t>Dämpfung:</w:t>
      </w:r>
      <w:r w:rsidR="00607109">
        <w:rPr>
          <w:rFonts w:eastAsia="Times New Roman" w:cs="Times New Roman"/>
          <w:lang w:eastAsia="de-CH"/>
        </w:rPr>
        <w:t xml:space="preserve"> </w:t>
      </w:r>
      <w:r w:rsidRPr="000268F4">
        <w:rPr>
          <w:rFonts w:eastAsia="Times New Roman" w:cs="Times New Roman"/>
          <w:lang w:eastAsia="de-CH"/>
        </w:rPr>
        <w:t>Amplitude</w:t>
      </w:r>
      <w:r w:rsidR="00607109">
        <w:rPr>
          <w:rFonts w:eastAsia="Times New Roman" w:cs="Times New Roman"/>
          <w:lang w:eastAsia="de-CH"/>
        </w:rPr>
        <w:t xml:space="preserve"> </w:t>
      </w:r>
      <w:r w:rsidRPr="000268F4">
        <w:rPr>
          <w:rFonts w:eastAsia="Times New Roman" w:cs="Times New Roman"/>
          <w:lang w:eastAsia="de-CH"/>
        </w:rPr>
        <w:t>von</w:t>
      </w:r>
      <w:r w:rsidR="00607109">
        <w:rPr>
          <w:rFonts w:eastAsia="Times New Roman" w:cs="Times New Roman"/>
          <w:lang w:eastAsia="de-CH"/>
        </w:rPr>
        <w:t xml:space="preserve"> </w:t>
      </w:r>
      <w:r w:rsidRPr="000268F4">
        <w:rPr>
          <w:rFonts w:eastAsia="Times New Roman" w:cs="Times New Roman"/>
          <w:lang w:eastAsia="de-CH"/>
        </w:rPr>
        <w:t>Schwingungen</w:t>
      </w:r>
      <w:r w:rsidR="00607109">
        <w:rPr>
          <w:rFonts w:eastAsia="Times New Roman" w:cs="Times New Roman"/>
          <w:lang w:eastAsia="de-CH"/>
        </w:rPr>
        <w:t xml:space="preserve"> </w:t>
      </w:r>
      <w:r w:rsidRPr="000268F4">
        <w:rPr>
          <w:rFonts w:eastAsia="Times New Roman" w:cs="Times New Roman"/>
          <w:lang w:eastAsia="de-CH"/>
        </w:rPr>
        <w:t>nimmt</w:t>
      </w:r>
      <w:r w:rsidR="00607109">
        <w:rPr>
          <w:rFonts w:eastAsia="Times New Roman" w:cs="Times New Roman"/>
          <w:lang w:eastAsia="de-CH"/>
        </w:rPr>
        <w:t xml:space="preserve"> </w:t>
      </w:r>
      <w:r w:rsidRPr="000268F4">
        <w:rPr>
          <w:rFonts w:eastAsia="Times New Roman" w:cs="Times New Roman"/>
          <w:lang w:eastAsia="de-CH"/>
        </w:rPr>
        <w:t>mit</w:t>
      </w:r>
      <w:r w:rsidR="00607109">
        <w:rPr>
          <w:rFonts w:eastAsia="Times New Roman" w:cs="Times New Roman"/>
          <w:lang w:eastAsia="de-CH"/>
        </w:rPr>
        <w:t xml:space="preserve"> </w:t>
      </w:r>
      <w:r w:rsidRPr="000268F4">
        <w:rPr>
          <w:rFonts w:eastAsia="Times New Roman" w:cs="Times New Roman"/>
          <w:lang w:eastAsia="de-CH"/>
        </w:rPr>
        <w:t>der</w:t>
      </w:r>
      <w:r w:rsidR="00607109">
        <w:rPr>
          <w:rFonts w:eastAsia="Times New Roman" w:cs="Times New Roman"/>
          <w:lang w:eastAsia="de-CH"/>
        </w:rPr>
        <w:t xml:space="preserve"> </w:t>
      </w:r>
      <w:r w:rsidRPr="000268F4">
        <w:rPr>
          <w:rFonts w:eastAsia="Times New Roman" w:cs="Times New Roman"/>
          <w:lang w:eastAsia="de-CH"/>
        </w:rPr>
        <w:t>Zeit</w:t>
      </w:r>
      <w:r w:rsidR="00607109">
        <w:rPr>
          <w:rFonts w:eastAsia="Times New Roman" w:cs="Times New Roman"/>
          <w:lang w:eastAsia="de-CH"/>
        </w:rPr>
        <w:t xml:space="preserve"> </w:t>
      </w:r>
      <w:r w:rsidRPr="000268F4">
        <w:rPr>
          <w:rFonts w:eastAsia="Times New Roman" w:cs="Times New Roman"/>
          <w:lang w:eastAsia="de-CH"/>
        </w:rPr>
        <w:t>ab</w:t>
      </w:r>
    </w:p>
    <w:p w14:paraId="55CABF71" w14:textId="20D90A3E" w:rsidR="000B01B9" w:rsidRDefault="000268F4" w:rsidP="007045A2">
      <w:r w:rsidRPr="000268F4">
        <w:rPr>
          <w:noProof/>
          <w:lang w:eastAsia="de-CH"/>
        </w:rPr>
        <w:drawing>
          <wp:inline distT="0" distB="0" distL="0" distR="0" wp14:anchorId="03B7DFD4" wp14:editId="04710CB0">
            <wp:extent cx="3796588" cy="2543204"/>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0793" cy="2552720"/>
                    </a:xfrm>
                    <a:prstGeom prst="rect">
                      <a:avLst/>
                    </a:prstGeom>
                  </pic:spPr>
                </pic:pic>
              </a:graphicData>
            </a:graphic>
          </wp:inline>
        </w:drawing>
      </w:r>
    </w:p>
    <w:p w14:paraId="416AA4DF" w14:textId="670F4ED3" w:rsidR="00084519" w:rsidDel="00801592" w:rsidRDefault="00084519" w:rsidP="007045A2">
      <w:pPr>
        <w:rPr>
          <w:del w:id="368" w:author="Janik Vonrotz" w:date="2016-01-04T17:39:00Z"/>
        </w:rPr>
      </w:pPr>
    </w:p>
    <w:p w14:paraId="2F29B441" w14:textId="5E270973" w:rsidR="00084519" w:rsidRPr="000B01B9" w:rsidDel="00801592" w:rsidRDefault="00084519" w:rsidP="007045A2">
      <w:pPr>
        <w:rPr>
          <w:del w:id="369" w:author="Janik Vonrotz" w:date="2016-01-04T17:39:00Z"/>
        </w:rPr>
      </w:pPr>
    </w:p>
    <w:p w14:paraId="5B36E189" w14:textId="63937740" w:rsidR="00C51415" w:rsidRPr="007045A2" w:rsidRDefault="000B01B9" w:rsidP="007045A2">
      <w:pPr>
        <w:rPr>
          <w:b/>
        </w:rPr>
      </w:pPr>
      <w:r w:rsidRPr="007045A2">
        <w:rPr>
          <w:b/>
        </w:rPr>
        <w:t>Kategorien</w:t>
      </w:r>
      <w:r w:rsidR="00607109" w:rsidRPr="007045A2">
        <w:rPr>
          <w:b/>
        </w:rPr>
        <w:t xml:space="preserve"> </w:t>
      </w:r>
      <w:r w:rsidRPr="007045A2">
        <w:rPr>
          <w:b/>
        </w:rPr>
        <w:t>von</w:t>
      </w:r>
      <w:r w:rsidR="00607109" w:rsidRPr="007045A2">
        <w:rPr>
          <w:b/>
        </w:rPr>
        <w:t xml:space="preserve"> </w:t>
      </w:r>
      <w:r w:rsidRPr="007045A2">
        <w:rPr>
          <w:b/>
        </w:rPr>
        <w:t>Twisted</w:t>
      </w:r>
      <w:r w:rsidR="00607109" w:rsidRPr="007045A2">
        <w:rPr>
          <w:b/>
        </w:rPr>
        <w:t xml:space="preserve"> </w:t>
      </w:r>
      <w:r w:rsidRPr="007045A2">
        <w:rPr>
          <w:b/>
        </w:rPr>
        <w:t>Pair</w:t>
      </w:r>
      <w:r w:rsidR="00607109" w:rsidRPr="007045A2">
        <w:rPr>
          <w:b/>
        </w:rPr>
        <w:t xml:space="preserve"> </w:t>
      </w:r>
      <w:r w:rsidRPr="007045A2">
        <w:rPr>
          <w:b/>
        </w:rPr>
        <w:t>Kabeln</w:t>
      </w:r>
    </w:p>
    <w:p w14:paraId="60FE3FF4" w14:textId="14E85BA5" w:rsidR="00CC0BC3" w:rsidRPr="00CC0BC3" w:rsidRDefault="00CC0BC3" w:rsidP="00AA6B65">
      <w:pPr>
        <w:jc w:val="left"/>
      </w:pPr>
      <w:r w:rsidRPr="000B01B9">
        <w:rPr>
          <w:noProof/>
          <w:lang w:eastAsia="de-CH"/>
        </w:rPr>
        <w:drawing>
          <wp:inline distT="0" distB="0" distL="0" distR="0" wp14:anchorId="5B8D4D93" wp14:editId="42335061">
            <wp:extent cx="2715904" cy="2083232"/>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885" t="2533" r="4936" b="1498"/>
                    <a:stretch/>
                  </pic:blipFill>
                  <pic:spPr bwMode="auto">
                    <a:xfrm>
                      <a:off x="0" y="0"/>
                      <a:ext cx="2715904" cy="208323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EinfacheTabelle2"/>
        <w:tblW w:w="0" w:type="auto"/>
        <w:tblLook w:val="0400" w:firstRow="0" w:lastRow="0" w:firstColumn="0" w:lastColumn="0" w:noHBand="0" w:noVBand="1"/>
        <w:tblPrChange w:id="370" w:author="Janik Vonrotz" w:date="2016-01-04T17:39:00Z">
          <w:tblPr>
            <w:tblStyle w:val="Tabellenraster"/>
            <w:tblW w:w="0" w:type="auto"/>
            <w:tblLook w:val="04A0" w:firstRow="1" w:lastRow="0" w:firstColumn="1" w:lastColumn="0" w:noHBand="0" w:noVBand="1"/>
          </w:tblPr>
        </w:tblPrChange>
      </w:tblPr>
      <w:tblGrid>
        <w:gridCol w:w="846"/>
        <w:gridCol w:w="8216"/>
        <w:tblGridChange w:id="371">
          <w:tblGrid>
            <w:gridCol w:w="846"/>
            <w:gridCol w:w="8216"/>
          </w:tblGrid>
        </w:tblGridChange>
      </w:tblGrid>
      <w:tr w:rsidR="00CC0BC3" w:rsidRPr="00CC0BC3" w14:paraId="09B36413" w14:textId="77777777" w:rsidTr="00801592">
        <w:trPr>
          <w:cnfStyle w:val="000000100000" w:firstRow="0" w:lastRow="0" w:firstColumn="0" w:lastColumn="0" w:oddVBand="0" w:evenVBand="0" w:oddHBand="1" w:evenHBand="0" w:firstRowFirstColumn="0" w:firstRowLastColumn="0" w:lastRowFirstColumn="0" w:lastRowLastColumn="0"/>
        </w:trPr>
        <w:tc>
          <w:tcPr>
            <w:tcW w:w="846" w:type="dxa"/>
            <w:tcPrChange w:id="372" w:author="Janik Vonrotz" w:date="2016-01-04T17:39:00Z">
              <w:tcPr>
                <w:tcW w:w="846" w:type="dxa"/>
              </w:tcPr>
            </w:tcPrChange>
          </w:tcPr>
          <w:p w14:paraId="279037A2" w14:textId="0D6CFA8E" w:rsidR="00CC0BC3" w:rsidRPr="00CC0BC3" w:rsidRDefault="00CC0BC3" w:rsidP="00CC0BC3">
            <w:pPr>
              <w:jc w:val="center"/>
              <w:cnfStyle w:val="000000100000" w:firstRow="0" w:lastRow="0" w:firstColumn="0" w:lastColumn="0" w:oddVBand="0" w:evenVBand="0" w:oddHBand="1" w:evenHBand="0" w:firstRowFirstColumn="0" w:firstRowLastColumn="0" w:lastRowFirstColumn="0" w:lastRowLastColumn="0"/>
              <w:rPr>
                <w:b/>
              </w:rPr>
            </w:pPr>
            <w:r w:rsidRPr="00CC0BC3">
              <w:rPr>
                <w:b/>
              </w:rPr>
              <w:t>Kat.</w:t>
            </w:r>
          </w:p>
        </w:tc>
        <w:tc>
          <w:tcPr>
            <w:tcW w:w="8216" w:type="dxa"/>
            <w:tcPrChange w:id="373" w:author="Janik Vonrotz" w:date="2016-01-04T17:39:00Z">
              <w:tcPr>
                <w:tcW w:w="8216" w:type="dxa"/>
              </w:tcPr>
            </w:tcPrChange>
          </w:tcPr>
          <w:p w14:paraId="62B30AD4" w14:textId="28D4E018" w:rsidR="00CC0BC3" w:rsidRPr="00CC0BC3" w:rsidRDefault="00CC0BC3" w:rsidP="00CC0BC3">
            <w:pPr>
              <w:cnfStyle w:val="000000100000" w:firstRow="0" w:lastRow="0" w:firstColumn="0" w:lastColumn="0" w:oddVBand="0" w:evenVBand="0" w:oddHBand="1" w:evenHBand="0" w:firstRowFirstColumn="0" w:firstRowLastColumn="0" w:lastRowFirstColumn="0" w:lastRowLastColumn="0"/>
              <w:rPr>
                <w:b/>
              </w:rPr>
            </w:pPr>
            <w:r w:rsidRPr="00CC0BC3">
              <w:rPr>
                <w:b/>
              </w:rPr>
              <w:t>Beschreibung</w:t>
            </w:r>
          </w:p>
        </w:tc>
      </w:tr>
      <w:tr w:rsidR="00CC0BC3" w14:paraId="5F5F2ECB" w14:textId="77777777" w:rsidTr="00801592">
        <w:tc>
          <w:tcPr>
            <w:tcW w:w="846" w:type="dxa"/>
            <w:tcPrChange w:id="374" w:author="Janik Vonrotz" w:date="2016-01-04T17:39:00Z">
              <w:tcPr>
                <w:tcW w:w="846" w:type="dxa"/>
              </w:tcPr>
            </w:tcPrChange>
          </w:tcPr>
          <w:p w14:paraId="45EF8E3B" w14:textId="6C71506A" w:rsidR="00CC0BC3" w:rsidRPr="00CC0BC3" w:rsidRDefault="00CC0BC3" w:rsidP="00CC0BC3">
            <w:pPr>
              <w:jc w:val="center"/>
              <w:rPr>
                <w:b/>
              </w:rPr>
            </w:pPr>
            <w:r w:rsidRPr="00CC0BC3">
              <w:rPr>
                <w:b/>
              </w:rPr>
              <w:t>3</w:t>
            </w:r>
          </w:p>
        </w:tc>
        <w:tc>
          <w:tcPr>
            <w:tcW w:w="8216" w:type="dxa"/>
            <w:tcPrChange w:id="375" w:author="Janik Vonrotz" w:date="2016-01-04T17:39:00Z">
              <w:tcPr>
                <w:tcW w:w="8216" w:type="dxa"/>
              </w:tcPr>
            </w:tcPrChange>
          </w:tcPr>
          <w:p w14:paraId="299DA889" w14:textId="2D8653F5" w:rsidR="00CC0BC3" w:rsidRDefault="00CC0BC3" w:rsidP="00CC0BC3">
            <w:r>
              <w:t>Wird</w:t>
            </w:r>
            <w:r w:rsidR="00607109">
              <w:t xml:space="preserve"> </w:t>
            </w:r>
            <w:r>
              <w:t>nicht</w:t>
            </w:r>
            <w:r w:rsidR="00607109">
              <w:t xml:space="preserve"> </w:t>
            </w:r>
            <w:r>
              <w:t>mehr</w:t>
            </w:r>
            <w:r w:rsidR="00607109">
              <w:t xml:space="preserve"> </w:t>
            </w:r>
            <w:r>
              <w:t>Verkauft,</w:t>
            </w:r>
            <w:r w:rsidR="00607109">
              <w:t xml:space="preserve"> </w:t>
            </w:r>
            <w:r>
              <w:t>früher</w:t>
            </w:r>
            <w:r w:rsidR="00607109">
              <w:t xml:space="preserve"> </w:t>
            </w:r>
            <w:r>
              <w:t>Standardkabel</w:t>
            </w:r>
            <w:r w:rsidR="00607109">
              <w:t xml:space="preserve"> </w:t>
            </w:r>
            <w:r>
              <w:t>für</w:t>
            </w:r>
            <w:r w:rsidR="00607109">
              <w:t xml:space="preserve"> </w:t>
            </w:r>
            <w:r>
              <w:t>Telefonanschluss</w:t>
            </w:r>
            <w:r w:rsidR="00607109">
              <w:t xml:space="preserve"> </w:t>
            </w:r>
            <w:r>
              <w:t>in</w:t>
            </w:r>
            <w:r w:rsidR="00607109">
              <w:t xml:space="preserve"> </w:t>
            </w:r>
            <w:r>
              <w:t>den</w:t>
            </w:r>
            <w:r w:rsidR="00607109">
              <w:t xml:space="preserve"> </w:t>
            </w:r>
            <w:r>
              <w:t>USA</w:t>
            </w:r>
          </w:p>
          <w:p w14:paraId="12303B4A" w14:textId="556A48FF" w:rsidR="00B06472" w:rsidRDefault="00B06472" w:rsidP="00CC0BC3">
            <w:r>
              <w:t>Basis</w:t>
            </w:r>
            <w:r w:rsidR="00607109">
              <w:t xml:space="preserve"> </w:t>
            </w:r>
            <w:r>
              <w:t>für</w:t>
            </w:r>
            <w:r w:rsidR="00607109">
              <w:t xml:space="preserve"> </w:t>
            </w:r>
            <w:r>
              <w:t>4-Mbit</w:t>
            </w:r>
            <w:r w:rsidR="00607109">
              <w:t xml:space="preserve"> </w:t>
            </w:r>
            <w:r>
              <w:t>Tokenring</w:t>
            </w:r>
          </w:p>
        </w:tc>
      </w:tr>
      <w:tr w:rsidR="00CC0BC3" w14:paraId="5DA50DCE" w14:textId="77777777" w:rsidTr="00801592">
        <w:trPr>
          <w:cnfStyle w:val="000000100000" w:firstRow="0" w:lastRow="0" w:firstColumn="0" w:lastColumn="0" w:oddVBand="0" w:evenVBand="0" w:oddHBand="1" w:evenHBand="0" w:firstRowFirstColumn="0" w:firstRowLastColumn="0" w:lastRowFirstColumn="0" w:lastRowLastColumn="0"/>
        </w:trPr>
        <w:tc>
          <w:tcPr>
            <w:tcW w:w="846" w:type="dxa"/>
            <w:tcPrChange w:id="376" w:author="Janik Vonrotz" w:date="2016-01-04T17:39:00Z">
              <w:tcPr>
                <w:tcW w:w="846" w:type="dxa"/>
              </w:tcPr>
            </w:tcPrChange>
          </w:tcPr>
          <w:p w14:paraId="61930254" w14:textId="5226D87C" w:rsidR="00CC0BC3" w:rsidRPr="00CC0BC3" w:rsidRDefault="00CC0BC3" w:rsidP="00CC0BC3">
            <w:pPr>
              <w:jc w:val="center"/>
              <w:cnfStyle w:val="000000100000" w:firstRow="0" w:lastRow="0" w:firstColumn="0" w:lastColumn="0" w:oddVBand="0" w:evenVBand="0" w:oddHBand="1" w:evenHBand="0" w:firstRowFirstColumn="0" w:firstRowLastColumn="0" w:lastRowFirstColumn="0" w:lastRowLastColumn="0"/>
              <w:rPr>
                <w:b/>
              </w:rPr>
            </w:pPr>
            <w:r w:rsidRPr="00CC0BC3">
              <w:rPr>
                <w:b/>
              </w:rPr>
              <w:t>4</w:t>
            </w:r>
          </w:p>
        </w:tc>
        <w:tc>
          <w:tcPr>
            <w:tcW w:w="8216" w:type="dxa"/>
            <w:tcPrChange w:id="377" w:author="Janik Vonrotz" w:date="2016-01-04T17:39:00Z">
              <w:tcPr>
                <w:tcW w:w="8216" w:type="dxa"/>
              </w:tcPr>
            </w:tcPrChange>
          </w:tcPr>
          <w:p w14:paraId="5410FC21" w14:textId="1BA01527" w:rsidR="00CC0BC3" w:rsidRDefault="00CC0BC3" w:rsidP="00CC0BC3">
            <w:pPr>
              <w:cnfStyle w:val="000000100000" w:firstRow="0" w:lastRow="0" w:firstColumn="0" w:lastColumn="0" w:oddVBand="0" w:evenVBand="0" w:oddHBand="1" w:evenHBand="0" w:firstRowFirstColumn="0" w:firstRowLastColumn="0" w:lastRowFirstColumn="0" w:lastRowLastColumn="0"/>
            </w:pPr>
            <w:r>
              <w:t>Häufig</w:t>
            </w:r>
            <w:r w:rsidR="00607109">
              <w:t xml:space="preserve"> </w:t>
            </w:r>
            <w:r>
              <w:t>in</w:t>
            </w:r>
            <w:r w:rsidR="00607109">
              <w:t xml:space="preserve"> </w:t>
            </w:r>
            <w:r>
              <w:t>der</w:t>
            </w:r>
            <w:r w:rsidR="00607109">
              <w:t xml:space="preserve"> </w:t>
            </w:r>
            <w:r>
              <w:t>USA</w:t>
            </w:r>
            <w:r w:rsidR="00607109">
              <w:t xml:space="preserve"> </w:t>
            </w:r>
            <w:r>
              <w:t>verlegt,</w:t>
            </w:r>
            <w:r w:rsidR="00607109">
              <w:t xml:space="preserve"> </w:t>
            </w:r>
            <w:r>
              <w:t>jedoch</w:t>
            </w:r>
            <w:r w:rsidR="00607109">
              <w:t xml:space="preserve"> </w:t>
            </w:r>
            <w:r>
              <w:t>zugunsten</w:t>
            </w:r>
            <w:r w:rsidR="00607109">
              <w:t xml:space="preserve"> </w:t>
            </w:r>
            <w:r>
              <w:t>der</w:t>
            </w:r>
            <w:r w:rsidR="00607109">
              <w:t xml:space="preserve"> </w:t>
            </w:r>
            <w:r>
              <w:t>Kategorie</w:t>
            </w:r>
            <w:r w:rsidR="00607109">
              <w:t xml:space="preserve"> </w:t>
            </w:r>
            <w:r>
              <w:t>5</w:t>
            </w:r>
            <w:r w:rsidR="00607109">
              <w:t xml:space="preserve"> </w:t>
            </w:r>
            <w:r>
              <w:t>ignoriert</w:t>
            </w:r>
          </w:p>
          <w:p w14:paraId="5FCD2F86" w14:textId="68B36FD4" w:rsidR="00B06472" w:rsidRDefault="00B06472" w:rsidP="00CC0BC3">
            <w:pPr>
              <w:cnfStyle w:val="000000100000" w:firstRow="0" w:lastRow="0" w:firstColumn="0" w:lastColumn="0" w:oddVBand="0" w:evenVBand="0" w:oddHBand="1" w:evenHBand="0" w:firstRowFirstColumn="0" w:firstRowLastColumn="0" w:lastRowFirstColumn="0" w:lastRowLastColumn="0"/>
            </w:pPr>
            <w:r>
              <w:t>Basis</w:t>
            </w:r>
            <w:r w:rsidR="00607109">
              <w:t xml:space="preserve"> </w:t>
            </w:r>
            <w:r>
              <w:t>für</w:t>
            </w:r>
            <w:r w:rsidR="00607109">
              <w:t xml:space="preserve"> </w:t>
            </w:r>
            <w:r>
              <w:t>16-Mbit</w:t>
            </w:r>
            <w:r w:rsidR="00607109">
              <w:t xml:space="preserve"> </w:t>
            </w:r>
            <w:r>
              <w:t>Tokenring</w:t>
            </w:r>
          </w:p>
        </w:tc>
      </w:tr>
      <w:tr w:rsidR="00CC0BC3" w14:paraId="2D188C74" w14:textId="77777777" w:rsidTr="00801592">
        <w:tc>
          <w:tcPr>
            <w:tcW w:w="846" w:type="dxa"/>
            <w:tcPrChange w:id="378" w:author="Janik Vonrotz" w:date="2016-01-04T17:39:00Z">
              <w:tcPr>
                <w:tcW w:w="846" w:type="dxa"/>
              </w:tcPr>
            </w:tcPrChange>
          </w:tcPr>
          <w:p w14:paraId="200F87C8" w14:textId="374BEF21" w:rsidR="00CC0BC3" w:rsidRPr="00CC0BC3" w:rsidRDefault="00CC0BC3" w:rsidP="00CC0BC3">
            <w:pPr>
              <w:jc w:val="center"/>
              <w:rPr>
                <w:b/>
              </w:rPr>
            </w:pPr>
            <w:r w:rsidRPr="00CC0BC3">
              <w:rPr>
                <w:b/>
              </w:rPr>
              <w:t>5</w:t>
            </w:r>
          </w:p>
        </w:tc>
        <w:tc>
          <w:tcPr>
            <w:tcW w:w="8216" w:type="dxa"/>
            <w:tcPrChange w:id="379" w:author="Janik Vonrotz" w:date="2016-01-04T17:39:00Z">
              <w:tcPr>
                <w:tcW w:w="8216" w:type="dxa"/>
              </w:tcPr>
            </w:tcPrChange>
          </w:tcPr>
          <w:p w14:paraId="3F994FE6" w14:textId="38FF4E72" w:rsidR="00CC0BC3" w:rsidRDefault="00CC0BC3" w:rsidP="00CC0BC3">
            <w:r>
              <w:t>Überwiegender</w:t>
            </w:r>
            <w:r w:rsidR="00607109">
              <w:t xml:space="preserve"> </w:t>
            </w:r>
            <w:r>
              <w:t>Standard,</w:t>
            </w:r>
            <w:r w:rsidR="00607109">
              <w:t xml:space="preserve"> </w:t>
            </w:r>
            <w:r>
              <w:t>RJ45-Kabel</w:t>
            </w:r>
            <w:r w:rsidR="00607109">
              <w:t xml:space="preserve"> </w:t>
            </w:r>
            <w:r>
              <w:t>basieren</w:t>
            </w:r>
            <w:r w:rsidR="00607109">
              <w:t xml:space="preserve"> </w:t>
            </w:r>
            <w:r>
              <w:t>auf</w:t>
            </w:r>
            <w:r w:rsidR="00607109">
              <w:t xml:space="preserve"> </w:t>
            </w:r>
            <w:r>
              <w:t>dieser</w:t>
            </w:r>
            <w:r w:rsidR="00607109">
              <w:t xml:space="preserve"> </w:t>
            </w:r>
            <w:r>
              <w:t>Kategorie</w:t>
            </w:r>
          </w:p>
          <w:p w14:paraId="0ED8C55F" w14:textId="384B3C6C" w:rsidR="00CC0BC3" w:rsidRDefault="00CC0BC3" w:rsidP="00CC0BC3">
            <w:r>
              <w:rPr>
                <w:shd w:val="clear" w:color="auto" w:fill="FFFFFF"/>
              </w:rPr>
              <w:t>Basis</w:t>
            </w:r>
            <w:r w:rsidR="00607109">
              <w:rPr>
                <w:shd w:val="clear" w:color="auto" w:fill="FFFFFF"/>
              </w:rPr>
              <w:t xml:space="preserve"> </w:t>
            </w:r>
            <w:r>
              <w:rPr>
                <w:shd w:val="clear" w:color="auto" w:fill="FFFFFF"/>
              </w:rPr>
              <w:t>für</w:t>
            </w:r>
            <w:r w:rsidR="00607109">
              <w:rPr>
                <w:shd w:val="clear" w:color="auto" w:fill="FFFFFF"/>
              </w:rPr>
              <w:t xml:space="preserve"> </w:t>
            </w:r>
            <w:r>
              <w:rPr>
                <w:shd w:val="clear" w:color="auto" w:fill="FFFFFF"/>
              </w:rPr>
              <w:t>Verkabelungen</w:t>
            </w:r>
            <w:r w:rsidR="00607109">
              <w:rPr>
                <w:shd w:val="clear" w:color="auto" w:fill="FFFFFF"/>
              </w:rPr>
              <w:t xml:space="preserve"> </w:t>
            </w:r>
            <w:r>
              <w:rPr>
                <w:shd w:val="clear" w:color="auto" w:fill="FFFFFF"/>
              </w:rPr>
              <w:t>von</w:t>
            </w:r>
            <w:r w:rsidR="00607109">
              <w:rPr>
                <w:shd w:val="clear" w:color="auto" w:fill="FFFFFF"/>
              </w:rPr>
              <w:t xml:space="preserve"> </w:t>
            </w:r>
            <w:r>
              <w:rPr>
                <w:shd w:val="clear" w:color="auto" w:fill="FFFFFF"/>
              </w:rPr>
              <w:t>Fast-</w:t>
            </w:r>
            <w:r w:rsidR="00607109">
              <w:rPr>
                <w:shd w:val="clear" w:color="auto" w:fill="FFFFFF"/>
              </w:rPr>
              <w:t xml:space="preserve"> </w:t>
            </w:r>
            <w:r>
              <w:rPr>
                <w:shd w:val="clear" w:color="auto" w:fill="FFFFFF"/>
              </w:rPr>
              <w:t>oder</w:t>
            </w:r>
            <w:r w:rsidR="00607109">
              <w:rPr>
                <w:shd w:val="clear" w:color="auto" w:fill="FFFFFF"/>
              </w:rPr>
              <w:t xml:space="preserve"> </w:t>
            </w:r>
            <w:r>
              <w:rPr>
                <w:shd w:val="clear" w:color="auto" w:fill="FFFFFF"/>
              </w:rPr>
              <w:t>Gigabit-Ethernet</w:t>
            </w:r>
            <w:r w:rsidR="00607109">
              <w:rPr>
                <w:shd w:val="clear" w:color="auto" w:fill="FFFFFF"/>
              </w:rPr>
              <w:t xml:space="preserve"> </w:t>
            </w:r>
            <w:r>
              <w:rPr>
                <w:shd w:val="clear" w:color="auto" w:fill="FFFFFF"/>
              </w:rPr>
              <w:t>Netzwerken</w:t>
            </w:r>
          </w:p>
        </w:tc>
      </w:tr>
      <w:tr w:rsidR="00CC0BC3" w14:paraId="67B092C1" w14:textId="77777777" w:rsidTr="00801592">
        <w:trPr>
          <w:cnfStyle w:val="000000100000" w:firstRow="0" w:lastRow="0" w:firstColumn="0" w:lastColumn="0" w:oddVBand="0" w:evenVBand="0" w:oddHBand="1" w:evenHBand="0" w:firstRowFirstColumn="0" w:firstRowLastColumn="0" w:lastRowFirstColumn="0" w:lastRowLastColumn="0"/>
        </w:trPr>
        <w:tc>
          <w:tcPr>
            <w:tcW w:w="846" w:type="dxa"/>
            <w:tcPrChange w:id="380" w:author="Janik Vonrotz" w:date="2016-01-04T17:39:00Z">
              <w:tcPr>
                <w:tcW w:w="846" w:type="dxa"/>
              </w:tcPr>
            </w:tcPrChange>
          </w:tcPr>
          <w:p w14:paraId="12ED8C6B" w14:textId="7BFAE59A" w:rsidR="00CC0BC3" w:rsidRPr="00CC0BC3" w:rsidRDefault="00CC0BC3" w:rsidP="00CC0BC3">
            <w:pPr>
              <w:jc w:val="center"/>
              <w:cnfStyle w:val="000000100000" w:firstRow="0" w:lastRow="0" w:firstColumn="0" w:lastColumn="0" w:oddVBand="0" w:evenVBand="0" w:oddHBand="1" w:evenHBand="0" w:firstRowFirstColumn="0" w:firstRowLastColumn="0" w:lastRowFirstColumn="0" w:lastRowLastColumn="0"/>
              <w:rPr>
                <w:b/>
              </w:rPr>
            </w:pPr>
            <w:r w:rsidRPr="00CC0BC3">
              <w:rPr>
                <w:b/>
              </w:rPr>
              <w:t>6</w:t>
            </w:r>
          </w:p>
        </w:tc>
        <w:tc>
          <w:tcPr>
            <w:tcW w:w="8216" w:type="dxa"/>
            <w:tcPrChange w:id="381" w:author="Janik Vonrotz" w:date="2016-01-04T17:39:00Z">
              <w:tcPr>
                <w:tcW w:w="8216" w:type="dxa"/>
              </w:tcPr>
            </w:tcPrChange>
          </w:tcPr>
          <w:p w14:paraId="070E5946" w14:textId="7B89746D" w:rsidR="00CC0BC3" w:rsidRDefault="00CC0BC3" w:rsidP="00CC0BC3">
            <w:pPr>
              <w:cnfStyle w:val="000000100000" w:firstRow="0" w:lastRow="0" w:firstColumn="0" w:lastColumn="0" w:oddVBand="0" w:evenVBand="0" w:oddHBand="1" w:evenHBand="0" w:firstRowFirstColumn="0" w:firstRowLastColumn="0" w:lastRowFirstColumn="0" w:lastRowLastColumn="0"/>
            </w:pPr>
            <w:r>
              <w:t>Anwendungsfeld:</w:t>
            </w:r>
            <w:r w:rsidR="00607109">
              <w:t xml:space="preserve"> </w:t>
            </w:r>
            <w:r>
              <w:t>Sprach-</w:t>
            </w:r>
            <w:r w:rsidR="00607109">
              <w:t xml:space="preserve"> </w:t>
            </w:r>
            <w:r>
              <w:t>und</w:t>
            </w:r>
            <w:r w:rsidR="00607109">
              <w:t xml:space="preserve"> </w:t>
            </w:r>
            <w:r>
              <w:t>Datenübertragung</w:t>
            </w:r>
          </w:p>
          <w:p w14:paraId="3E308D7C" w14:textId="7FB6AC5C" w:rsidR="00CC0BC3" w:rsidRDefault="00CC0BC3" w:rsidP="00CC0BC3">
            <w:pPr>
              <w:cnfStyle w:val="000000100000" w:firstRow="0" w:lastRow="0" w:firstColumn="0" w:lastColumn="0" w:oddVBand="0" w:evenVBand="0" w:oddHBand="1" w:evenHBand="0" w:firstRowFirstColumn="0" w:firstRowLastColumn="0" w:lastRowFirstColumn="0" w:lastRowLastColumn="0"/>
            </w:pPr>
            <w:r>
              <w:rPr>
                <w:shd w:val="clear" w:color="auto" w:fill="FFFFFF"/>
              </w:rPr>
              <w:t>Basis</w:t>
            </w:r>
            <w:r w:rsidR="00607109">
              <w:rPr>
                <w:shd w:val="clear" w:color="auto" w:fill="FFFFFF"/>
              </w:rPr>
              <w:t xml:space="preserve"> </w:t>
            </w:r>
            <w:r>
              <w:rPr>
                <w:shd w:val="clear" w:color="auto" w:fill="FFFFFF"/>
              </w:rPr>
              <w:t>für</w:t>
            </w:r>
            <w:r w:rsidR="00607109">
              <w:rPr>
                <w:shd w:val="clear" w:color="auto" w:fill="FFFFFF"/>
              </w:rPr>
              <w:t xml:space="preserve"> </w:t>
            </w:r>
            <w:r>
              <w:rPr>
                <w:shd w:val="clear" w:color="auto" w:fill="FFFFFF"/>
              </w:rPr>
              <w:t>10-Gigabit-</w:t>
            </w:r>
            <w:r w:rsidRPr="00CC0BC3">
              <w:t>Ethernet</w:t>
            </w:r>
            <w:r w:rsidR="00607109">
              <w:t xml:space="preserve"> </w:t>
            </w:r>
            <w:r w:rsidRPr="00CC0BC3">
              <w:t>Netzwerk</w:t>
            </w:r>
          </w:p>
        </w:tc>
      </w:tr>
    </w:tbl>
    <w:p w14:paraId="57F6E264" w14:textId="30B8F4F9" w:rsidR="00CC0BC3" w:rsidRPr="00CC0BC3" w:rsidDel="00801592" w:rsidRDefault="00CC0BC3" w:rsidP="00CC0BC3">
      <w:pPr>
        <w:rPr>
          <w:del w:id="382" w:author="Janik Vonrotz" w:date="2016-01-04T17:39:00Z"/>
        </w:rPr>
      </w:pPr>
      <w:bookmarkStart w:id="383" w:name="_GoBack"/>
      <w:bookmarkEnd w:id="383"/>
    </w:p>
    <w:p w14:paraId="03AD71FF" w14:textId="77777777" w:rsidR="00801592" w:rsidRDefault="00801592" w:rsidP="00801592">
      <w:pPr>
        <w:rPr>
          <w:ins w:id="384" w:author="Janik Vonrotz" w:date="2016-01-04T17:39:00Z"/>
        </w:rPr>
        <w:pPrChange w:id="385" w:author="Janik Vonrotz" w:date="2016-01-04T17:39:00Z">
          <w:pPr>
            <w:pStyle w:val="berschrift2"/>
          </w:pPr>
        </w:pPrChange>
      </w:pPr>
      <w:bookmarkStart w:id="386" w:name="_Toc439692410"/>
    </w:p>
    <w:p w14:paraId="1560ACC0" w14:textId="771F37D2" w:rsidR="00FC01C1" w:rsidRPr="00801592" w:rsidRDefault="00FC01C1" w:rsidP="00801592">
      <w:pPr>
        <w:rPr>
          <w:b/>
          <w:rPrChange w:id="387" w:author="Janik Vonrotz" w:date="2016-01-04T17:39:00Z">
            <w:rPr/>
          </w:rPrChange>
        </w:rPr>
        <w:pPrChange w:id="388" w:author="Janik Vonrotz" w:date="2016-01-04T17:39:00Z">
          <w:pPr>
            <w:pStyle w:val="berschrift2"/>
          </w:pPr>
        </w:pPrChange>
      </w:pPr>
      <w:r w:rsidRPr="00801592">
        <w:rPr>
          <w:b/>
          <w:rPrChange w:id="389" w:author="Janik Vonrotz" w:date="2016-01-04T17:39:00Z">
            <w:rPr/>
          </w:rPrChange>
        </w:rPr>
        <w:t>Glasfaser</w:t>
      </w:r>
      <w:bookmarkEnd w:id="386"/>
    </w:p>
    <w:p w14:paraId="2954E16D" w14:textId="1A860194" w:rsidR="00505C0A" w:rsidRPr="00505C0A" w:rsidRDefault="00505C0A" w:rsidP="00505C0A">
      <w:r>
        <w:t>#ergänzen</w:t>
      </w:r>
    </w:p>
    <w:p w14:paraId="768017B8" w14:textId="430CD521" w:rsidR="00FC01C1" w:rsidRDefault="00FC01C1" w:rsidP="006F174D">
      <w:pPr>
        <w:pStyle w:val="berschrift2"/>
      </w:pPr>
      <w:bookmarkStart w:id="390" w:name="_Toc439692411"/>
      <w:r w:rsidRPr="005F0B39">
        <w:t>Zugriffsverfahren</w:t>
      </w:r>
      <w:bookmarkEnd w:id="390"/>
    </w:p>
    <w:p w14:paraId="5E593478" w14:textId="15B7E809" w:rsidR="005F0B39" w:rsidRPr="005F0B39" w:rsidRDefault="005F0B39" w:rsidP="005F0B39">
      <w:r>
        <w:t xml:space="preserve">Verfahren wie </w:t>
      </w:r>
    </w:p>
    <w:p w14:paraId="4A82C337" w14:textId="42056D85" w:rsidR="00FC01C1" w:rsidRDefault="00FC01C1" w:rsidP="007045A2">
      <w:r>
        <w:t>CSMA/CD</w:t>
      </w:r>
    </w:p>
    <w:p w14:paraId="65476A72" w14:textId="63302379" w:rsidR="005F0B39" w:rsidRDefault="005F0B39" w:rsidP="007045A2">
      <w:r w:rsidRPr="005F0B39">
        <w:drawing>
          <wp:inline distT="0" distB="0" distL="0" distR="0" wp14:anchorId="48CDD27E" wp14:editId="759A0F7F">
            <wp:extent cx="4575779" cy="2614731"/>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8606" cy="2616346"/>
                    </a:xfrm>
                    <a:prstGeom prst="rect">
                      <a:avLst/>
                    </a:prstGeom>
                  </pic:spPr>
                </pic:pic>
              </a:graphicData>
            </a:graphic>
          </wp:inline>
        </w:drawing>
      </w:r>
    </w:p>
    <w:p w14:paraId="52DD35BC" w14:textId="00F48301" w:rsidR="00FC01C1" w:rsidRDefault="00FC01C1" w:rsidP="007045A2">
      <w:r>
        <w:t>Token</w:t>
      </w:r>
      <w:r w:rsidR="00607109">
        <w:t xml:space="preserve"> </w:t>
      </w:r>
      <w:r>
        <w:t>Ring</w:t>
      </w:r>
      <w:r w:rsidR="00607109">
        <w:t xml:space="preserve"> </w:t>
      </w:r>
      <w:r>
        <w:t>und</w:t>
      </w:r>
      <w:r w:rsidR="00607109">
        <w:t xml:space="preserve"> </w:t>
      </w:r>
      <w:r>
        <w:t>Token-Passing</w:t>
      </w:r>
    </w:p>
    <w:p w14:paraId="06E112AC" w14:textId="64C7CDE7" w:rsidR="00FC01C1" w:rsidRPr="00FC01C1" w:rsidRDefault="00A35114" w:rsidP="00FC01C1">
      <w:r w:rsidRPr="00A35114">
        <w:lastRenderedPageBreak/>
        <w:drawing>
          <wp:inline distT="0" distB="0" distL="0" distR="0" wp14:anchorId="6032F793" wp14:editId="5A082915">
            <wp:extent cx="4549329" cy="2423967"/>
            <wp:effectExtent l="0" t="0" r="381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3449" cy="2426162"/>
                    </a:xfrm>
                    <a:prstGeom prst="rect">
                      <a:avLst/>
                    </a:prstGeom>
                  </pic:spPr>
                </pic:pic>
              </a:graphicData>
            </a:graphic>
          </wp:inline>
        </w:drawing>
      </w:r>
    </w:p>
    <w:p w14:paraId="27BED895" w14:textId="77777777" w:rsidR="00FC01C1" w:rsidRDefault="00FC01C1" w:rsidP="00093F6A">
      <w:pPr>
        <w:rPr>
          <w:rFonts w:eastAsiaTheme="majorEastAsia"/>
        </w:rPr>
      </w:pPr>
      <w:r>
        <w:br w:type="page"/>
      </w:r>
    </w:p>
    <w:p w14:paraId="76F9E097" w14:textId="5EE1830A" w:rsidR="0030780C" w:rsidRDefault="0030780C" w:rsidP="0030780C">
      <w:pPr>
        <w:pStyle w:val="berschrift1"/>
      </w:pPr>
      <w:bookmarkStart w:id="391" w:name="_Toc439692412"/>
      <w:r>
        <w:lastRenderedPageBreak/>
        <w:t>Layer</w:t>
      </w:r>
      <w:r w:rsidR="00607109">
        <w:t xml:space="preserve"> </w:t>
      </w:r>
      <w:r>
        <w:t>2</w:t>
      </w:r>
      <w:r w:rsidR="00607109">
        <w:t xml:space="preserve"> </w:t>
      </w:r>
      <w:r>
        <w:t>–</w:t>
      </w:r>
      <w:r w:rsidR="00607109">
        <w:t xml:space="preserve"> </w:t>
      </w:r>
      <w:r w:rsidR="00C51415">
        <w:t>Sicherungsschicht</w:t>
      </w:r>
      <w:bookmarkEnd w:id="391"/>
    </w:p>
    <w:p w14:paraId="0C6CF785" w14:textId="02A0D16E" w:rsidR="00291DA0" w:rsidRPr="00291DA0" w:rsidRDefault="00291DA0" w:rsidP="00291DA0">
      <w:r>
        <w:t>Bezieht sich auf den 3. Kursteil.</w:t>
      </w:r>
    </w:p>
    <w:p w14:paraId="7C5CE7DB" w14:textId="57AE183D" w:rsidR="00C51415" w:rsidRDefault="00C51415" w:rsidP="00AA6B65">
      <w:pPr>
        <w:rPr>
          <w:shd w:val="clear" w:color="auto" w:fill="FFFFFF"/>
        </w:rPr>
      </w:pPr>
      <w:r>
        <w:rPr>
          <w:shd w:val="clear" w:color="auto" w:fill="FFFFFF"/>
        </w:rPr>
        <w:t>Aufgabe</w:t>
      </w:r>
      <w:r w:rsidR="00607109">
        <w:rPr>
          <w:shd w:val="clear" w:color="auto" w:fill="FFFFFF"/>
        </w:rPr>
        <w:t xml:space="preserve"> </w:t>
      </w:r>
      <w:r>
        <w:rPr>
          <w:shd w:val="clear" w:color="auto" w:fill="FFFFFF"/>
        </w:rPr>
        <w:t>der</w:t>
      </w:r>
      <w:r w:rsidR="00607109">
        <w:rPr>
          <w:shd w:val="clear" w:color="auto" w:fill="FFFFFF"/>
        </w:rPr>
        <w:t xml:space="preserve"> </w:t>
      </w:r>
      <w:r>
        <w:rPr>
          <w:shd w:val="clear" w:color="auto" w:fill="FFFFFF"/>
        </w:rPr>
        <w:t>Sicherungsschicht</w:t>
      </w:r>
      <w:r w:rsidR="00607109">
        <w:rPr>
          <w:shd w:val="clear" w:color="auto" w:fill="FFFFFF"/>
        </w:rPr>
        <w:t xml:space="preserve"> </w:t>
      </w:r>
      <w:r>
        <w:rPr>
          <w:shd w:val="clear" w:color="auto" w:fill="FFFFFF"/>
        </w:rPr>
        <w:t>ist</w:t>
      </w:r>
      <w:r w:rsidR="00607109">
        <w:rPr>
          <w:shd w:val="clear" w:color="auto" w:fill="FFFFFF"/>
        </w:rPr>
        <w:t xml:space="preserve"> </w:t>
      </w:r>
      <w:r>
        <w:rPr>
          <w:shd w:val="clear" w:color="auto" w:fill="FFFFFF"/>
        </w:rPr>
        <w:t>es,</w:t>
      </w:r>
      <w:r w:rsidR="00607109">
        <w:rPr>
          <w:shd w:val="clear" w:color="auto" w:fill="FFFFFF"/>
        </w:rPr>
        <w:t xml:space="preserve"> </w:t>
      </w:r>
      <w:r>
        <w:rPr>
          <w:shd w:val="clear" w:color="auto" w:fill="FFFFFF"/>
        </w:rPr>
        <w:t>eine</w:t>
      </w:r>
      <w:r w:rsidR="00607109">
        <w:rPr>
          <w:shd w:val="clear" w:color="auto" w:fill="FFFFFF"/>
        </w:rPr>
        <w:t xml:space="preserve"> </w:t>
      </w:r>
      <w:r>
        <w:rPr>
          <w:shd w:val="clear" w:color="auto" w:fill="FFFFFF"/>
        </w:rPr>
        <w:t>zuverlässige,</w:t>
      </w:r>
      <w:r w:rsidR="00607109">
        <w:rPr>
          <w:shd w:val="clear" w:color="auto" w:fill="FFFFFF"/>
        </w:rPr>
        <w:t xml:space="preserve"> </w:t>
      </w:r>
      <w:r>
        <w:rPr>
          <w:shd w:val="clear" w:color="auto" w:fill="FFFFFF"/>
        </w:rPr>
        <w:t>das</w:t>
      </w:r>
      <w:r w:rsidR="00607109">
        <w:rPr>
          <w:shd w:val="clear" w:color="auto" w:fill="FFFFFF"/>
        </w:rPr>
        <w:t xml:space="preserve"> </w:t>
      </w:r>
      <w:r>
        <w:rPr>
          <w:shd w:val="clear" w:color="auto" w:fill="FFFFFF"/>
        </w:rPr>
        <w:t>heißt</w:t>
      </w:r>
      <w:r w:rsidR="00607109">
        <w:rPr>
          <w:shd w:val="clear" w:color="auto" w:fill="FFFFFF"/>
        </w:rPr>
        <w:t xml:space="preserve"> </w:t>
      </w:r>
      <w:r>
        <w:rPr>
          <w:shd w:val="clear" w:color="auto" w:fill="FFFFFF"/>
        </w:rPr>
        <w:t>weitgehend</w:t>
      </w:r>
      <w:r w:rsidR="00607109">
        <w:rPr>
          <w:shd w:val="clear" w:color="auto" w:fill="FFFFFF"/>
        </w:rPr>
        <w:t xml:space="preserve"> </w:t>
      </w:r>
      <w:r>
        <w:rPr>
          <w:shd w:val="clear" w:color="auto" w:fill="FFFFFF"/>
        </w:rPr>
        <w:t>fehlerfreie</w:t>
      </w:r>
      <w:r w:rsidR="00607109">
        <w:rPr>
          <w:shd w:val="clear" w:color="auto" w:fill="FFFFFF"/>
        </w:rPr>
        <w:t xml:space="preserve"> </w:t>
      </w:r>
      <w:r>
        <w:rPr>
          <w:shd w:val="clear" w:color="auto" w:fill="FFFFFF"/>
        </w:rPr>
        <w:t>Übertragung</w:t>
      </w:r>
      <w:r w:rsidR="00607109">
        <w:rPr>
          <w:shd w:val="clear" w:color="auto" w:fill="FFFFFF"/>
        </w:rPr>
        <w:t xml:space="preserve"> </w:t>
      </w:r>
      <w:r>
        <w:rPr>
          <w:shd w:val="clear" w:color="auto" w:fill="FFFFFF"/>
        </w:rPr>
        <w:t>zu</w:t>
      </w:r>
      <w:r w:rsidR="00607109">
        <w:rPr>
          <w:shd w:val="clear" w:color="auto" w:fill="FFFFFF"/>
        </w:rPr>
        <w:t xml:space="preserve"> </w:t>
      </w:r>
      <w:r>
        <w:rPr>
          <w:shd w:val="clear" w:color="auto" w:fill="FFFFFF"/>
        </w:rPr>
        <w:t>gewährleisten</w:t>
      </w:r>
      <w:r w:rsidR="00607109">
        <w:rPr>
          <w:shd w:val="clear" w:color="auto" w:fill="FFFFFF"/>
        </w:rPr>
        <w:t xml:space="preserve"> </w:t>
      </w:r>
      <w:r>
        <w:rPr>
          <w:shd w:val="clear" w:color="auto" w:fill="FFFFFF"/>
        </w:rPr>
        <w:t>und</w:t>
      </w:r>
      <w:r w:rsidR="00607109">
        <w:rPr>
          <w:shd w:val="clear" w:color="auto" w:fill="FFFFFF"/>
        </w:rPr>
        <w:t xml:space="preserve"> </w:t>
      </w:r>
      <w:r>
        <w:rPr>
          <w:shd w:val="clear" w:color="auto" w:fill="FFFFFF"/>
        </w:rPr>
        <w:t>den</w:t>
      </w:r>
      <w:r w:rsidR="00607109">
        <w:rPr>
          <w:shd w:val="clear" w:color="auto" w:fill="FFFFFF"/>
        </w:rPr>
        <w:t xml:space="preserve"> </w:t>
      </w:r>
      <w:r>
        <w:rPr>
          <w:shd w:val="clear" w:color="auto" w:fill="FFFFFF"/>
        </w:rPr>
        <w:t>Zugriff</w:t>
      </w:r>
      <w:r w:rsidR="00607109">
        <w:rPr>
          <w:shd w:val="clear" w:color="auto" w:fill="FFFFFF"/>
        </w:rPr>
        <w:t xml:space="preserve"> </w:t>
      </w:r>
      <w:r>
        <w:rPr>
          <w:shd w:val="clear" w:color="auto" w:fill="FFFFFF"/>
        </w:rPr>
        <w:t>auf</w:t>
      </w:r>
      <w:r w:rsidR="00607109">
        <w:rPr>
          <w:shd w:val="clear" w:color="auto" w:fill="FFFFFF"/>
        </w:rPr>
        <w:t xml:space="preserve"> </w:t>
      </w:r>
      <w:r>
        <w:rPr>
          <w:shd w:val="clear" w:color="auto" w:fill="FFFFFF"/>
        </w:rPr>
        <w:t>das</w:t>
      </w:r>
      <w:r w:rsidR="00607109">
        <w:rPr>
          <w:shd w:val="clear" w:color="auto" w:fill="FFFFFF"/>
        </w:rPr>
        <w:t xml:space="preserve"> </w:t>
      </w:r>
      <w:r>
        <w:rPr>
          <w:shd w:val="clear" w:color="auto" w:fill="FFFFFF"/>
        </w:rPr>
        <w:t>Übertragungsmedium</w:t>
      </w:r>
      <w:r w:rsidR="00607109">
        <w:rPr>
          <w:shd w:val="clear" w:color="auto" w:fill="FFFFFF"/>
        </w:rPr>
        <w:t xml:space="preserve"> </w:t>
      </w:r>
      <w:r>
        <w:rPr>
          <w:shd w:val="clear" w:color="auto" w:fill="FFFFFF"/>
        </w:rPr>
        <w:t>zu</w:t>
      </w:r>
      <w:r w:rsidR="00607109">
        <w:rPr>
          <w:shd w:val="clear" w:color="auto" w:fill="FFFFFF"/>
        </w:rPr>
        <w:t xml:space="preserve"> </w:t>
      </w:r>
      <w:r>
        <w:rPr>
          <w:shd w:val="clear" w:color="auto" w:fill="FFFFFF"/>
        </w:rPr>
        <w:t>regeln.</w:t>
      </w:r>
    </w:p>
    <w:p w14:paraId="4CE4B699" w14:textId="27CF23AC" w:rsidR="00362E5A" w:rsidRPr="00AA6B65" w:rsidRDefault="00362E5A" w:rsidP="006F174D">
      <w:pPr>
        <w:pStyle w:val="berschrift2"/>
      </w:pPr>
      <w:bookmarkStart w:id="392" w:name="_Toc439692413"/>
      <w:r>
        <w:t>Netzwerkgeräte</w:t>
      </w:r>
      <w:bookmarkEnd w:id="392"/>
    </w:p>
    <w:p w14:paraId="33926715" w14:textId="77777777" w:rsidR="00362E5A" w:rsidRDefault="00FC01C1" w:rsidP="009517ED">
      <w:pPr>
        <w:rPr>
          <w:b/>
        </w:rPr>
      </w:pPr>
      <w:r w:rsidRPr="00362E5A">
        <w:rPr>
          <w:b/>
        </w:rPr>
        <w:t>Repeater</w:t>
      </w:r>
    </w:p>
    <w:p w14:paraId="4365125B" w14:textId="7975B44A" w:rsidR="009517ED" w:rsidRPr="009517ED" w:rsidRDefault="009517ED" w:rsidP="009517ED">
      <w:r>
        <w:rPr>
          <w:shd w:val="clear" w:color="auto" w:fill="FFFFFF"/>
        </w:rPr>
        <w:t>Ein</w:t>
      </w:r>
      <w:r w:rsidR="00607109">
        <w:rPr>
          <w:rStyle w:val="apple-converted-space"/>
          <w:rFonts w:ascii="Arial" w:hAnsi="Arial" w:cs="Arial"/>
          <w:color w:val="252525"/>
          <w:shd w:val="clear" w:color="auto" w:fill="FFFFFF"/>
        </w:rPr>
        <w:t xml:space="preserve"> </w:t>
      </w:r>
      <w:r w:rsidRPr="00C61361">
        <w:rPr>
          <w:bCs/>
          <w:shd w:val="clear" w:color="auto" w:fill="FFFFFF"/>
        </w:rPr>
        <w:t>Repeater</w:t>
      </w:r>
      <w:r w:rsidR="00607109">
        <w:rPr>
          <w:rStyle w:val="apple-converted-space"/>
          <w:rFonts w:ascii="Arial" w:hAnsi="Arial" w:cs="Arial"/>
          <w:color w:val="252525"/>
          <w:shd w:val="clear" w:color="auto" w:fill="FFFFFF"/>
        </w:rPr>
        <w:t xml:space="preserve"> </w:t>
      </w:r>
      <w:r>
        <w:rPr>
          <w:shd w:val="clear" w:color="auto" w:fill="FFFFFF"/>
        </w:rPr>
        <w:t>ist</w:t>
      </w:r>
      <w:r w:rsidR="00607109">
        <w:rPr>
          <w:shd w:val="clear" w:color="auto" w:fill="FFFFFF"/>
        </w:rPr>
        <w:t xml:space="preserve"> </w:t>
      </w:r>
      <w:r>
        <w:rPr>
          <w:shd w:val="clear" w:color="auto" w:fill="FFFFFF"/>
        </w:rPr>
        <w:t>in</w:t>
      </w:r>
      <w:r w:rsidR="00607109">
        <w:rPr>
          <w:shd w:val="clear" w:color="auto" w:fill="FFFFFF"/>
        </w:rPr>
        <w:t xml:space="preserve"> </w:t>
      </w:r>
      <w:r>
        <w:rPr>
          <w:shd w:val="clear" w:color="auto" w:fill="FFFFFF"/>
        </w:rPr>
        <w:t>der</w:t>
      </w:r>
      <w:r w:rsidR="00607109">
        <w:rPr>
          <w:rStyle w:val="apple-converted-space"/>
          <w:rFonts w:ascii="Arial" w:hAnsi="Arial" w:cs="Arial"/>
          <w:color w:val="252525"/>
          <w:shd w:val="clear" w:color="auto" w:fill="FFFFFF"/>
        </w:rPr>
        <w:t xml:space="preserve"> </w:t>
      </w:r>
      <w:r w:rsidRPr="00BD4B92">
        <w:t>Kommunikationstechnik</w:t>
      </w:r>
      <w:r w:rsidR="00607109">
        <w:rPr>
          <w:rStyle w:val="apple-converted-space"/>
          <w:rFonts w:ascii="Arial" w:hAnsi="Arial" w:cs="Arial"/>
          <w:color w:val="252525"/>
          <w:shd w:val="clear" w:color="auto" w:fill="FFFFFF"/>
        </w:rPr>
        <w:t xml:space="preserve"> </w:t>
      </w:r>
      <w:r>
        <w:rPr>
          <w:shd w:val="clear" w:color="auto" w:fill="FFFFFF"/>
        </w:rPr>
        <w:t>ein</w:t>
      </w:r>
      <w:r w:rsidR="00607109">
        <w:rPr>
          <w:shd w:val="clear" w:color="auto" w:fill="FFFFFF"/>
        </w:rPr>
        <w:t xml:space="preserve"> </w:t>
      </w:r>
      <w:r>
        <w:rPr>
          <w:shd w:val="clear" w:color="auto" w:fill="FFFFFF"/>
        </w:rPr>
        <w:t>elektrischer</w:t>
      </w:r>
      <w:r w:rsidR="00607109">
        <w:rPr>
          <w:shd w:val="clear" w:color="auto" w:fill="FFFFFF"/>
        </w:rPr>
        <w:t xml:space="preserve"> </w:t>
      </w:r>
      <w:r>
        <w:rPr>
          <w:shd w:val="clear" w:color="auto" w:fill="FFFFFF"/>
        </w:rPr>
        <w:t>oder</w:t>
      </w:r>
      <w:r w:rsidR="00607109">
        <w:rPr>
          <w:shd w:val="clear" w:color="auto" w:fill="FFFFFF"/>
        </w:rPr>
        <w:t xml:space="preserve"> </w:t>
      </w:r>
      <w:r>
        <w:rPr>
          <w:shd w:val="clear" w:color="auto" w:fill="FFFFFF"/>
        </w:rPr>
        <w:t>auch</w:t>
      </w:r>
      <w:r w:rsidR="00607109">
        <w:rPr>
          <w:shd w:val="clear" w:color="auto" w:fill="FFFFFF"/>
        </w:rPr>
        <w:t xml:space="preserve"> </w:t>
      </w:r>
      <w:r w:rsidR="00C61361">
        <w:rPr>
          <w:shd w:val="clear" w:color="auto" w:fill="FFFFFF"/>
        </w:rPr>
        <w:t>optischer</w:t>
      </w:r>
      <w:r w:rsidR="00607109">
        <w:rPr>
          <w:shd w:val="clear" w:color="auto" w:fill="FFFFFF"/>
        </w:rPr>
        <w:t xml:space="preserve"> </w:t>
      </w:r>
      <w:r w:rsidR="00C61361">
        <w:rPr>
          <w:shd w:val="clear" w:color="auto" w:fill="FFFFFF"/>
        </w:rPr>
        <w:t>Signalverstärker</w:t>
      </w:r>
      <w:r w:rsidR="00C61361">
        <w:rPr>
          <w:rStyle w:val="apple-converted-space"/>
          <w:rFonts w:ascii="Arial" w:hAnsi="Arial" w:cs="Arial"/>
          <w:color w:val="252525"/>
          <w:shd w:val="clear" w:color="auto" w:fill="FFFFFF"/>
        </w:rPr>
        <w:t>/</w:t>
      </w:r>
      <w:r>
        <w:rPr>
          <w:shd w:val="clear" w:color="auto" w:fill="FFFFFF"/>
        </w:rPr>
        <w:t>aufbereiter</w:t>
      </w:r>
      <w:r w:rsidR="00607109">
        <w:rPr>
          <w:shd w:val="clear" w:color="auto" w:fill="FFFFFF"/>
        </w:rPr>
        <w:t xml:space="preserve"> </w:t>
      </w:r>
      <w:r>
        <w:rPr>
          <w:shd w:val="clear" w:color="auto" w:fill="FFFFFF"/>
        </w:rPr>
        <w:t>zur</w:t>
      </w:r>
      <w:r w:rsidR="00607109">
        <w:rPr>
          <w:shd w:val="clear" w:color="auto" w:fill="FFFFFF"/>
        </w:rPr>
        <w:t xml:space="preserve"> </w:t>
      </w:r>
      <w:r>
        <w:rPr>
          <w:shd w:val="clear" w:color="auto" w:fill="FFFFFF"/>
        </w:rPr>
        <w:t>Vergrö</w:t>
      </w:r>
      <w:r w:rsidR="00C61361">
        <w:rPr>
          <w:shd w:val="clear" w:color="auto" w:fill="FFFFFF"/>
        </w:rPr>
        <w:t>ss</w:t>
      </w:r>
      <w:r>
        <w:rPr>
          <w:shd w:val="clear" w:color="auto" w:fill="FFFFFF"/>
        </w:rPr>
        <w:t>erung</w:t>
      </w:r>
      <w:r w:rsidR="00607109">
        <w:rPr>
          <w:shd w:val="clear" w:color="auto" w:fill="FFFFFF"/>
        </w:rPr>
        <w:t xml:space="preserve"> </w:t>
      </w:r>
      <w:r>
        <w:rPr>
          <w:shd w:val="clear" w:color="auto" w:fill="FFFFFF"/>
        </w:rPr>
        <w:t>der</w:t>
      </w:r>
      <w:r w:rsidR="00607109">
        <w:rPr>
          <w:shd w:val="clear" w:color="auto" w:fill="FFFFFF"/>
        </w:rPr>
        <w:t xml:space="preserve"> </w:t>
      </w:r>
      <w:r>
        <w:rPr>
          <w:shd w:val="clear" w:color="auto" w:fill="FFFFFF"/>
        </w:rPr>
        <w:t>Reichweite</w:t>
      </w:r>
      <w:r w:rsidR="00607109">
        <w:rPr>
          <w:shd w:val="clear" w:color="auto" w:fill="FFFFFF"/>
        </w:rPr>
        <w:t xml:space="preserve"> </w:t>
      </w:r>
      <w:r>
        <w:rPr>
          <w:shd w:val="clear" w:color="auto" w:fill="FFFFFF"/>
        </w:rPr>
        <w:t>eines</w:t>
      </w:r>
      <w:r w:rsidR="00607109">
        <w:rPr>
          <w:shd w:val="clear" w:color="auto" w:fill="FFFFFF"/>
        </w:rPr>
        <w:t xml:space="preserve"> </w:t>
      </w:r>
      <w:r>
        <w:rPr>
          <w:shd w:val="clear" w:color="auto" w:fill="FFFFFF"/>
        </w:rPr>
        <w:t>Signals.</w:t>
      </w:r>
      <w:r w:rsidR="00607109">
        <w:rPr>
          <w:rStyle w:val="apple-converted-space"/>
          <w:rFonts w:ascii="Arial" w:hAnsi="Arial" w:cs="Arial"/>
          <w:color w:val="252525"/>
          <w:shd w:val="clear" w:color="auto" w:fill="FFFFFF"/>
        </w:rPr>
        <w:t xml:space="preserve"> </w:t>
      </w:r>
    </w:p>
    <w:p w14:paraId="1E2A6834" w14:textId="7838E1C3" w:rsidR="00362E5A" w:rsidRDefault="009517ED" w:rsidP="00362E5A">
      <w:r w:rsidRPr="009517ED">
        <w:rPr>
          <w:noProof/>
          <w:lang w:eastAsia="de-CH"/>
        </w:rPr>
        <w:drawing>
          <wp:inline distT="0" distB="0" distL="0" distR="0" wp14:anchorId="4A528373" wp14:editId="6D76A92A">
            <wp:extent cx="2440940" cy="155003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440940" cy="1550035"/>
                    </a:xfrm>
                    <a:prstGeom prst="rect">
                      <a:avLst/>
                    </a:prstGeom>
                  </pic:spPr>
                </pic:pic>
              </a:graphicData>
            </a:graphic>
          </wp:inline>
        </w:drawing>
      </w:r>
    </w:p>
    <w:p w14:paraId="393A0075" w14:textId="68698EF8" w:rsidR="00362E5A" w:rsidRPr="00801592" w:rsidRDefault="00362E5A" w:rsidP="00362E5A">
      <w:pPr>
        <w:rPr>
          <w:rStyle w:val="berschrift2Zchn"/>
          <w:rFonts w:asciiTheme="minorHAnsi" w:eastAsiaTheme="minorEastAsia" w:hAnsiTheme="minorHAnsi" w:cstheme="minorBidi"/>
          <w:b/>
          <w:sz w:val="21"/>
          <w:szCs w:val="21"/>
          <w:lang w:val="de-CH"/>
          <w:rPrChange w:id="393" w:author="Janik Vonrotz" w:date="2016-01-04T17:38:00Z">
            <w:rPr>
              <w:rStyle w:val="berschrift2Zchn"/>
              <w:rFonts w:asciiTheme="minorHAnsi" w:eastAsiaTheme="minorEastAsia" w:hAnsiTheme="minorHAnsi" w:cstheme="minorBidi"/>
              <w:b/>
              <w:sz w:val="21"/>
              <w:szCs w:val="21"/>
            </w:rPr>
          </w:rPrChange>
        </w:rPr>
      </w:pPr>
      <w:r w:rsidRPr="00362E5A">
        <w:rPr>
          <w:b/>
        </w:rPr>
        <w:t>Hub</w:t>
      </w:r>
    </w:p>
    <w:p w14:paraId="5BEC6742" w14:textId="77777777" w:rsidR="00362E5A" w:rsidRPr="0014599F" w:rsidRDefault="00362E5A" w:rsidP="00362E5A">
      <w:r w:rsidRPr="0014599F">
        <w:t>Ein</w:t>
      </w:r>
      <w:r>
        <w:t xml:space="preserve"> </w:t>
      </w:r>
      <w:r w:rsidRPr="0014599F">
        <w:t>Hub</w:t>
      </w:r>
      <w:r>
        <w:t xml:space="preserve"> </w:t>
      </w:r>
      <w:r w:rsidRPr="0014599F">
        <w:t>verbindet</w:t>
      </w:r>
      <w:r>
        <w:t xml:space="preserve"> </w:t>
      </w:r>
      <w:r w:rsidRPr="0014599F">
        <w:t>mehrere</w:t>
      </w:r>
      <w:r>
        <w:t xml:space="preserve"> </w:t>
      </w:r>
      <w:r w:rsidRPr="0014599F">
        <w:t>Stationen</w:t>
      </w:r>
      <w:r>
        <w:t xml:space="preserve"> </w:t>
      </w:r>
      <w:r w:rsidRPr="0014599F">
        <w:t>in</w:t>
      </w:r>
      <w:r>
        <w:t xml:space="preserve"> </w:t>
      </w:r>
      <w:r w:rsidRPr="0014599F">
        <w:t>einem</w:t>
      </w:r>
      <w:r>
        <w:t xml:space="preserve"> </w:t>
      </w:r>
      <w:r w:rsidRPr="0014599F">
        <w:t>Netzwerk</w:t>
      </w:r>
      <w:r>
        <w:t xml:space="preserve"> </w:t>
      </w:r>
      <w:r w:rsidRPr="0014599F">
        <w:t>miteinander.</w:t>
      </w:r>
      <w:r>
        <w:t xml:space="preserve"> </w:t>
      </w:r>
      <w:r w:rsidRPr="0014599F">
        <w:t>Somit</w:t>
      </w:r>
      <w:r>
        <w:t xml:space="preserve"> </w:t>
      </w:r>
      <w:r w:rsidRPr="0014599F">
        <w:t>verbinden</w:t>
      </w:r>
      <w:r>
        <w:t xml:space="preserve"> </w:t>
      </w:r>
      <w:r w:rsidRPr="0014599F">
        <w:t>Hubs</w:t>
      </w:r>
      <w:r>
        <w:t xml:space="preserve"> </w:t>
      </w:r>
      <w:r w:rsidRPr="0014599F">
        <w:t>Netzsegmente</w:t>
      </w:r>
      <w:r>
        <w:t xml:space="preserve"> </w:t>
      </w:r>
      <w:r w:rsidRPr="0014599F">
        <w:t>auf</w:t>
      </w:r>
      <w:r>
        <w:t xml:space="preserve"> </w:t>
      </w:r>
      <w:r w:rsidRPr="0014599F">
        <w:t>der</w:t>
      </w:r>
      <w:r>
        <w:t xml:space="preserve"> </w:t>
      </w:r>
      <w:r w:rsidRPr="0014599F">
        <w:t>physikalischen</w:t>
      </w:r>
      <w:r>
        <w:t xml:space="preserve"> </w:t>
      </w:r>
      <w:r w:rsidRPr="0014599F">
        <w:t>Schicht</w:t>
      </w:r>
      <w:r>
        <w:t xml:space="preserve"> </w:t>
      </w:r>
      <w:r w:rsidRPr="0014599F">
        <w:t>(Schicht</w:t>
      </w:r>
      <w:r>
        <w:t xml:space="preserve"> </w:t>
      </w:r>
      <w:r w:rsidRPr="0014599F">
        <w:t>1),</w:t>
      </w:r>
      <w:r>
        <w:t xml:space="preserve"> </w:t>
      </w:r>
      <w:r w:rsidRPr="0014599F">
        <w:t>wodurch</w:t>
      </w:r>
      <w:r>
        <w:t xml:space="preserve"> </w:t>
      </w:r>
      <w:r w:rsidRPr="0014599F">
        <w:t>eine</w:t>
      </w:r>
      <w:r>
        <w:t xml:space="preserve"> </w:t>
      </w:r>
      <w:r w:rsidRPr="0014599F">
        <w:t>gemeinsame</w:t>
      </w:r>
      <w:r>
        <w:t xml:space="preserve"> </w:t>
      </w:r>
      <w:r w:rsidRPr="0014599F">
        <w:t>Kollisionsdomäne</w:t>
      </w:r>
      <w:r>
        <w:t xml:space="preserve"> </w:t>
      </w:r>
      <w:r w:rsidRPr="0014599F">
        <w:t>entsteht.</w:t>
      </w:r>
      <w:r>
        <w:t xml:space="preserve"> </w:t>
      </w:r>
      <w:r w:rsidRPr="0014599F">
        <w:t>Der</w:t>
      </w:r>
      <w:r>
        <w:t xml:space="preserve"> </w:t>
      </w:r>
      <w:r w:rsidRPr="0014599F">
        <w:t>Hub</w:t>
      </w:r>
      <w:r>
        <w:t xml:space="preserve"> </w:t>
      </w:r>
      <w:r w:rsidRPr="0014599F">
        <w:t>hat</w:t>
      </w:r>
      <w:r>
        <w:t xml:space="preserve"> </w:t>
      </w:r>
      <w:r w:rsidRPr="0014599F">
        <w:t>also</w:t>
      </w:r>
      <w:r>
        <w:t xml:space="preserve"> </w:t>
      </w:r>
      <w:r w:rsidRPr="0014599F">
        <w:t>nur</w:t>
      </w:r>
      <w:r>
        <w:t xml:space="preserve"> </w:t>
      </w:r>
      <w:r w:rsidRPr="0014599F">
        <w:t>eine</w:t>
      </w:r>
      <w:r>
        <w:t xml:space="preserve"> </w:t>
      </w:r>
      <w:r w:rsidRPr="0014599F">
        <w:t>Verteilerfunktion,</w:t>
      </w:r>
      <w:r>
        <w:t xml:space="preserve"> </w:t>
      </w:r>
      <w:r w:rsidRPr="0014599F">
        <w:t>indem</w:t>
      </w:r>
      <w:r>
        <w:t xml:space="preserve"> </w:t>
      </w:r>
      <w:r w:rsidRPr="0014599F">
        <w:t>er</w:t>
      </w:r>
      <w:r>
        <w:t xml:space="preserve"> </w:t>
      </w:r>
      <w:r w:rsidRPr="0014599F">
        <w:t>Datenpakete</w:t>
      </w:r>
      <w:r>
        <w:t xml:space="preserve"> </w:t>
      </w:r>
      <w:r w:rsidRPr="0014599F">
        <w:t>entgegen</w:t>
      </w:r>
      <w:r>
        <w:t xml:space="preserve"> </w:t>
      </w:r>
      <w:r w:rsidRPr="0014599F">
        <w:t>nimmt</w:t>
      </w:r>
      <w:r>
        <w:t xml:space="preserve"> </w:t>
      </w:r>
      <w:r w:rsidRPr="0014599F">
        <w:t>und</w:t>
      </w:r>
      <w:r>
        <w:t xml:space="preserve"> </w:t>
      </w:r>
      <w:r w:rsidRPr="0014599F">
        <w:t>an</w:t>
      </w:r>
      <w:r>
        <w:t xml:space="preserve"> </w:t>
      </w:r>
      <w:r w:rsidRPr="0014599F">
        <w:t>alle</w:t>
      </w:r>
      <w:r>
        <w:t xml:space="preserve"> </w:t>
      </w:r>
      <w:r w:rsidRPr="0014599F">
        <w:t>anderen</w:t>
      </w:r>
      <w:r>
        <w:t xml:space="preserve"> </w:t>
      </w:r>
      <w:r w:rsidRPr="0014599F">
        <w:t>Ports</w:t>
      </w:r>
      <w:r>
        <w:t xml:space="preserve"> </w:t>
      </w:r>
      <w:r w:rsidRPr="0014599F">
        <w:t>weiterleitet.</w:t>
      </w:r>
      <w:r>
        <w:t xml:space="preserve"> </w:t>
      </w:r>
      <w:r w:rsidRPr="0014599F">
        <w:t>Das</w:t>
      </w:r>
      <w:r>
        <w:t xml:space="preserve"> </w:t>
      </w:r>
      <w:r w:rsidRPr="0014599F">
        <w:t>heißt</w:t>
      </w:r>
      <w:r>
        <w:t xml:space="preserve"> </w:t>
      </w:r>
      <w:r w:rsidRPr="0014599F">
        <w:t>insbesondere</w:t>
      </w:r>
      <w:r>
        <w:t xml:space="preserve"> </w:t>
      </w:r>
      <w:r w:rsidRPr="0014599F">
        <w:t>auch,</w:t>
      </w:r>
      <w:r>
        <w:t xml:space="preserve"> </w:t>
      </w:r>
      <w:r w:rsidRPr="0014599F">
        <w:t>dass</w:t>
      </w:r>
      <w:r>
        <w:t xml:space="preserve"> </w:t>
      </w:r>
      <w:r w:rsidRPr="0014599F">
        <w:t>ein</w:t>
      </w:r>
      <w:r>
        <w:t xml:space="preserve"> </w:t>
      </w:r>
      <w:r w:rsidRPr="0014599F">
        <w:t>Hub</w:t>
      </w:r>
      <w:r>
        <w:t xml:space="preserve"> </w:t>
      </w:r>
      <w:r w:rsidRPr="0014599F">
        <w:t>Datenpakete</w:t>
      </w:r>
      <w:r>
        <w:t xml:space="preserve"> </w:t>
      </w:r>
      <w:r w:rsidRPr="0014599F">
        <w:t>auch</w:t>
      </w:r>
      <w:r>
        <w:t xml:space="preserve"> </w:t>
      </w:r>
      <w:r w:rsidRPr="0014599F">
        <w:t>an</w:t>
      </w:r>
      <w:r>
        <w:t xml:space="preserve"> </w:t>
      </w:r>
      <w:r w:rsidRPr="0014599F">
        <w:t>Stationen</w:t>
      </w:r>
      <w:r>
        <w:t xml:space="preserve"> </w:t>
      </w:r>
      <w:r w:rsidRPr="0014599F">
        <w:t>weiterschickt,</w:t>
      </w:r>
      <w:r>
        <w:t xml:space="preserve"> </w:t>
      </w:r>
      <w:r w:rsidRPr="0014599F">
        <w:t>die</w:t>
      </w:r>
      <w:r>
        <w:t xml:space="preserve"> </w:t>
      </w:r>
      <w:r w:rsidRPr="0014599F">
        <w:t>eigentlich</w:t>
      </w:r>
      <w:r>
        <w:t xml:space="preserve"> </w:t>
      </w:r>
      <w:r w:rsidRPr="0014599F">
        <w:t>nicht</w:t>
      </w:r>
      <w:r>
        <w:t xml:space="preserve"> </w:t>
      </w:r>
      <w:r w:rsidRPr="0014599F">
        <w:t>Empfänger</w:t>
      </w:r>
      <w:r>
        <w:t xml:space="preserve"> </w:t>
      </w:r>
      <w:r w:rsidRPr="0014599F">
        <w:t>der</w:t>
      </w:r>
      <w:r>
        <w:t xml:space="preserve"> </w:t>
      </w:r>
      <w:r w:rsidRPr="0014599F">
        <w:t>Daten</w:t>
      </w:r>
      <w:r>
        <w:t xml:space="preserve"> </w:t>
      </w:r>
      <w:r w:rsidRPr="0014599F">
        <w:t>sind.</w:t>
      </w:r>
    </w:p>
    <w:p w14:paraId="17423D0D" w14:textId="77777777" w:rsidR="00362E5A" w:rsidRPr="00362E5A" w:rsidRDefault="00362E5A" w:rsidP="00362E5A">
      <w:pPr>
        <w:rPr>
          <w:b/>
        </w:rPr>
      </w:pPr>
      <w:r w:rsidRPr="00362E5A">
        <w:rPr>
          <w:b/>
        </w:rPr>
        <w:t>Bridges</w:t>
      </w:r>
    </w:p>
    <w:p w14:paraId="481B9473" w14:textId="07062750" w:rsidR="00362E5A" w:rsidRDefault="00362E5A" w:rsidP="00362E5A">
      <w:pPr>
        <w:rPr>
          <w:lang w:eastAsia="de-CH"/>
        </w:rPr>
      </w:pPr>
      <w:r w:rsidRPr="0014599F">
        <w:rPr>
          <w:lang w:eastAsia="de-CH"/>
        </w:rPr>
        <w:t>Brücken</w:t>
      </w:r>
      <w:r>
        <w:rPr>
          <w:lang w:eastAsia="de-CH"/>
        </w:rPr>
        <w:t xml:space="preserve"> </w:t>
      </w:r>
      <w:r w:rsidRPr="0014599F">
        <w:rPr>
          <w:lang w:eastAsia="de-CH"/>
        </w:rPr>
        <w:t>oder</w:t>
      </w:r>
      <w:r>
        <w:rPr>
          <w:lang w:eastAsia="de-CH"/>
        </w:rPr>
        <w:t xml:space="preserve"> </w:t>
      </w:r>
      <w:r w:rsidRPr="0014599F">
        <w:rPr>
          <w:bCs/>
          <w:lang w:eastAsia="de-CH"/>
        </w:rPr>
        <w:t>Bridges</w:t>
      </w:r>
      <w:r>
        <w:rPr>
          <w:lang w:eastAsia="de-CH"/>
        </w:rPr>
        <w:t xml:space="preserve"> </w:t>
      </w:r>
      <w:r w:rsidRPr="0014599F">
        <w:rPr>
          <w:lang w:eastAsia="de-CH"/>
        </w:rPr>
        <w:t>sind</w:t>
      </w:r>
      <w:r>
        <w:rPr>
          <w:lang w:eastAsia="de-CH"/>
        </w:rPr>
        <w:t xml:space="preserve"> </w:t>
      </w:r>
      <w:r w:rsidRPr="0014599F">
        <w:rPr>
          <w:lang w:eastAsia="de-CH"/>
        </w:rPr>
        <w:t>dazu</w:t>
      </w:r>
      <w:r>
        <w:rPr>
          <w:lang w:eastAsia="de-CH"/>
        </w:rPr>
        <w:t xml:space="preserve"> </w:t>
      </w:r>
      <w:r w:rsidRPr="0014599F">
        <w:rPr>
          <w:lang w:eastAsia="de-CH"/>
        </w:rPr>
        <w:t>da,</w:t>
      </w:r>
      <w:r>
        <w:rPr>
          <w:lang w:eastAsia="de-CH"/>
        </w:rPr>
        <w:t xml:space="preserve"> </w:t>
      </w:r>
      <w:r w:rsidRPr="0014599F">
        <w:rPr>
          <w:lang w:eastAsia="de-CH"/>
        </w:rPr>
        <w:t>2</w:t>
      </w:r>
      <w:r>
        <w:rPr>
          <w:lang w:eastAsia="de-CH"/>
        </w:rPr>
        <w:t xml:space="preserve"> </w:t>
      </w:r>
      <w:r w:rsidRPr="0014599F">
        <w:rPr>
          <w:lang w:eastAsia="de-CH"/>
        </w:rPr>
        <w:t>Computersegmente</w:t>
      </w:r>
      <w:r>
        <w:rPr>
          <w:lang w:eastAsia="de-CH"/>
        </w:rPr>
        <w:t xml:space="preserve"> </w:t>
      </w:r>
      <w:r w:rsidRPr="0014599F">
        <w:rPr>
          <w:lang w:eastAsia="de-CH"/>
        </w:rPr>
        <w:t>im</w:t>
      </w:r>
      <w:r>
        <w:rPr>
          <w:lang w:eastAsia="de-CH"/>
        </w:rPr>
        <w:t xml:space="preserve"> </w:t>
      </w:r>
      <w:r w:rsidRPr="0014599F">
        <w:rPr>
          <w:lang w:eastAsia="de-CH"/>
        </w:rPr>
        <w:t>Netzwerk</w:t>
      </w:r>
      <w:r>
        <w:rPr>
          <w:lang w:eastAsia="de-CH"/>
        </w:rPr>
        <w:t xml:space="preserve"> </w:t>
      </w:r>
      <w:r w:rsidRPr="0014599F">
        <w:rPr>
          <w:lang w:eastAsia="de-CH"/>
        </w:rPr>
        <w:t>zu</w:t>
      </w:r>
      <w:r>
        <w:rPr>
          <w:lang w:eastAsia="de-CH"/>
        </w:rPr>
        <w:t xml:space="preserve"> </w:t>
      </w:r>
      <w:r w:rsidRPr="0014599F">
        <w:rPr>
          <w:lang w:eastAsia="de-CH"/>
        </w:rPr>
        <w:t>verbinden.</w:t>
      </w:r>
      <w:r>
        <w:rPr>
          <w:lang w:eastAsia="de-CH"/>
        </w:rPr>
        <w:t xml:space="preserve"> </w:t>
      </w:r>
      <w:r w:rsidRPr="0014599F">
        <w:rPr>
          <w:lang w:eastAsia="de-CH"/>
        </w:rPr>
        <w:t>Brücken</w:t>
      </w:r>
      <w:r>
        <w:rPr>
          <w:lang w:eastAsia="de-CH"/>
        </w:rPr>
        <w:t xml:space="preserve"> </w:t>
      </w:r>
      <w:r w:rsidRPr="0014599F">
        <w:rPr>
          <w:lang w:eastAsia="de-CH"/>
        </w:rPr>
        <w:t>unterbrechen</w:t>
      </w:r>
      <w:r>
        <w:rPr>
          <w:lang w:eastAsia="de-CH"/>
        </w:rPr>
        <w:t xml:space="preserve"> </w:t>
      </w:r>
      <w:r w:rsidRPr="0014599F">
        <w:rPr>
          <w:lang w:eastAsia="de-CH"/>
        </w:rPr>
        <w:t>hierbei</w:t>
      </w:r>
      <w:r>
        <w:rPr>
          <w:lang w:eastAsia="de-CH"/>
        </w:rPr>
        <w:t xml:space="preserve"> </w:t>
      </w:r>
      <w:r w:rsidRPr="0014599F">
        <w:rPr>
          <w:lang w:eastAsia="de-CH"/>
        </w:rPr>
        <w:t>Kollisionsdomänen,</w:t>
      </w:r>
      <w:r>
        <w:rPr>
          <w:lang w:eastAsia="de-CH"/>
        </w:rPr>
        <w:t xml:space="preserve"> </w:t>
      </w:r>
      <w:r w:rsidRPr="0014599F">
        <w:rPr>
          <w:lang w:eastAsia="de-CH"/>
        </w:rPr>
        <w:t>indem</w:t>
      </w:r>
      <w:r>
        <w:rPr>
          <w:lang w:eastAsia="de-CH"/>
        </w:rPr>
        <w:t xml:space="preserve"> </w:t>
      </w:r>
      <w:r w:rsidRPr="0014599F">
        <w:rPr>
          <w:lang w:eastAsia="de-CH"/>
        </w:rPr>
        <w:t>Datenpakete</w:t>
      </w:r>
      <w:r>
        <w:rPr>
          <w:lang w:eastAsia="de-CH"/>
        </w:rPr>
        <w:t xml:space="preserve"> </w:t>
      </w:r>
      <w:r w:rsidRPr="0014599F">
        <w:rPr>
          <w:lang w:eastAsia="de-CH"/>
        </w:rPr>
        <w:t>nur</w:t>
      </w:r>
      <w:r>
        <w:rPr>
          <w:lang w:eastAsia="de-CH"/>
        </w:rPr>
        <w:t xml:space="preserve"> </w:t>
      </w:r>
      <w:r w:rsidRPr="0014599F">
        <w:rPr>
          <w:lang w:eastAsia="de-CH"/>
        </w:rPr>
        <w:t>dann</w:t>
      </w:r>
      <w:r>
        <w:rPr>
          <w:lang w:eastAsia="de-CH"/>
        </w:rPr>
        <w:t xml:space="preserve"> </w:t>
      </w:r>
      <w:r w:rsidRPr="0014599F">
        <w:rPr>
          <w:lang w:eastAsia="de-CH"/>
        </w:rPr>
        <w:t>in</w:t>
      </w:r>
      <w:r>
        <w:rPr>
          <w:lang w:eastAsia="de-CH"/>
        </w:rPr>
        <w:t xml:space="preserve"> </w:t>
      </w:r>
      <w:r w:rsidRPr="0014599F">
        <w:rPr>
          <w:lang w:eastAsia="de-CH"/>
        </w:rPr>
        <w:t>das</w:t>
      </w:r>
      <w:r>
        <w:rPr>
          <w:lang w:eastAsia="de-CH"/>
        </w:rPr>
        <w:t xml:space="preserve"> </w:t>
      </w:r>
      <w:r w:rsidRPr="0014599F">
        <w:rPr>
          <w:lang w:eastAsia="de-CH"/>
        </w:rPr>
        <w:t>jeweils</w:t>
      </w:r>
      <w:r>
        <w:rPr>
          <w:lang w:eastAsia="de-CH"/>
        </w:rPr>
        <w:t xml:space="preserve"> </w:t>
      </w:r>
      <w:r w:rsidRPr="0014599F">
        <w:rPr>
          <w:lang w:eastAsia="de-CH"/>
        </w:rPr>
        <w:t>andere</w:t>
      </w:r>
      <w:r>
        <w:rPr>
          <w:lang w:eastAsia="de-CH"/>
        </w:rPr>
        <w:t xml:space="preserve"> </w:t>
      </w:r>
      <w:r w:rsidRPr="0014599F">
        <w:rPr>
          <w:lang w:eastAsia="de-CH"/>
        </w:rPr>
        <w:t>Segment</w:t>
      </w:r>
      <w:r>
        <w:rPr>
          <w:lang w:eastAsia="de-CH"/>
        </w:rPr>
        <w:t xml:space="preserve"> </w:t>
      </w:r>
      <w:r w:rsidRPr="0014599F">
        <w:rPr>
          <w:lang w:eastAsia="de-CH"/>
        </w:rPr>
        <w:t>weitergeleitet</w:t>
      </w:r>
      <w:r>
        <w:rPr>
          <w:lang w:eastAsia="de-CH"/>
        </w:rPr>
        <w:t xml:space="preserve"> </w:t>
      </w:r>
      <w:r w:rsidRPr="0014599F">
        <w:rPr>
          <w:lang w:eastAsia="de-CH"/>
        </w:rPr>
        <w:t>werden,</w:t>
      </w:r>
      <w:r>
        <w:rPr>
          <w:lang w:eastAsia="de-CH"/>
        </w:rPr>
        <w:t xml:space="preserve"> </w:t>
      </w:r>
      <w:r w:rsidRPr="0014599F">
        <w:rPr>
          <w:lang w:eastAsia="de-CH"/>
        </w:rPr>
        <w:t>wenn</w:t>
      </w:r>
      <w:r>
        <w:rPr>
          <w:lang w:eastAsia="de-CH"/>
        </w:rPr>
        <w:t xml:space="preserve"> </w:t>
      </w:r>
      <w:r w:rsidRPr="0014599F">
        <w:rPr>
          <w:lang w:eastAsia="de-CH"/>
        </w:rPr>
        <w:t>sich</w:t>
      </w:r>
      <w:r>
        <w:rPr>
          <w:lang w:eastAsia="de-CH"/>
        </w:rPr>
        <w:t xml:space="preserve"> </w:t>
      </w:r>
      <w:r w:rsidRPr="0014599F">
        <w:rPr>
          <w:lang w:eastAsia="de-CH"/>
        </w:rPr>
        <w:t>der</w:t>
      </w:r>
      <w:r>
        <w:rPr>
          <w:lang w:eastAsia="de-CH"/>
        </w:rPr>
        <w:t xml:space="preserve"> </w:t>
      </w:r>
      <w:r w:rsidRPr="0014599F">
        <w:rPr>
          <w:lang w:eastAsia="de-CH"/>
        </w:rPr>
        <w:t>jeweilige</w:t>
      </w:r>
      <w:r>
        <w:rPr>
          <w:lang w:eastAsia="de-CH"/>
        </w:rPr>
        <w:t xml:space="preserve"> </w:t>
      </w:r>
      <w:r w:rsidRPr="0014599F">
        <w:rPr>
          <w:lang w:eastAsia="de-CH"/>
        </w:rPr>
        <w:t>Empfänger</w:t>
      </w:r>
      <w:r>
        <w:rPr>
          <w:lang w:eastAsia="de-CH"/>
        </w:rPr>
        <w:t xml:space="preserve"> </w:t>
      </w:r>
      <w:r w:rsidRPr="0014599F">
        <w:rPr>
          <w:lang w:eastAsia="de-CH"/>
        </w:rPr>
        <w:t>in</w:t>
      </w:r>
      <w:r>
        <w:rPr>
          <w:lang w:eastAsia="de-CH"/>
        </w:rPr>
        <w:t xml:space="preserve"> </w:t>
      </w:r>
      <w:r w:rsidRPr="0014599F">
        <w:rPr>
          <w:lang w:eastAsia="de-CH"/>
        </w:rPr>
        <w:t>diesem</w:t>
      </w:r>
      <w:r>
        <w:rPr>
          <w:lang w:eastAsia="de-CH"/>
        </w:rPr>
        <w:t xml:space="preserve"> </w:t>
      </w:r>
      <w:r w:rsidRPr="0014599F">
        <w:rPr>
          <w:lang w:eastAsia="de-CH"/>
        </w:rPr>
        <w:t>Segment</w:t>
      </w:r>
      <w:r>
        <w:rPr>
          <w:lang w:eastAsia="de-CH"/>
        </w:rPr>
        <w:t xml:space="preserve"> </w:t>
      </w:r>
      <w:r w:rsidRPr="0014599F">
        <w:rPr>
          <w:lang w:eastAsia="de-CH"/>
        </w:rPr>
        <w:t>befindet.</w:t>
      </w:r>
      <w:r>
        <w:rPr>
          <w:lang w:eastAsia="de-CH"/>
        </w:rPr>
        <w:t xml:space="preserve"> </w:t>
      </w:r>
      <w:r w:rsidRPr="0014599F">
        <w:rPr>
          <w:lang w:eastAsia="de-CH"/>
        </w:rPr>
        <w:t>Im</w:t>
      </w:r>
      <w:r>
        <w:rPr>
          <w:lang w:eastAsia="de-CH"/>
        </w:rPr>
        <w:t xml:space="preserve"> </w:t>
      </w:r>
      <w:r w:rsidRPr="0014599F">
        <w:rPr>
          <w:lang w:eastAsia="de-CH"/>
        </w:rPr>
        <w:t>Gegensatz</w:t>
      </w:r>
      <w:r>
        <w:rPr>
          <w:lang w:eastAsia="de-CH"/>
        </w:rPr>
        <w:t xml:space="preserve"> </w:t>
      </w:r>
      <w:r w:rsidRPr="0014599F">
        <w:rPr>
          <w:lang w:eastAsia="de-CH"/>
        </w:rPr>
        <w:t>zu</w:t>
      </w:r>
      <w:r>
        <w:rPr>
          <w:lang w:eastAsia="de-CH"/>
        </w:rPr>
        <w:t xml:space="preserve"> </w:t>
      </w:r>
      <w:r w:rsidRPr="0014599F">
        <w:rPr>
          <w:lang w:eastAsia="de-CH"/>
        </w:rPr>
        <w:t>Hubs,</w:t>
      </w:r>
      <w:r>
        <w:rPr>
          <w:lang w:eastAsia="de-CH"/>
        </w:rPr>
        <w:t xml:space="preserve"> </w:t>
      </w:r>
      <w:r w:rsidRPr="0014599F">
        <w:rPr>
          <w:lang w:eastAsia="de-CH"/>
        </w:rPr>
        <w:t>werden</w:t>
      </w:r>
      <w:r>
        <w:rPr>
          <w:lang w:eastAsia="de-CH"/>
        </w:rPr>
        <w:t xml:space="preserve"> </w:t>
      </w:r>
      <w:r w:rsidRPr="0014599F">
        <w:rPr>
          <w:lang w:eastAsia="de-CH"/>
        </w:rPr>
        <w:t>also</w:t>
      </w:r>
      <w:r>
        <w:rPr>
          <w:lang w:eastAsia="de-CH"/>
        </w:rPr>
        <w:t xml:space="preserve"> </w:t>
      </w:r>
      <w:r w:rsidRPr="0014599F">
        <w:rPr>
          <w:lang w:eastAsia="de-CH"/>
        </w:rPr>
        <w:t>Datenpakete</w:t>
      </w:r>
      <w:r>
        <w:rPr>
          <w:lang w:eastAsia="de-CH"/>
        </w:rPr>
        <w:t xml:space="preserve"> </w:t>
      </w:r>
      <w:r w:rsidRPr="0014599F">
        <w:rPr>
          <w:lang w:eastAsia="de-CH"/>
        </w:rPr>
        <w:t>nicht</w:t>
      </w:r>
      <w:r>
        <w:rPr>
          <w:lang w:eastAsia="de-CH"/>
        </w:rPr>
        <w:t xml:space="preserve"> </w:t>
      </w:r>
      <w:r w:rsidRPr="0014599F">
        <w:rPr>
          <w:lang w:eastAsia="de-CH"/>
        </w:rPr>
        <w:t>einfach</w:t>
      </w:r>
      <w:r>
        <w:rPr>
          <w:lang w:eastAsia="de-CH"/>
        </w:rPr>
        <w:t xml:space="preserve"> </w:t>
      </w:r>
      <w:r w:rsidRPr="0014599F">
        <w:rPr>
          <w:lang w:eastAsia="de-CH"/>
        </w:rPr>
        <w:t>an</w:t>
      </w:r>
      <w:r>
        <w:rPr>
          <w:lang w:eastAsia="de-CH"/>
        </w:rPr>
        <w:t xml:space="preserve"> </w:t>
      </w:r>
      <w:r w:rsidRPr="0014599F">
        <w:rPr>
          <w:lang w:eastAsia="de-CH"/>
        </w:rPr>
        <w:t>alle</w:t>
      </w:r>
      <w:r>
        <w:rPr>
          <w:lang w:eastAsia="de-CH"/>
        </w:rPr>
        <w:t xml:space="preserve"> </w:t>
      </w:r>
      <w:r w:rsidRPr="0014599F">
        <w:rPr>
          <w:lang w:eastAsia="de-CH"/>
        </w:rPr>
        <w:t>Ports</w:t>
      </w:r>
      <w:r>
        <w:rPr>
          <w:lang w:eastAsia="de-CH"/>
        </w:rPr>
        <w:t xml:space="preserve"> </w:t>
      </w:r>
      <w:r w:rsidRPr="0014599F">
        <w:rPr>
          <w:lang w:eastAsia="de-CH"/>
        </w:rPr>
        <w:t>weitergeleitet,</w:t>
      </w:r>
      <w:r>
        <w:rPr>
          <w:lang w:eastAsia="de-CH"/>
        </w:rPr>
        <w:t xml:space="preserve"> </w:t>
      </w:r>
      <w:r w:rsidRPr="0014599F">
        <w:rPr>
          <w:lang w:eastAsia="de-CH"/>
        </w:rPr>
        <w:t>sondern</w:t>
      </w:r>
      <w:r>
        <w:rPr>
          <w:lang w:eastAsia="de-CH"/>
        </w:rPr>
        <w:t xml:space="preserve"> </w:t>
      </w:r>
      <w:r w:rsidRPr="0014599F">
        <w:rPr>
          <w:lang w:eastAsia="de-CH"/>
        </w:rPr>
        <w:t>die</w:t>
      </w:r>
      <w:r>
        <w:rPr>
          <w:lang w:eastAsia="de-CH"/>
        </w:rPr>
        <w:t xml:space="preserve"> </w:t>
      </w:r>
      <w:r w:rsidRPr="0014599F">
        <w:rPr>
          <w:lang w:eastAsia="de-CH"/>
        </w:rPr>
        <w:t>Weiterleitungsentscheidungen</w:t>
      </w:r>
      <w:r>
        <w:rPr>
          <w:lang w:eastAsia="de-CH"/>
        </w:rPr>
        <w:t xml:space="preserve"> </w:t>
      </w:r>
      <w:r w:rsidRPr="0014599F">
        <w:rPr>
          <w:lang w:eastAsia="de-CH"/>
        </w:rPr>
        <w:t>werden</w:t>
      </w:r>
      <w:r>
        <w:rPr>
          <w:lang w:eastAsia="de-CH"/>
        </w:rPr>
        <w:t xml:space="preserve"> </w:t>
      </w:r>
      <w:r w:rsidRPr="0014599F">
        <w:rPr>
          <w:lang w:eastAsia="de-CH"/>
        </w:rPr>
        <w:t>auf</w:t>
      </w:r>
      <w:r>
        <w:rPr>
          <w:lang w:eastAsia="de-CH"/>
        </w:rPr>
        <w:t xml:space="preserve"> </w:t>
      </w:r>
      <w:r w:rsidRPr="0014599F">
        <w:rPr>
          <w:lang w:eastAsia="de-CH"/>
        </w:rPr>
        <w:t>Basis</w:t>
      </w:r>
      <w:r>
        <w:rPr>
          <w:lang w:eastAsia="de-CH"/>
        </w:rPr>
        <w:t xml:space="preserve"> </w:t>
      </w:r>
      <w:r w:rsidRPr="0014599F">
        <w:rPr>
          <w:lang w:eastAsia="de-CH"/>
        </w:rPr>
        <w:t>der</w:t>
      </w:r>
      <w:r>
        <w:rPr>
          <w:lang w:eastAsia="de-CH"/>
        </w:rPr>
        <w:t xml:space="preserve"> </w:t>
      </w:r>
      <w:r w:rsidRPr="0014599F">
        <w:rPr>
          <w:lang w:eastAsia="de-CH"/>
        </w:rPr>
        <w:t>der</w:t>
      </w:r>
      <w:r>
        <w:rPr>
          <w:lang w:eastAsia="de-CH"/>
        </w:rPr>
        <w:t xml:space="preserve"> </w:t>
      </w:r>
      <w:r w:rsidRPr="0014599F">
        <w:rPr>
          <w:lang w:eastAsia="de-CH"/>
        </w:rPr>
        <w:t>Ziel-Mac-Adresse</w:t>
      </w:r>
      <w:r>
        <w:rPr>
          <w:lang w:eastAsia="de-CH"/>
        </w:rPr>
        <w:t xml:space="preserve"> </w:t>
      </w:r>
      <w:r w:rsidRPr="0014599F">
        <w:rPr>
          <w:lang w:eastAsia="de-CH"/>
        </w:rPr>
        <w:t>getroffen.</w:t>
      </w:r>
      <w:r>
        <w:rPr>
          <w:lang w:eastAsia="de-CH"/>
        </w:rPr>
        <w:t xml:space="preserve"> </w:t>
      </w:r>
      <w:r w:rsidRPr="0014599F">
        <w:rPr>
          <w:lang w:eastAsia="de-CH"/>
        </w:rPr>
        <w:t>Im</w:t>
      </w:r>
      <w:r>
        <w:rPr>
          <w:lang w:eastAsia="de-CH"/>
        </w:rPr>
        <w:t xml:space="preserve"> </w:t>
      </w:r>
      <w:r w:rsidRPr="0014599F">
        <w:rPr>
          <w:lang w:eastAsia="de-CH"/>
        </w:rPr>
        <w:t>Schichtenmodell,</w:t>
      </w:r>
      <w:r>
        <w:rPr>
          <w:lang w:eastAsia="de-CH"/>
        </w:rPr>
        <w:t xml:space="preserve"> </w:t>
      </w:r>
      <w:r w:rsidRPr="0014599F">
        <w:rPr>
          <w:lang w:eastAsia="de-CH"/>
        </w:rPr>
        <w:t>arbeiten</w:t>
      </w:r>
      <w:r>
        <w:rPr>
          <w:lang w:eastAsia="de-CH"/>
        </w:rPr>
        <w:t xml:space="preserve"> </w:t>
      </w:r>
      <w:r w:rsidRPr="0014599F">
        <w:rPr>
          <w:lang w:eastAsia="de-CH"/>
        </w:rPr>
        <w:t>Brücken</w:t>
      </w:r>
      <w:r>
        <w:rPr>
          <w:lang w:eastAsia="de-CH"/>
        </w:rPr>
        <w:t xml:space="preserve"> </w:t>
      </w:r>
      <w:r w:rsidRPr="0014599F">
        <w:rPr>
          <w:lang w:eastAsia="de-CH"/>
        </w:rPr>
        <w:t>im</w:t>
      </w:r>
      <w:r>
        <w:rPr>
          <w:lang w:eastAsia="de-CH"/>
        </w:rPr>
        <w:t xml:space="preserve"> </w:t>
      </w:r>
      <w:r w:rsidRPr="0014599F">
        <w:rPr>
          <w:lang w:eastAsia="de-CH"/>
        </w:rPr>
        <w:t>Gegensatz</w:t>
      </w:r>
      <w:r>
        <w:rPr>
          <w:lang w:eastAsia="de-CH"/>
        </w:rPr>
        <w:t xml:space="preserve"> </w:t>
      </w:r>
      <w:r w:rsidRPr="0014599F">
        <w:rPr>
          <w:lang w:eastAsia="de-CH"/>
        </w:rPr>
        <w:t>zu</w:t>
      </w:r>
      <w:r>
        <w:rPr>
          <w:lang w:eastAsia="de-CH"/>
        </w:rPr>
        <w:t xml:space="preserve"> </w:t>
      </w:r>
      <w:r w:rsidRPr="0014599F">
        <w:rPr>
          <w:lang w:eastAsia="de-CH"/>
        </w:rPr>
        <w:t>Hubs</w:t>
      </w:r>
      <w:r>
        <w:rPr>
          <w:lang w:eastAsia="de-CH"/>
        </w:rPr>
        <w:t xml:space="preserve"> </w:t>
      </w:r>
      <w:r w:rsidRPr="0014599F">
        <w:rPr>
          <w:lang w:eastAsia="de-CH"/>
        </w:rPr>
        <w:t>auf</w:t>
      </w:r>
      <w:r>
        <w:rPr>
          <w:lang w:eastAsia="de-CH"/>
        </w:rPr>
        <w:t xml:space="preserve"> </w:t>
      </w:r>
      <w:r w:rsidRPr="0014599F">
        <w:rPr>
          <w:lang w:eastAsia="de-CH"/>
        </w:rPr>
        <w:t>Schicht</w:t>
      </w:r>
      <w:r>
        <w:rPr>
          <w:lang w:eastAsia="de-CH"/>
        </w:rPr>
        <w:t xml:space="preserve"> </w:t>
      </w:r>
      <w:r w:rsidRPr="0014599F">
        <w:rPr>
          <w:lang w:eastAsia="de-CH"/>
        </w:rPr>
        <w:t>2</w:t>
      </w:r>
      <w:r>
        <w:rPr>
          <w:lang w:eastAsia="de-CH"/>
        </w:rPr>
        <w:t xml:space="preserve"> (Sicherungsschicht).</w:t>
      </w:r>
    </w:p>
    <w:p w14:paraId="121ED2ED" w14:textId="17012567" w:rsidR="00362E5A" w:rsidRPr="00362E5A" w:rsidRDefault="00362E5A" w:rsidP="00362E5A">
      <w:pPr>
        <w:rPr>
          <w:b/>
          <w:lang w:eastAsia="de-CH"/>
        </w:rPr>
      </w:pPr>
      <w:r w:rsidRPr="00362E5A">
        <w:rPr>
          <w:b/>
          <w:lang w:eastAsia="de-CH"/>
        </w:rPr>
        <w:t>Switch</w:t>
      </w:r>
    </w:p>
    <w:p w14:paraId="651AE66D" w14:textId="4A3ECDA6" w:rsidR="00362E5A" w:rsidRDefault="00362E5A" w:rsidP="00362E5A">
      <w:r w:rsidRPr="0014599F">
        <w:t>Switches</w:t>
      </w:r>
      <w:r>
        <w:t xml:space="preserve"> </w:t>
      </w:r>
      <w:r w:rsidRPr="0014599F">
        <w:t>sind,</w:t>
      </w:r>
      <w:r>
        <w:t xml:space="preserve"> </w:t>
      </w:r>
      <w:r w:rsidRPr="0014599F">
        <w:t>ähnlich</w:t>
      </w:r>
      <w:r>
        <w:t xml:space="preserve"> </w:t>
      </w:r>
      <w:r w:rsidRPr="0014599F">
        <w:t>wie</w:t>
      </w:r>
      <w:r>
        <w:t xml:space="preserve"> </w:t>
      </w:r>
      <w:r w:rsidRPr="0014599F">
        <w:t>Brücken,</w:t>
      </w:r>
      <w:r>
        <w:t xml:space="preserve"> </w:t>
      </w:r>
      <w:r w:rsidRPr="0014599F">
        <w:t>Kopplungselemente</w:t>
      </w:r>
      <w:r>
        <w:t xml:space="preserve"> </w:t>
      </w:r>
      <w:r w:rsidRPr="0014599F">
        <w:t>die</w:t>
      </w:r>
      <w:r>
        <w:t xml:space="preserve"> </w:t>
      </w:r>
      <w:r w:rsidRPr="0014599F">
        <w:t>auf</w:t>
      </w:r>
      <w:r>
        <w:t xml:space="preserve"> </w:t>
      </w:r>
      <w:r w:rsidRPr="0014599F">
        <w:t>der</w:t>
      </w:r>
      <w:r>
        <w:t xml:space="preserve"> </w:t>
      </w:r>
      <w:r w:rsidRPr="0014599F">
        <w:t>Sicherungsschicht</w:t>
      </w:r>
      <w:r>
        <w:t xml:space="preserve"> </w:t>
      </w:r>
      <w:r w:rsidRPr="0014599F">
        <w:t>arbeiten</w:t>
      </w:r>
      <w:r>
        <w:t xml:space="preserve"> </w:t>
      </w:r>
      <w:r w:rsidRPr="0014599F">
        <w:t>und</w:t>
      </w:r>
      <w:r>
        <w:t xml:space="preserve"> </w:t>
      </w:r>
      <w:r w:rsidRPr="0014599F">
        <w:t>die</w:t>
      </w:r>
      <w:r>
        <w:t xml:space="preserve"> </w:t>
      </w:r>
      <w:r w:rsidRPr="0014599F">
        <w:t>Kollisionsdomäne</w:t>
      </w:r>
      <w:r>
        <w:t xml:space="preserve"> </w:t>
      </w:r>
      <w:r w:rsidRPr="0014599F">
        <w:t>unterbrechen.</w:t>
      </w:r>
      <w:r>
        <w:t xml:space="preserve"> </w:t>
      </w:r>
      <w:r w:rsidRPr="0014599F">
        <w:t>Im</w:t>
      </w:r>
      <w:r>
        <w:t xml:space="preserve"> </w:t>
      </w:r>
      <w:r w:rsidRPr="0014599F">
        <w:t>Gegensatz</w:t>
      </w:r>
      <w:r>
        <w:t xml:space="preserve"> </w:t>
      </w:r>
      <w:r w:rsidRPr="0014599F">
        <w:t>zu</w:t>
      </w:r>
      <w:r>
        <w:t xml:space="preserve"> </w:t>
      </w:r>
      <w:r w:rsidRPr="0014599F">
        <w:t>Brücken</w:t>
      </w:r>
      <w:r>
        <w:t xml:space="preserve"> </w:t>
      </w:r>
      <w:r w:rsidRPr="0014599F">
        <w:t>haben</w:t>
      </w:r>
      <w:r>
        <w:t xml:space="preserve"> </w:t>
      </w:r>
      <w:r w:rsidRPr="0014599F">
        <w:t>Switches</w:t>
      </w:r>
      <w:r>
        <w:t xml:space="preserve"> </w:t>
      </w:r>
      <w:r w:rsidRPr="0014599F">
        <w:t>aber</w:t>
      </w:r>
      <w:r>
        <w:t xml:space="preserve"> </w:t>
      </w:r>
      <w:r w:rsidRPr="0014599F">
        <w:t>mehr</w:t>
      </w:r>
      <w:r>
        <w:t xml:space="preserve"> </w:t>
      </w:r>
      <w:r w:rsidRPr="0014599F">
        <w:t>als</w:t>
      </w:r>
      <w:r>
        <w:t xml:space="preserve"> </w:t>
      </w:r>
      <w:r w:rsidRPr="0014599F">
        <w:t>zwei</w:t>
      </w:r>
      <w:r>
        <w:t xml:space="preserve"> </w:t>
      </w:r>
      <w:r w:rsidRPr="0014599F">
        <w:t>Ports.</w:t>
      </w:r>
      <w:r>
        <w:t xml:space="preserve"> </w:t>
      </w:r>
      <w:r w:rsidRPr="0014599F">
        <w:t>Switches</w:t>
      </w:r>
      <w:r>
        <w:t xml:space="preserve"> </w:t>
      </w:r>
      <w:r w:rsidRPr="0014599F">
        <w:t>und</w:t>
      </w:r>
      <w:r>
        <w:t xml:space="preserve"> </w:t>
      </w:r>
      <w:r w:rsidRPr="0014599F">
        <w:t>Hubs</w:t>
      </w:r>
      <w:r>
        <w:t xml:space="preserve"> </w:t>
      </w:r>
      <w:r w:rsidRPr="0014599F">
        <w:t>werden</w:t>
      </w:r>
      <w:r>
        <w:t xml:space="preserve"> </w:t>
      </w:r>
      <w:r w:rsidRPr="0014599F">
        <w:t>häufig</w:t>
      </w:r>
      <w:r>
        <w:t xml:space="preserve"> </w:t>
      </w:r>
      <w:r w:rsidRPr="0014599F">
        <w:t>miteinander</w:t>
      </w:r>
      <w:r>
        <w:t xml:space="preserve"> </w:t>
      </w:r>
      <w:r w:rsidRPr="0014599F">
        <w:t>verwechselt,</w:t>
      </w:r>
      <w:r>
        <w:t xml:space="preserve"> </w:t>
      </w:r>
      <w:r w:rsidRPr="0014599F">
        <w:t>nicht</w:t>
      </w:r>
      <w:r>
        <w:t xml:space="preserve"> </w:t>
      </w:r>
      <w:r w:rsidRPr="0014599F">
        <w:t>zuletzt</w:t>
      </w:r>
      <w:r>
        <w:t xml:space="preserve"> </w:t>
      </w:r>
      <w:r w:rsidRPr="0014599F">
        <w:t>weil</w:t>
      </w:r>
      <w:r>
        <w:t xml:space="preserve"> </w:t>
      </w:r>
      <w:r w:rsidRPr="0014599F">
        <w:t>die</w:t>
      </w:r>
      <w:r>
        <w:t xml:space="preserve"> </w:t>
      </w:r>
      <w:r w:rsidRPr="0014599F">
        <w:t>Geräte</w:t>
      </w:r>
      <w:r>
        <w:t xml:space="preserve"> </w:t>
      </w:r>
      <w:r w:rsidRPr="0014599F">
        <w:t>fast</w:t>
      </w:r>
      <w:r>
        <w:t xml:space="preserve"> </w:t>
      </w:r>
      <w:r w:rsidRPr="0014599F">
        <w:t>identisch</w:t>
      </w:r>
      <w:r>
        <w:t xml:space="preserve"> </w:t>
      </w:r>
      <w:r w:rsidRPr="0014599F">
        <w:t>aussehen</w:t>
      </w:r>
      <w:r>
        <w:t xml:space="preserve"> </w:t>
      </w:r>
      <w:r w:rsidRPr="0014599F">
        <w:t>(können),</w:t>
      </w:r>
      <w:r>
        <w:t xml:space="preserve"> </w:t>
      </w:r>
      <w:r w:rsidRPr="0014599F">
        <w:t>während</w:t>
      </w:r>
      <w:r>
        <w:t xml:space="preserve"> </w:t>
      </w:r>
      <w:r w:rsidRPr="0014599F">
        <w:t>ein</w:t>
      </w:r>
      <w:r>
        <w:t xml:space="preserve"> </w:t>
      </w:r>
      <w:r w:rsidRPr="0014599F">
        <w:t>Hub</w:t>
      </w:r>
      <w:r>
        <w:t xml:space="preserve"> </w:t>
      </w:r>
      <w:r w:rsidRPr="0014599F">
        <w:t>aber</w:t>
      </w:r>
      <w:r>
        <w:t xml:space="preserve"> </w:t>
      </w:r>
      <w:r w:rsidRPr="0014599F">
        <w:t>nur</w:t>
      </w:r>
      <w:r>
        <w:t xml:space="preserve"> </w:t>
      </w:r>
      <w:r w:rsidRPr="0014599F">
        <w:t>ein</w:t>
      </w:r>
      <w:r>
        <w:t xml:space="preserve"> </w:t>
      </w:r>
      <w:r w:rsidRPr="0014599F">
        <w:t>stupider</w:t>
      </w:r>
      <w:r>
        <w:t xml:space="preserve"> </w:t>
      </w:r>
      <w:r w:rsidRPr="0014599F">
        <w:t>Sternverteiler</w:t>
      </w:r>
      <w:r>
        <w:t xml:space="preserve"> </w:t>
      </w:r>
      <w:r w:rsidRPr="0014599F">
        <w:t>ist,</w:t>
      </w:r>
      <w:r>
        <w:t xml:space="preserve"> </w:t>
      </w:r>
      <w:r w:rsidRPr="0014599F">
        <w:t>kann</w:t>
      </w:r>
      <w:r>
        <w:t xml:space="preserve"> </w:t>
      </w:r>
      <w:r w:rsidRPr="0014599F">
        <w:t>ein</w:t>
      </w:r>
      <w:r>
        <w:t xml:space="preserve"> </w:t>
      </w:r>
      <w:r w:rsidRPr="0014599F">
        <w:t>Switch</w:t>
      </w:r>
      <w:r>
        <w:t xml:space="preserve"> </w:t>
      </w:r>
      <w:r w:rsidRPr="0014599F">
        <w:t>auch</w:t>
      </w:r>
      <w:r>
        <w:t xml:space="preserve"> </w:t>
      </w:r>
      <w:r w:rsidRPr="0014599F">
        <w:t>eine</w:t>
      </w:r>
      <w:r>
        <w:t xml:space="preserve"> </w:t>
      </w:r>
      <w:r w:rsidRPr="0014599F">
        <w:t>Direktverbindung</w:t>
      </w:r>
      <w:r>
        <w:t xml:space="preserve"> </w:t>
      </w:r>
      <w:r w:rsidRPr="0014599F">
        <w:t>zwischen</w:t>
      </w:r>
      <w:r>
        <w:t xml:space="preserve"> </w:t>
      </w:r>
      <w:r w:rsidRPr="0014599F">
        <w:t>angeschlossenen</w:t>
      </w:r>
      <w:r>
        <w:t xml:space="preserve"> </w:t>
      </w:r>
      <w:r w:rsidRPr="0014599F">
        <w:t>Computern</w:t>
      </w:r>
      <w:r>
        <w:t xml:space="preserve"> </w:t>
      </w:r>
      <w:r w:rsidRPr="0014599F">
        <w:t>schalten.</w:t>
      </w:r>
    </w:p>
    <w:p w14:paraId="5406DDF4" w14:textId="77777777" w:rsidR="00362E5A" w:rsidRDefault="00362E5A" w:rsidP="00362E5A">
      <w:pPr>
        <w:spacing w:after="0"/>
        <w:jc w:val="left"/>
        <w:rPr>
          <w:rFonts w:ascii="Calibri" w:eastAsia="Times New Roman" w:hAnsi="Calibri" w:cs="Times New Roman"/>
          <w:color w:val="000000"/>
          <w:lang w:eastAsia="de-CH"/>
        </w:rPr>
      </w:pPr>
      <w:r w:rsidRPr="00D178E1">
        <w:rPr>
          <w:rFonts w:ascii="Calibri" w:eastAsia="Times New Roman" w:hAnsi="Calibri" w:cs="Times New Roman"/>
          <w:color w:val="000000"/>
          <w:lang w:eastAsia="de-CH"/>
        </w:rPr>
        <w:t>Braucht</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ein</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Switch</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eine</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IP-Adresse?</w:t>
      </w:r>
      <w:r>
        <w:rPr>
          <w:rFonts w:ascii="Calibri" w:eastAsia="Times New Roman" w:hAnsi="Calibri" w:cs="Times New Roman"/>
          <w:color w:val="000000"/>
          <w:lang w:eastAsia="de-CH"/>
        </w:rPr>
        <w:t xml:space="preserve"> „JE</w:t>
      </w:r>
      <w:r w:rsidRPr="00D178E1">
        <w:rPr>
          <w:rFonts w:ascii="Calibri" w:eastAsia="Times New Roman" w:hAnsi="Calibri" w:cs="Times New Roman"/>
          <w:color w:val="000000"/>
          <w:lang w:eastAsia="de-CH"/>
        </w:rPr>
        <w:t>in</w:t>
      </w:r>
      <w:r>
        <w:rPr>
          <w:rFonts w:ascii="Calibri" w:eastAsia="Times New Roman" w:hAnsi="Calibri" w:cs="Times New Roman"/>
          <w:color w:val="000000"/>
          <w:lang w:eastAsia="de-CH"/>
        </w:rPr>
        <w:t>“</w:t>
      </w:r>
      <w:r w:rsidRPr="00D178E1">
        <w:rPr>
          <w:rFonts w:ascii="Calibri" w:eastAsia="Times New Roman" w:hAnsi="Calibri" w:cs="Times New Roman"/>
          <w:color w:val="000000"/>
          <w:lang w:eastAsia="de-CH"/>
        </w:rPr>
        <w:t>:</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Nur</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wenn</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man</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den</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Switch</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über</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eine</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Management-Oberfläche</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konfigurieren</w:t>
      </w:r>
      <w:r>
        <w:rPr>
          <w:rFonts w:ascii="Calibri" w:eastAsia="Times New Roman" w:hAnsi="Calibri" w:cs="Times New Roman"/>
          <w:color w:val="000000"/>
          <w:lang w:eastAsia="de-CH"/>
        </w:rPr>
        <w:t xml:space="preserve"> </w:t>
      </w:r>
      <w:r w:rsidRPr="00D178E1">
        <w:rPr>
          <w:rFonts w:ascii="Calibri" w:eastAsia="Times New Roman" w:hAnsi="Calibri" w:cs="Times New Roman"/>
          <w:color w:val="000000"/>
          <w:lang w:eastAsia="de-CH"/>
        </w:rPr>
        <w:t>möchte</w:t>
      </w:r>
      <w:r>
        <w:rPr>
          <w:rFonts w:ascii="Calibri" w:eastAsia="Times New Roman" w:hAnsi="Calibri" w:cs="Times New Roman"/>
          <w:color w:val="000000"/>
          <w:lang w:eastAsia="de-CH"/>
        </w:rPr>
        <w:t>.</w:t>
      </w:r>
    </w:p>
    <w:p w14:paraId="6EDF060A" w14:textId="631860E4" w:rsidR="00362E5A" w:rsidRDefault="00362E5A" w:rsidP="00362E5A">
      <w:pPr>
        <w:spacing w:after="0"/>
        <w:rPr>
          <w:rFonts w:eastAsia="Times New Roman"/>
          <w:noProof/>
          <w:sz w:val="24"/>
          <w:szCs w:val="24"/>
          <w:lang w:eastAsia="de-CH"/>
        </w:rPr>
      </w:pPr>
      <w:r>
        <w:rPr>
          <w:rFonts w:ascii="Calibri" w:eastAsia="Times New Roman" w:hAnsi="Calibri" w:cs="Times New Roman"/>
          <w:color w:val="000000"/>
          <w:lang w:eastAsia="de-CH"/>
        </w:rPr>
        <w:lastRenderedPageBreak/>
        <w:t>Switches „lernen“ während der Benutzung Ihr Netzwerk:</w:t>
      </w:r>
      <w:r w:rsidRPr="00362E5A">
        <w:rPr>
          <w:rFonts w:eastAsia="Times New Roman"/>
          <w:noProof/>
          <w:sz w:val="24"/>
          <w:szCs w:val="24"/>
          <w:lang w:eastAsia="de-CH"/>
        </w:rPr>
        <w:t xml:space="preserve"> </w:t>
      </w:r>
      <w:r w:rsidRPr="00D178E1">
        <w:rPr>
          <w:rFonts w:eastAsia="Times New Roman"/>
          <w:noProof/>
          <w:sz w:val="24"/>
          <w:szCs w:val="24"/>
          <w:lang w:eastAsia="de-CH"/>
        </w:rPr>
        <w:drawing>
          <wp:inline distT="0" distB="0" distL="0" distR="0" wp14:anchorId="5304E952" wp14:editId="7E77D630">
            <wp:extent cx="3355975" cy="238760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55975" cy="2387600"/>
                    </a:xfrm>
                    <a:prstGeom prst="rect">
                      <a:avLst/>
                    </a:prstGeom>
                  </pic:spPr>
                </pic:pic>
              </a:graphicData>
            </a:graphic>
          </wp:inline>
        </w:drawing>
      </w:r>
    </w:p>
    <w:p w14:paraId="45A0B27A" w14:textId="76AF9A72" w:rsidR="00362E5A" w:rsidRPr="00362E5A" w:rsidRDefault="00362E5A" w:rsidP="00362E5A">
      <w:pPr>
        <w:pStyle w:val="berschrift3"/>
      </w:pPr>
      <w:bookmarkStart w:id="394" w:name="_Toc439692414"/>
      <w:r>
        <w:t>Arten von Switching</w:t>
      </w:r>
      <w:bookmarkEnd w:id="394"/>
    </w:p>
    <w:p w14:paraId="7050A8AD" w14:textId="77777777" w:rsidR="00362E5A" w:rsidRDefault="00362E5A" w:rsidP="00362E5A">
      <w:pPr>
        <w:rPr>
          <w:b/>
        </w:rPr>
      </w:pPr>
      <w:r w:rsidRPr="0013764E">
        <w:rPr>
          <w:b/>
        </w:rPr>
        <w:t>Cut</w:t>
      </w:r>
      <w:r>
        <w:rPr>
          <w:b/>
        </w:rPr>
        <w:t xml:space="preserve"> </w:t>
      </w:r>
      <w:r w:rsidRPr="0013764E">
        <w:rPr>
          <w:b/>
        </w:rPr>
        <w:t>Trough</w:t>
      </w:r>
    </w:p>
    <w:p w14:paraId="6163E96F" w14:textId="77777777" w:rsidR="00362E5A" w:rsidRDefault="00362E5A" w:rsidP="00362E5A">
      <w:pPr>
        <w:rPr>
          <w:b/>
        </w:rPr>
      </w:pPr>
      <w:r>
        <w:t>Beim Cut-Trough Verfahren wird nicht gewartet, bis das eintreffende Paket vollständig geladen ist, sondern nur bis die ersten Bytes, die die Zieladresse beinhalten, geladen sind. Nach dem auswerten der Zieladresse (interne Adresstabelle) wird der Datenstrom bereits auf den entsprechenden Ausgangsport geleitet. Das Datenpaket wird ohne Fehlerkorrektur weitergeitet. Auf diese Art ist die Latenzzeit extrem gering.</w:t>
      </w:r>
    </w:p>
    <w:p w14:paraId="50FF3970" w14:textId="77777777" w:rsidR="00362E5A" w:rsidRDefault="00362E5A" w:rsidP="00362E5A">
      <w:pPr>
        <w:rPr>
          <w:b/>
        </w:rPr>
      </w:pPr>
      <w:r w:rsidRPr="0013764E">
        <w:rPr>
          <w:b/>
        </w:rPr>
        <w:t>Store</w:t>
      </w:r>
      <w:r>
        <w:rPr>
          <w:b/>
        </w:rPr>
        <w:t xml:space="preserve"> </w:t>
      </w:r>
      <w:r w:rsidRPr="0013764E">
        <w:rPr>
          <w:b/>
        </w:rPr>
        <w:t>and</w:t>
      </w:r>
      <w:r>
        <w:rPr>
          <w:b/>
        </w:rPr>
        <w:t xml:space="preserve"> </w:t>
      </w:r>
      <w:r w:rsidRPr="0013764E">
        <w:rPr>
          <w:b/>
        </w:rPr>
        <w:t>forward</w:t>
      </w:r>
    </w:p>
    <w:p w14:paraId="394A02A4" w14:textId="770A6035" w:rsidR="00362E5A" w:rsidRPr="00444E62" w:rsidRDefault="00362E5A" w:rsidP="00444E62">
      <w:pPr>
        <w:rPr>
          <w:b/>
        </w:rPr>
      </w:pPr>
      <w:r>
        <w:t>Wie der Name dieses Verfahrens bereits sagt, wird das ganze Datenpaket (bzw. „Frame“) als erstes gespeichert. Danach wird die Prüfsumme berechnet und mit dem CRC-Wert des Pakets überprüft. Besteht keine Differenz, wird das Paket der entsprechenden Zieladresse weitergeleitet. Falls eine Differenz und somit ein Fehler aufgetreten ist, wird das Paket verworfen. Store and forward ist somit die sicherste Methode im Switching, um die Datenströme fehlerfrei zu behalten, jedoch auch mit Abstand das langsamste. (Nicht für Streaming möglich, aber dafür für Short Message Services wie Whatsapp etc.)</w:t>
      </w:r>
    </w:p>
    <w:p w14:paraId="16EDDE68" w14:textId="0BE1BDD6" w:rsidR="00362E5A" w:rsidRDefault="00362E5A" w:rsidP="006F174D">
      <w:pPr>
        <w:pStyle w:val="berschrift2"/>
      </w:pPr>
      <w:bookmarkStart w:id="395" w:name="_Toc439692415"/>
      <w:r>
        <w:t>Protokolle</w:t>
      </w:r>
      <w:bookmarkEnd w:id="395"/>
    </w:p>
    <w:p w14:paraId="7072547B" w14:textId="2FDEDAB5" w:rsidR="00FC01C1" w:rsidRPr="00362E5A" w:rsidRDefault="00A93851" w:rsidP="00362E5A">
      <w:pPr>
        <w:rPr>
          <w:b/>
        </w:rPr>
      </w:pPr>
      <w:r w:rsidRPr="00A93851">
        <w:rPr>
          <w:b/>
          <w:bCs/>
          <w:color w:val="252525"/>
          <w:shd w:val="clear" w:color="auto" w:fill="FFFFFF"/>
        </w:rPr>
        <w:t>Address Resolution Protocol</w:t>
      </w:r>
      <w:r w:rsidRPr="00A93851">
        <w:rPr>
          <w:b/>
        </w:rPr>
        <w:t xml:space="preserve"> (</w:t>
      </w:r>
      <w:r w:rsidR="00FC01C1" w:rsidRPr="00A93851">
        <w:rPr>
          <w:b/>
        </w:rPr>
        <w:t>ARP</w:t>
      </w:r>
      <w:r w:rsidRPr="00A93851">
        <w:rPr>
          <w:b/>
        </w:rPr>
        <w:t>)</w:t>
      </w:r>
      <w:r w:rsidRPr="0077413A">
        <w:fldChar w:fldCharType="begin"/>
      </w:r>
      <w:r w:rsidRPr="0077413A">
        <w:instrText xml:space="preserve"> XE "</w:instrText>
      </w:r>
      <w:r w:rsidRPr="0077413A">
        <w:rPr>
          <w:bCs/>
          <w:color w:val="252525"/>
          <w:shd w:val="clear" w:color="auto" w:fill="FFFFFF"/>
        </w:rPr>
        <w:instrText>Address Resolution Protocol</w:instrText>
      </w:r>
      <w:r w:rsidRPr="0077413A">
        <w:instrText xml:space="preserve"> (ARP)" </w:instrText>
      </w:r>
      <w:r w:rsidRPr="0077413A">
        <w:fldChar w:fldCharType="end"/>
      </w:r>
      <w:r>
        <w:rPr>
          <w:b/>
        </w:rPr>
        <w:t xml:space="preserve"> </w:t>
      </w:r>
    </w:p>
    <w:p w14:paraId="5C42B9D5" w14:textId="77777777" w:rsidR="007045A2" w:rsidRDefault="00C61361" w:rsidP="00C61361">
      <w:r>
        <w:t>Da</w:t>
      </w:r>
      <w:r w:rsidRPr="0054199E">
        <w:t>s</w:t>
      </w:r>
      <w:r w:rsidR="00607109" w:rsidRPr="0054199E">
        <w:t xml:space="preserve"> </w:t>
      </w:r>
      <w:r w:rsidRPr="0054199E">
        <w:rPr>
          <w:bCs/>
          <w:color w:val="252525"/>
          <w:shd w:val="clear" w:color="auto" w:fill="FFFFFF"/>
        </w:rPr>
        <w:t>Address</w:t>
      </w:r>
      <w:r w:rsidR="00607109" w:rsidRPr="0054199E">
        <w:rPr>
          <w:bCs/>
          <w:color w:val="252525"/>
          <w:shd w:val="clear" w:color="auto" w:fill="FFFFFF"/>
        </w:rPr>
        <w:t xml:space="preserve"> </w:t>
      </w:r>
      <w:r w:rsidRPr="0054199E">
        <w:rPr>
          <w:bCs/>
          <w:color w:val="252525"/>
          <w:shd w:val="clear" w:color="auto" w:fill="FFFFFF"/>
        </w:rPr>
        <w:t>Resolution</w:t>
      </w:r>
      <w:r w:rsidR="00607109" w:rsidRPr="0054199E">
        <w:rPr>
          <w:bCs/>
          <w:color w:val="252525"/>
          <w:shd w:val="clear" w:color="auto" w:fill="FFFFFF"/>
        </w:rPr>
        <w:t xml:space="preserve"> </w:t>
      </w:r>
      <w:r w:rsidRPr="0054199E">
        <w:rPr>
          <w:bCs/>
          <w:color w:val="252525"/>
          <w:shd w:val="clear" w:color="auto" w:fill="FFFFFF"/>
        </w:rPr>
        <w:t>Protocol</w:t>
      </w:r>
      <w:r w:rsidR="00607109" w:rsidRPr="0054199E">
        <w:t xml:space="preserve"> </w:t>
      </w:r>
      <w:r w:rsidRPr="0054199E">
        <w:t>(</w:t>
      </w:r>
      <w:r w:rsidRPr="0054199E">
        <w:rPr>
          <w:bCs/>
          <w:color w:val="252525"/>
          <w:shd w:val="clear" w:color="auto" w:fill="FFFFFF"/>
        </w:rPr>
        <w:t>ARP</w:t>
      </w:r>
      <w:r w:rsidRPr="0054199E">
        <w:t>)</w:t>
      </w:r>
      <w:r w:rsidR="00607109" w:rsidRPr="0054199E">
        <w:t xml:space="preserve"> </w:t>
      </w:r>
      <w:r w:rsidRPr="0054199E">
        <w:t>is</w:t>
      </w:r>
      <w:r>
        <w:t>t</w:t>
      </w:r>
      <w:r w:rsidR="00607109">
        <w:t xml:space="preserve"> </w:t>
      </w:r>
      <w:r>
        <w:t>ein</w:t>
      </w:r>
      <w:r w:rsidR="00607109">
        <w:t xml:space="preserve"> </w:t>
      </w:r>
      <w:r w:rsidRPr="00C61361">
        <w:rPr>
          <w:rFonts w:ascii="Calibri" w:hAnsi="Calibri"/>
          <w:shd w:val="clear" w:color="auto" w:fill="FFFFFF"/>
        </w:rPr>
        <w:t>Netzwerkprotokoll</w:t>
      </w:r>
      <w:r>
        <w:t>,</w:t>
      </w:r>
      <w:r w:rsidR="00607109">
        <w:t xml:space="preserve"> </w:t>
      </w:r>
      <w:r>
        <w:t>das</w:t>
      </w:r>
      <w:r w:rsidR="00607109">
        <w:t xml:space="preserve"> </w:t>
      </w:r>
      <w:r>
        <w:t>zu</w:t>
      </w:r>
      <w:r w:rsidR="00607109">
        <w:t xml:space="preserve"> </w:t>
      </w:r>
      <w:r>
        <w:t>einer</w:t>
      </w:r>
      <w:r w:rsidR="00607109">
        <w:t xml:space="preserve"> </w:t>
      </w:r>
      <w:r>
        <w:t>Netzwerkadresse</w:t>
      </w:r>
      <w:r w:rsidR="00607109">
        <w:t xml:space="preserve"> </w:t>
      </w:r>
      <w:r>
        <w:t>der</w:t>
      </w:r>
      <w:r w:rsidR="00607109">
        <w:t xml:space="preserve"> </w:t>
      </w:r>
      <w:r w:rsidRPr="00C61361">
        <w:rPr>
          <w:rFonts w:ascii="Calibri" w:hAnsi="Calibri"/>
          <w:shd w:val="clear" w:color="auto" w:fill="FFFFFF"/>
        </w:rPr>
        <w:t>Internetschicht</w:t>
      </w:r>
      <w:r w:rsidR="00607109">
        <w:t xml:space="preserve"> </w:t>
      </w:r>
      <w:r>
        <w:t>die</w:t>
      </w:r>
      <w:r w:rsidR="00607109">
        <w:t xml:space="preserve"> </w:t>
      </w:r>
      <w:r>
        <w:t>physikalische</w:t>
      </w:r>
      <w:r w:rsidR="00607109">
        <w:t xml:space="preserve"> </w:t>
      </w:r>
      <w:r>
        <w:t>Adresse</w:t>
      </w:r>
      <w:r w:rsidR="00607109">
        <w:t xml:space="preserve"> </w:t>
      </w:r>
      <w:r>
        <w:t>(Hardwareadresse)</w:t>
      </w:r>
      <w:r w:rsidR="00607109">
        <w:t xml:space="preserve"> </w:t>
      </w:r>
      <w:r>
        <w:t>der</w:t>
      </w:r>
      <w:r w:rsidR="00607109">
        <w:t xml:space="preserve"> </w:t>
      </w:r>
      <w:r w:rsidRPr="00C61361">
        <w:rPr>
          <w:rFonts w:ascii="Calibri" w:hAnsi="Calibri"/>
          <w:shd w:val="clear" w:color="auto" w:fill="FFFFFF"/>
        </w:rPr>
        <w:t>Netzzugangsschicht</w:t>
      </w:r>
      <w:r w:rsidR="00607109">
        <w:t xml:space="preserve"> </w:t>
      </w:r>
      <w:r>
        <w:t>ermittelt</w:t>
      </w:r>
      <w:r w:rsidR="00607109">
        <w:t xml:space="preserve"> </w:t>
      </w:r>
      <w:r>
        <w:t>und</w:t>
      </w:r>
      <w:r w:rsidR="00607109">
        <w:t xml:space="preserve"> </w:t>
      </w:r>
      <w:r>
        <w:t>diese</w:t>
      </w:r>
      <w:r w:rsidR="00607109">
        <w:t xml:space="preserve"> </w:t>
      </w:r>
      <w:r>
        <w:t>Zuordnung</w:t>
      </w:r>
      <w:r w:rsidR="00607109">
        <w:t xml:space="preserve"> </w:t>
      </w:r>
      <w:r>
        <w:t>gegebenenfalls</w:t>
      </w:r>
      <w:r w:rsidR="00607109">
        <w:t xml:space="preserve"> </w:t>
      </w:r>
      <w:r>
        <w:t>in</w:t>
      </w:r>
      <w:r w:rsidR="00607109">
        <w:t xml:space="preserve"> </w:t>
      </w:r>
      <w:r>
        <w:t>den</w:t>
      </w:r>
      <w:r w:rsidR="00607109">
        <w:t xml:space="preserve"> </w:t>
      </w:r>
      <w:r>
        <w:t>so</w:t>
      </w:r>
      <w:r w:rsidR="00607109">
        <w:t xml:space="preserve"> </w:t>
      </w:r>
      <w:r>
        <w:t>genannten</w:t>
      </w:r>
      <w:r w:rsidR="00607109">
        <w:t xml:space="preserve"> </w:t>
      </w:r>
      <w:r>
        <w:t>ARP-Tabellen</w:t>
      </w:r>
      <w:r w:rsidR="00607109">
        <w:t xml:space="preserve"> </w:t>
      </w:r>
      <w:r>
        <w:t>der</w:t>
      </w:r>
      <w:r w:rsidR="00607109">
        <w:t xml:space="preserve"> </w:t>
      </w:r>
      <w:r>
        <w:t>beteiligten</w:t>
      </w:r>
      <w:r w:rsidR="00607109">
        <w:t xml:space="preserve"> </w:t>
      </w:r>
      <w:r>
        <w:t>Rechner</w:t>
      </w:r>
      <w:r w:rsidR="00607109">
        <w:t xml:space="preserve"> </w:t>
      </w:r>
      <w:r>
        <w:t>hinterlegt.</w:t>
      </w:r>
    </w:p>
    <w:p w14:paraId="581755FE" w14:textId="72CDCD1D" w:rsidR="00FC031D" w:rsidRDefault="00C61361" w:rsidP="00C61361">
      <w:r>
        <w:t>Es</w:t>
      </w:r>
      <w:r w:rsidR="00607109">
        <w:t xml:space="preserve"> </w:t>
      </w:r>
      <w:r>
        <w:t>wird</w:t>
      </w:r>
      <w:r w:rsidR="00607109">
        <w:t xml:space="preserve"> </w:t>
      </w:r>
      <w:r>
        <w:t>fast</w:t>
      </w:r>
      <w:r w:rsidR="00607109">
        <w:t xml:space="preserve"> </w:t>
      </w:r>
      <w:r>
        <w:t>ausschließlich</w:t>
      </w:r>
      <w:r w:rsidR="00607109">
        <w:t xml:space="preserve"> </w:t>
      </w:r>
      <w:r>
        <w:t>im</w:t>
      </w:r>
      <w:r w:rsidR="00607109">
        <w:t xml:space="preserve"> </w:t>
      </w:r>
      <w:r>
        <w:t>Zusammenhang</w:t>
      </w:r>
      <w:r w:rsidR="00607109">
        <w:t xml:space="preserve"> </w:t>
      </w:r>
      <w:r>
        <w:t>mit</w:t>
      </w:r>
      <w:r w:rsidR="00607109">
        <w:t xml:space="preserve"> </w:t>
      </w:r>
      <w:r w:rsidRPr="00C61361">
        <w:rPr>
          <w:rFonts w:ascii="Calibri" w:hAnsi="Calibri"/>
          <w:shd w:val="clear" w:color="auto" w:fill="FFFFFF"/>
        </w:rPr>
        <w:t>IPv4</w:t>
      </w:r>
      <w:r>
        <w:t>-Adressierung</w:t>
      </w:r>
      <w:r w:rsidR="00607109">
        <w:t xml:space="preserve"> </w:t>
      </w:r>
      <w:r>
        <w:t>auf</w:t>
      </w:r>
      <w:r w:rsidR="00607109">
        <w:t xml:space="preserve"> </w:t>
      </w:r>
      <w:r w:rsidRPr="00C61361">
        <w:rPr>
          <w:rFonts w:ascii="Calibri" w:hAnsi="Calibri"/>
          <w:shd w:val="clear" w:color="auto" w:fill="FFFFFF"/>
        </w:rPr>
        <w:t>Ethernet</w:t>
      </w:r>
      <w:r>
        <w:t>-</w:t>
      </w:r>
      <w:r w:rsidRPr="00C61361">
        <w:rPr>
          <w:rFonts w:ascii="Calibri" w:hAnsi="Calibri"/>
          <w:shd w:val="clear" w:color="auto" w:fill="FFFFFF"/>
        </w:rPr>
        <w:t>Netzen</w:t>
      </w:r>
      <w:r>
        <w:t>,</w:t>
      </w:r>
      <w:r w:rsidR="00607109">
        <w:t xml:space="preserve"> </w:t>
      </w:r>
      <w:r>
        <w:t>also</w:t>
      </w:r>
      <w:r w:rsidR="00607109">
        <w:t xml:space="preserve"> </w:t>
      </w:r>
      <w:r>
        <w:t>zur</w:t>
      </w:r>
      <w:r w:rsidR="00607109">
        <w:t xml:space="preserve"> </w:t>
      </w:r>
      <w:r>
        <w:t>Ermittlung</w:t>
      </w:r>
      <w:r w:rsidR="00607109">
        <w:t xml:space="preserve"> </w:t>
      </w:r>
      <w:r>
        <w:t>von</w:t>
      </w:r>
      <w:r w:rsidR="00607109">
        <w:t xml:space="preserve"> </w:t>
      </w:r>
      <w:r w:rsidRPr="00C61361">
        <w:rPr>
          <w:rFonts w:ascii="Calibri" w:hAnsi="Calibri"/>
          <w:shd w:val="clear" w:color="auto" w:fill="FFFFFF"/>
        </w:rPr>
        <w:t>MAC-Adressen</w:t>
      </w:r>
      <w:r w:rsidR="00607109">
        <w:t xml:space="preserve"> </w:t>
      </w:r>
      <w:r>
        <w:t>zu</w:t>
      </w:r>
      <w:r w:rsidR="00607109">
        <w:t xml:space="preserve"> </w:t>
      </w:r>
      <w:r>
        <w:t>gegebenen</w:t>
      </w:r>
      <w:r w:rsidR="00607109">
        <w:t xml:space="preserve"> </w:t>
      </w:r>
      <w:r w:rsidRPr="00C61361">
        <w:rPr>
          <w:rFonts w:ascii="Calibri" w:hAnsi="Calibri"/>
          <w:shd w:val="clear" w:color="auto" w:fill="FFFFFF"/>
        </w:rPr>
        <w:t>IP-Adressen</w:t>
      </w:r>
      <w:r w:rsidR="00607109">
        <w:t xml:space="preserve"> </w:t>
      </w:r>
      <w:r>
        <w:t>verwendet,</w:t>
      </w:r>
      <w:r w:rsidR="00607109">
        <w:t xml:space="preserve"> </w:t>
      </w:r>
      <w:r>
        <w:t>obwohl</w:t>
      </w:r>
      <w:r w:rsidR="00607109">
        <w:t xml:space="preserve"> </w:t>
      </w:r>
      <w:r>
        <w:t>es</w:t>
      </w:r>
      <w:r w:rsidR="00607109">
        <w:t xml:space="preserve"> </w:t>
      </w:r>
      <w:r>
        <w:t>nicht</w:t>
      </w:r>
      <w:r w:rsidR="00607109">
        <w:t xml:space="preserve"> </w:t>
      </w:r>
      <w:r>
        <w:t>darauf</w:t>
      </w:r>
      <w:r w:rsidR="00607109">
        <w:t xml:space="preserve"> </w:t>
      </w:r>
      <w:r>
        <w:t>beschränkt</w:t>
      </w:r>
      <w:r w:rsidR="00607109">
        <w:t xml:space="preserve"> </w:t>
      </w:r>
      <w:r>
        <w:t>ist.</w:t>
      </w:r>
      <w:r w:rsidR="00607109">
        <w:t xml:space="preserve"> </w:t>
      </w:r>
      <w:r>
        <w:t>Für</w:t>
      </w:r>
      <w:r w:rsidR="00607109">
        <w:t xml:space="preserve"> </w:t>
      </w:r>
      <w:r w:rsidRPr="00C61361">
        <w:rPr>
          <w:rFonts w:ascii="Calibri" w:hAnsi="Calibri"/>
          <w:shd w:val="clear" w:color="auto" w:fill="FFFFFF"/>
        </w:rPr>
        <w:t>IPv6</w:t>
      </w:r>
      <w:r w:rsidR="00607109">
        <w:t xml:space="preserve"> </w:t>
      </w:r>
      <w:r>
        <w:t>wird</w:t>
      </w:r>
      <w:r w:rsidR="00607109">
        <w:t xml:space="preserve"> </w:t>
      </w:r>
      <w:r>
        <w:t>diese</w:t>
      </w:r>
      <w:r w:rsidR="00607109">
        <w:t xml:space="preserve"> </w:t>
      </w:r>
      <w:r>
        <w:t>Funktionalität</w:t>
      </w:r>
      <w:r w:rsidR="00607109">
        <w:t xml:space="preserve"> </w:t>
      </w:r>
      <w:r>
        <w:t>nicht</w:t>
      </w:r>
      <w:r w:rsidR="00607109">
        <w:t xml:space="preserve"> </w:t>
      </w:r>
      <w:r>
        <w:t>von</w:t>
      </w:r>
      <w:r w:rsidR="00607109">
        <w:t xml:space="preserve"> </w:t>
      </w:r>
      <w:r>
        <w:t>ARP,</w:t>
      </w:r>
      <w:r w:rsidR="00607109">
        <w:t xml:space="preserve"> </w:t>
      </w:r>
      <w:r>
        <w:t>sondern</w:t>
      </w:r>
      <w:r w:rsidR="00607109">
        <w:t xml:space="preserve"> </w:t>
      </w:r>
      <w:r>
        <w:t>durch</w:t>
      </w:r>
      <w:r w:rsidR="00607109">
        <w:t xml:space="preserve"> </w:t>
      </w:r>
      <w:r>
        <w:t>das</w:t>
      </w:r>
      <w:r w:rsidR="00607109">
        <w:t xml:space="preserve"> </w:t>
      </w:r>
      <w:r w:rsidRPr="007045A2">
        <w:rPr>
          <w:rFonts w:ascii="Calibri" w:hAnsi="Calibri"/>
          <w:b/>
          <w:shd w:val="clear" w:color="auto" w:fill="FFFFFF"/>
        </w:rPr>
        <w:t>Neighbor</w:t>
      </w:r>
      <w:r w:rsidR="00607109" w:rsidRPr="007045A2">
        <w:rPr>
          <w:rFonts w:ascii="Calibri" w:hAnsi="Calibri"/>
          <w:b/>
          <w:shd w:val="clear" w:color="auto" w:fill="FFFFFF"/>
        </w:rPr>
        <w:t xml:space="preserve"> </w:t>
      </w:r>
      <w:r w:rsidRPr="007045A2">
        <w:rPr>
          <w:rFonts w:ascii="Calibri" w:hAnsi="Calibri"/>
          <w:b/>
          <w:shd w:val="clear" w:color="auto" w:fill="FFFFFF"/>
        </w:rPr>
        <w:t>Discovery</w:t>
      </w:r>
      <w:r w:rsidR="00607109" w:rsidRPr="007045A2">
        <w:rPr>
          <w:rFonts w:ascii="Calibri" w:hAnsi="Calibri"/>
          <w:b/>
          <w:shd w:val="clear" w:color="auto" w:fill="FFFFFF"/>
        </w:rPr>
        <w:t xml:space="preserve"> </w:t>
      </w:r>
      <w:r w:rsidRPr="007045A2">
        <w:rPr>
          <w:rFonts w:ascii="Calibri" w:hAnsi="Calibri"/>
          <w:b/>
          <w:shd w:val="clear" w:color="auto" w:fill="FFFFFF"/>
        </w:rPr>
        <w:t>Protocol</w:t>
      </w:r>
      <w:r w:rsidR="00607109" w:rsidRPr="007045A2">
        <w:rPr>
          <w:b/>
        </w:rPr>
        <w:t xml:space="preserve"> </w:t>
      </w:r>
      <w:r w:rsidRPr="007045A2">
        <w:rPr>
          <w:b/>
        </w:rPr>
        <w:t>(NDP)</w:t>
      </w:r>
      <w:r w:rsidR="00607109">
        <w:t xml:space="preserve"> </w:t>
      </w:r>
      <w:r>
        <w:t>bereitgestellt.</w:t>
      </w:r>
    </w:p>
    <w:p w14:paraId="767BC31C" w14:textId="77777777" w:rsidR="00444E62" w:rsidRDefault="00C61361" w:rsidP="00444E62">
      <w:r w:rsidRPr="00C61361">
        <w:rPr>
          <w:noProof/>
          <w:lang w:eastAsia="de-CH"/>
        </w:rPr>
        <w:lastRenderedPageBreak/>
        <w:drawing>
          <wp:inline distT="0" distB="0" distL="0" distR="0" wp14:anchorId="65F0D272" wp14:editId="6E43AE18">
            <wp:extent cx="3752850" cy="126492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52850" cy="1264920"/>
                    </a:xfrm>
                    <a:prstGeom prst="rect">
                      <a:avLst/>
                    </a:prstGeom>
                  </pic:spPr>
                </pic:pic>
              </a:graphicData>
            </a:graphic>
          </wp:inline>
        </w:drawing>
      </w:r>
    </w:p>
    <w:p w14:paraId="10F09B4C" w14:textId="625BCAB1" w:rsidR="003B6519" w:rsidRDefault="00A91727" w:rsidP="00444E62">
      <w:r>
        <w:t>Ein</w:t>
      </w:r>
      <w:r w:rsidR="00607109">
        <w:t xml:space="preserve"> </w:t>
      </w:r>
      <w:r>
        <w:t>Rechner</w:t>
      </w:r>
      <w:r w:rsidR="00607109">
        <w:t xml:space="preserve"> </w:t>
      </w:r>
      <w:r>
        <w:t>A</w:t>
      </w:r>
      <w:r w:rsidR="00607109">
        <w:t xml:space="preserve"> </w:t>
      </w:r>
      <w:r>
        <w:t>will</w:t>
      </w:r>
      <w:r w:rsidR="00607109">
        <w:t xml:space="preserve"> </w:t>
      </w:r>
      <w:r>
        <w:t>einem</w:t>
      </w:r>
      <w:r w:rsidR="00607109">
        <w:t xml:space="preserve"> </w:t>
      </w:r>
      <w:r>
        <w:t>Rechner</w:t>
      </w:r>
      <w:r w:rsidR="00607109">
        <w:t xml:space="preserve"> </w:t>
      </w:r>
      <w:r>
        <w:t>B</w:t>
      </w:r>
      <w:r w:rsidR="00607109">
        <w:t xml:space="preserve"> </w:t>
      </w:r>
      <w:r>
        <w:t>Daten</w:t>
      </w:r>
      <w:r w:rsidR="00607109">
        <w:t xml:space="preserve"> </w:t>
      </w:r>
      <w:r>
        <w:t>versenden.</w:t>
      </w:r>
      <w:r w:rsidR="00607109">
        <w:t xml:space="preserve"> </w:t>
      </w:r>
      <w:r>
        <w:t>Für</w:t>
      </w:r>
      <w:r w:rsidR="00607109">
        <w:t xml:space="preserve"> </w:t>
      </w:r>
      <w:r>
        <w:t>das</w:t>
      </w:r>
      <w:r w:rsidR="00607109">
        <w:t xml:space="preserve"> </w:t>
      </w:r>
      <w:r>
        <w:t>braucht</w:t>
      </w:r>
      <w:r w:rsidR="00607109">
        <w:t xml:space="preserve"> </w:t>
      </w:r>
      <w:r>
        <w:t>er</w:t>
      </w:r>
      <w:r w:rsidR="00607109">
        <w:t xml:space="preserve"> </w:t>
      </w:r>
      <w:r>
        <w:t>die</w:t>
      </w:r>
      <w:r w:rsidR="00607109">
        <w:t xml:space="preserve"> </w:t>
      </w:r>
      <w:r>
        <w:t>physikalische</w:t>
      </w:r>
      <w:r w:rsidR="00607109">
        <w:t xml:space="preserve"> </w:t>
      </w:r>
      <w:r>
        <w:t>Adresse</w:t>
      </w:r>
      <w:r w:rsidR="00607109">
        <w:t xml:space="preserve"> </w:t>
      </w:r>
      <w:r>
        <w:t>(MAC)</w:t>
      </w:r>
      <w:r w:rsidR="00607109">
        <w:t xml:space="preserve"> </w:t>
      </w:r>
      <w:r>
        <w:t>des</w:t>
      </w:r>
      <w:r w:rsidR="00607109">
        <w:t xml:space="preserve"> </w:t>
      </w:r>
      <w:r>
        <w:t>Empfängers.</w:t>
      </w:r>
      <w:r w:rsidR="00607109">
        <w:t xml:space="preserve"> </w:t>
      </w:r>
      <w:r>
        <w:t>Bekannt</w:t>
      </w:r>
      <w:r w:rsidR="00607109">
        <w:t xml:space="preserve"> </w:t>
      </w:r>
      <w:r>
        <w:t>ist</w:t>
      </w:r>
      <w:r w:rsidR="00607109">
        <w:t xml:space="preserve"> </w:t>
      </w:r>
      <w:r>
        <w:t>nur</w:t>
      </w:r>
      <w:r w:rsidR="00607109">
        <w:t xml:space="preserve"> </w:t>
      </w:r>
      <w:r>
        <w:t>die</w:t>
      </w:r>
      <w:r w:rsidR="00607109">
        <w:t xml:space="preserve"> </w:t>
      </w:r>
      <w:r>
        <w:t>logische</w:t>
      </w:r>
      <w:r w:rsidR="00607109">
        <w:t xml:space="preserve"> </w:t>
      </w:r>
      <w:r>
        <w:t>Adresse</w:t>
      </w:r>
      <w:r w:rsidR="00607109">
        <w:t xml:space="preserve"> </w:t>
      </w:r>
      <w:r>
        <w:t>(IP)</w:t>
      </w:r>
      <w:r w:rsidR="00607109">
        <w:t xml:space="preserve"> </w:t>
      </w:r>
      <w:r>
        <w:t>des</w:t>
      </w:r>
      <w:r w:rsidR="00607109">
        <w:t xml:space="preserve"> </w:t>
      </w:r>
      <w:r>
        <w:t>Empfängers.</w:t>
      </w:r>
      <w:r w:rsidR="00607109">
        <w:t xml:space="preserve"> </w:t>
      </w:r>
      <w:r>
        <w:t>Rechner</w:t>
      </w:r>
      <w:r w:rsidR="00607109">
        <w:t xml:space="preserve"> </w:t>
      </w:r>
      <w:r>
        <w:t>A</w:t>
      </w:r>
      <w:r w:rsidR="00607109">
        <w:t xml:space="preserve"> </w:t>
      </w:r>
      <w:r>
        <w:t>prüft</w:t>
      </w:r>
      <w:r w:rsidR="00607109">
        <w:t xml:space="preserve"> </w:t>
      </w:r>
      <w:r>
        <w:t>als</w:t>
      </w:r>
      <w:r w:rsidR="00607109">
        <w:t xml:space="preserve"> </w:t>
      </w:r>
      <w:r>
        <w:t>erstes</w:t>
      </w:r>
      <w:r w:rsidR="00607109">
        <w:t xml:space="preserve"> </w:t>
      </w:r>
      <w:r>
        <w:t>ob</w:t>
      </w:r>
      <w:r w:rsidR="00607109">
        <w:t xml:space="preserve"> </w:t>
      </w:r>
      <w:r>
        <w:t>die</w:t>
      </w:r>
      <w:r w:rsidR="00607109">
        <w:t xml:space="preserve"> </w:t>
      </w:r>
      <w:r>
        <w:t>Empfänger</w:t>
      </w:r>
      <w:r w:rsidR="00607109">
        <w:t xml:space="preserve"> </w:t>
      </w:r>
      <w:r>
        <w:t>IP</w:t>
      </w:r>
      <w:r w:rsidR="00607109">
        <w:t xml:space="preserve"> </w:t>
      </w:r>
      <w:r>
        <w:t>im</w:t>
      </w:r>
      <w:r w:rsidR="00607109">
        <w:t xml:space="preserve"> </w:t>
      </w:r>
      <w:r>
        <w:t>gleichen</w:t>
      </w:r>
      <w:r w:rsidR="00607109">
        <w:t xml:space="preserve"> </w:t>
      </w:r>
      <w:r>
        <w:t>Netz</w:t>
      </w:r>
      <w:r w:rsidR="00607109">
        <w:t xml:space="preserve"> </w:t>
      </w:r>
      <w:r>
        <w:t>ist.</w:t>
      </w:r>
      <w:r w:rsidR="00607109">
        <w:t xml:space="preserve"> </w:t>
      </w:r>
      <w:r>
        <w:t>Wenn</w:t>
      </w:r>
      <w:r w:rsidR="00607109">
        <w:t xml:space="preserve"> </w:t>
      </w:r>
      <w:r>
        <w:t>ja,</w:t>
      </w:r>
      <w:r w:rsidR="00607109">
        <w:t xml:space="preserve"> </w:t>
      </w:r>
      <w:r>
        <w:t>versendet</w:t>
      </w:r>
      <w:r w:rsidR="00607109">
        <w:t xml:space="preserve"> </w:t>
      </w:r>
      <w:r>
        <w:t>Rechner</w:t>
      </w:r>
      <w:r w:rsidR="00607109">
        <w:t xml:space="preserve"> </w:t>
      </w:r>
      <w:r>
        <w:t>A</w:t>
      </w:r>
      <w:r w:rsidR="00607109">
        <w:t xml:space="preserve"> </w:t>
      </w:r>
      <w:r>
        <w:t>ein</w:t>
      </w:r>
      <w:r w:rsidR="00607109">
        <w:t xml:space="preserve"> </w:t>
      </w:r>
      <w:r>
        <w:t>Paket</w:t>
      </w:r>
      <w:r w:rsidR="00607109">
        <w:t xml:space="preserve"> </w:t>
      </w:r>
      <w:r>
        <w:t>mit</w:t>
      </w:r>
      <w:r w:rsidR="00607109">
        <w:t xml:space="preserve"> </w:t>
      </w:r>
      <w:r>
        <w:t>seiner</w:t>
      </w:r>
      <w:r w:rsidR="00607109">
        <w:t xml:space="preserve"> </w:t>
      </w:r>
      <w:r>
        <w:t>IP-</w:t>
      </w:r>
      <w:r w:rsidR="00607109">
        <w:t xml:space="preserve"> </w:t>
      </w:r>
      <w:r>
        <w:t>und</w:t>
      </w:r>
      <w:r w:rsidR="00607109">
        <w:t xml:space="preserve"> </w:t>
      </w:r>
      <w:r>
        <w:t>MAC-Adresse</w:t>
      </w:r>
      <w:r w:rsidR="00607109">
        <w:t xml:space="preserve"> </w:t>
      </w:r>
      <w:r>
        <w:t>als</w:t>
      </w:r>
      <w:r w:rsidR="00607109">
        <w:t xml:space="preserve"> </w:t>
      </w:r>
      <w:r>
        <w:t>Broadcast</w:t>
      </w:r>
      <w:r w:rsidR="00607109">
        <w:t xml:space="preserve"> </w:t>
      </w:r>
      <w:r>
        <w:t>und</w:t>
      </w:r>
      <w:r w:rsidR="00607109">
        <w:t xml:space="preserve"> </w:t>
      </w:r>
      <w:r>
        <w:t>fragt</w:t>
      </w:r>
      <w:r w:rsidR="00607109">
        <w:t xml:space="preserve"> </w:t>
      </w:r>
      <w:r>
        <w:t>wer</w:t>
      </w:r>
      <w:r w:rsidR="00607109">
        <w:t xml:space="preserve"> </w:t>
      </w:r>
      <w:r>
        <w:t>die</w:t>
      </w:r>
      <w:r w:rsidR="00607109">
        <w:t xml:space="preserve"> </w:t>
      </w:r>
      <w:r>
        <w:t>IP-Adresse</w:t>
      </w:r>
      <w:r w:rsidR="00607109">
        <w:t xml:space="preserve"> </w:t>
      </w:r>
      <w:r>
        <w:t>192.168.1.3</w:t>
      </w:r>
      <w:r w:rsidR="00607109">
        <w:t xml:space="preserve"> </w:t>
      </w:r>
      <w:r>
        <w:t>hat.</w:t>
      </w:r>
      <w:r w:rsidR="00607109">
        <w:t xml:space="preserve"> </w:t>
      </w:r>
      <w:r>
        <w:t>Der</w:t>
      </w:r>
      <w:r w:rsidR="00607109">
        <w:t xml:space="preserve"> </w:t>
      </w:r>
      <w:r>
        <w:t>Rechner</w:t>
      </w:r>
      <w:r w:rsidR="00607109">
        <w:t xml:space="preserve"> </w:t>
      </w:r>
      <w:r>
        <w:t>mit</w:t>
      </w:r>
      <w:r w:rsidR="00607109">
        <w:t xml:space="preserve"> </w:t>
      </w:r>
      <w:r>
        <w:t>der</w:t>
      </w:r>
      <w:r w:rsidR="00607109">
        <w:t xml:space="preserve"> </w:t>
      </w:r>
      <w:r>
        <w:t>angefragten</w:t>
      </w:r>
      <w:r w:rsidR="00607109">
        <w:t xml:space="preserve"> </w:t>
      </w:r>
      <w:r>
        <w:t>IP-Adresse</w:t>
      </w:r>
      <w:r w:rsidR="00607109">
        <w:t xml:space="preserve"> </w:t>
      </w:r>
      <w:r>
        <w:t>speichert</w:t>
      </w:r>
      <w:r w:rsidR="00607109">
        <w:t xml:space="preserve"> </w:t>
      </w:r>
      <w:r>
        <w:t>die</w:t>
      </w:r>
      <w:r w:rsidR="00607109">
        <w:t xml:space="preserve"> </w:t>
      </w:r>
      <w:r>
        <w:t>Daten</w:t>
      </w:r>
      <w:r w:rsidR="00607109">
        <w:t xml:space="preserve"> </w:t>
      </w:r>
      <w:r>
        <w:t>des</w:t>
      </w:r>
      <w:r w:rsidR="00607109">
        <w:t xml:space="preserve"> </w:t>
      </w:r>
      <w:r>
        <w:t>Anfragenden</w:t>
      </w:r>
      <w:r w:rsidR="00607109">
        <w:t xml:space="preserve"> </w:t>
      </w:r>
      <w:r>
        <w:t>Rechners</w:t>
      </w:r>
      <w:r w:rsidR="00607109">
        <w:t xml:space="preserve"> </w:t>
      </w:r>
      <w:r>
        <w:t>in</w:t>
      </w:r>
      <w:r w:rsidR="00607109">
        <w:t xml:space="preserve"> </w:t>
      </w:r>
      <w:r>
        <w:t>seiner</w:t>
      </w:r>
      <w:r w:rsidR="00607109">
        <w:t xml:space="preserve"> </w:t>
      </w:r>
      <w:r>
        <w:t>ARP-Tabelle</w:t>
      </w:r>
      <w:r w:rsidR="00607109">
        <w:t xml:space="preserve"> </w:t>
      </w:r>
      <w:r>
        <w:t>und</w:t>
      </w:r>
      <w:r w:rsidR="00607109">
        <w:t xml:space="preserve"> </w:t>
      </w:r>
      <w:r>
        <w:t>füllt</w:t>
      </w:r>
      <w:r w:rsidR="00607109">
        <w:t xml:space="preserve"> </w:t>
      </w:r>
      <w:r>
        <w:t>seine</w:t>
      </w:r>
      <w:r w:rsidR="00607109">
        <w:t xml:space="preserve"> </w:t>
      </w:r>
      <w:r>
        <w:t>MAC-Adresse</w:t>
      </w:r>
      <w:r w:rsidR="00607109">
        <w:t xml:space="preserve"> </w:t>
      </w:r>
      <w:r>
        <w:t>ins</w:t>
      </w:r>
      <w:r w:rsidR="00607109">
        <w:t xml:space="preserve"> </w:t>
      </w:r>
      <w:r>
        <w:t>Paket</w:t>
      </w:r>
      <w:r w:rsidR="00607109">
        <w:t xml:space="preserve"> </w:t>
      </w:r>
      <w:r>
        <w:t>und</w:t>
      </w:r>
      <w:r w:rsidR="00607109">
        <w:t xml:space="preserve"> </w:t>
      </w:r>
      <w:r>
        <w:t>schickt</w:t>
      </w:r>
      <w:r w:rsidR="00607109">
        <w:t xml:space="preserve"> </w:t>
      </w:r>
      <w:r>
        <w:t>sie</w:t>
      </w:r>
      <w:r w:rsidR="00607109">
        <w:t xml:space="preserve"> </w:t>
      </w:r>
      <w:r>
        <w:t>zurück.</w:t>
      </w:r>
      <w:r w:rsidR="00607109">
        <w:t xml:space="preserve"> </w:t>
      </w:r>
      <w:r>
        <w:t>Nun</w:t>
      </w:r>
      <w:r w:rsidR="00607109">
        <w:t xml:space="preserve"> </w:t>
      </w:r>
      <w:r>
        <w:t>ist</w:t>
      </w:r>
      <w:r w:rsidR="00607109">
        <w:t xml:space="preserve"> </w:t>
      </w:r>
      <w:r>
        <w:t>beiden,</w:t>
      </w:r>
      <w:r w:rsidR="00607109">
        <w:t xml:space="preserve"> </w:t>
      </w:r>
      <w:r>
        <w:t>Sender</w:t>
      </w:r>
      <w:r w:rsidR="00607109">
        <w:t xml:space="preserve"> </w:t>
      </w:r>
      <w:r>
        <w:t>und</w:t>
      </w:r>
      <w:r w:rsidR="00607109">
        <w:t xml:space="preserve"> </w:t>
      </w:r>
      <w:r>
        <w:t>Empfänger,</w:t>
      </w:r>
      <w:r w:rsidR="00607109">
        <w:t xml:space="preserve"> </w:t>
      </w:r>
      <w:r>
        <w:t>alles</w:t>
      </w:r>
      <w:r w:rsidR="00607109">
        <w:t xml:space="preserve"> </w:t>
      </w:r>
      <w:r>
        <w:t>bekannt,</w:t>
      </w:r>
      <w:r w:rsidR="00607109">
        <w:t xml:space="preserve"> </w:t>
      </w:r>
      <w:r>
        <w:t>sie</w:t>
      </w:r>
      <w:r w:rsidR="00607109">
        <w:t xml:space="preserve"> </w:t>
      </w:r>
      <w:r>
        <w:t>können</w:t>
      </w:r>
      <w:r w:rsidR="00607109">
        <w:t xml:space="preserve"> </w:t>
      </w:r>
      <w:r>
        <w:t>Daten</w:t>
      </w:r>
      <w:r w:rsidR="00607109">
        <w:t xml:space="preserve"> </w:t>
      </w:r>
      <w:r>
        <w:t>austauschen.</w:t>
      </w:r>
    </w:p>
    <w:p w14:paraId="6022FCEF" w14:textId="2D0E3912" w:rsidR="00444E62" w:rsidRPr="00444E62" w:rsidRDefault="00444E62" w:rsidP="00444E62">
      <w:pPr>
        <w:rPr>
          <w:b/>
        </w:rPr>
      </w:pPr>
      <w:r w:rsidRPr="00444E62">
        <w:rPr>
          <w:b/>
        </w:rPr>
        <w:t>Ethernet</w:t>
      </w:r>
      <w:r w:rsidRPr="0077413A">
        <w:fldChar w:fldCharType="begin"/>
      </w:r>
      <w:r w:rsidRPr="0077413A">
        <w:instrText xml:space="preserve"> XE "Ethernet" </w:instrText>
      </w:r>
      <w:r w:rsidRPr="0077413A">
        <w:fldChar w:fldCharType="end"/>
      </w:r>
    </w:p>
    <w:p w14:paraId="641D0054" w14:textId="6A7F35FC" w:rsidR="00444E62" w:rsidRDefault="00444E62" w:rsidP="00444E62">
      <w:r w:rsidRPr="00444E62">
        <w:drawing>
          <wp:inline distT="0" distB="0" distL="0" distR="0" wp14:anchorId="1FAECA3E" wp14:editId="0F916F10">
            <wp:extent cx="5700254" cy="3642676"/>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00254" cy="3642676"/>
                    </a:xfrm>
                    <a:prstGeom prst="rect">
                      <a:avLst/>
                    </a:prstGeom>
                  </pic:spPr>
                </pic:pic>
              </a:graphicData>
            </a:graphic>
          </wp:inline>
        </w:drawing>
      </w:r>
    </w:p>
    <w:p w14:paraId="6E023A00" w14:textId="39AFDBA3" w:rsidR="00A93851" w:rsidRPr="00A93851" w:rsidRDefault="00A93851" w:rsidP="00A93851">
      <w:pPr>
        <w:rPr>
          <w:b/>
        </w:rPr>
      </w:pPr>
      <w:r w:rsidRPr="00A93851">
        <w:rPr>
          <w:b/>
        </w:rPr>
        <w:t>Spanning Tree Protocol (STP)</w:t>
      </w:r>
      <w:r w:rsidRPr="0077413A">
        <w:fldChar w:fldCharType="begin"/>
      </w:r>
      <w:r w:rsidRPr="0077413A">
        <w:instrText xml:space="preserve"> XE "Spanning Tree Protocol (STP)" </w:instrText>
      </w:r>
      <w:r w:rsidRPr="0077413A">
        <w:fldChar w:fldCharType="end"/>
      </w:r>
    </w:p>
    <w:p w14:paraId="170E8835" w14:textId="1D958E39" w:rsidR="00A93851" w:rsidRDefault="00A93851" w:rsidP="00A93851">
      <w:r>
        <w:t>Der Spanning Tree Algorithmus wird eingesetzt, um bei Verknüpfungen von Netzwerken redundante Pfade (sog. Loops) durch einen deterministischen logischen Pfad im Netz zu ersetzen.</w:t>
      </w:r>
    </w:p>
    <w:p w14:paraId="0A8AE63F" w14:textId="238C0E28" w:rsidR="00A93851" w:rsidRDefault="00A93851" w:rsidP="00A93851">
      <w:r>
        <w:t>Im Beispiel rechts sind verschiedene LANs durch Bridges (Pfeile) miteinander verknüpft. Wie leicht zu sehen ist, würden alle Bridge-Links zusammen redundante Pfade im Netz ermöglichen. Dieses hätte sog. endlos kreisende Pakete zur Folge. Mit dem Spanning Tree Algorithmus wird einer der möglichen logischen Pfade im Netz ausgewählt, der dann keine Loops mehr enthält. Das Ergebnis sind hier die blauen (ungebrochenen) Pfeile. Im Extremfall kann hierdurch auch eine Bridge total aus dem Netzverkehr herausfallen</w:t>
      </w:r>
    </w:p>
    <w:p w14:paraId="2D46FD68" w14:textId="2FA44A5F" w:rsidR="00A93851" w:rsidRPr="00444E62" w:rsidRDefault="00A93851" w:rsidP="00444E62">
      <w:r w:rsidRPr="00FC031D">
        <w:rPr>
          <w:noProof/>
          <w:lang w:eastAsia="de-CH"/>
        </w:rPr>
        <w:lastRenderedPageBreak/>
        <w:drawing>
          <wp:inline distT="0" distB="0" distL="0" distR="0" wp14:anchorId="0F33B772" wp14:editId="4E115B31">
            <wp:extent cx="2323488" cy="2150668"/>
            <wp:effectExtent l="0" t="0" r="635" b="254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7033" cy="2181718"/>
                    </a:xfrm>
                    <a:prstGeom prst="rect">
                      <a:avLst/>
                    </a:prstGeom>
                  </pic:spPr>
                </pic:pic>
              </a:graphicData>
            </a:graphic>
          </wp:inline>
        </w:drawing>
      </w:r>
    </w:p>
    <w:p w14:paraId="583968F6" w14:textId="583470E2" w:rsidR="00454881" w:rsidRDefault="00FC01C1" w:rsidP="006F174D">
      <w:pPr>
        <w:pStyle w:val="berschrift2"/>
      </w:pPr>
      <w:bookmarkStart w:id="396" w:name="_Toc439692416"/>
      <w:r>
        <w:t>Kollisions-</w:t>
      </w:r>
      <w:r w:rsidR="00607109">
        <w:t xml:space="preserve"> </w:t>
      </w:r>
      <w:r>
        <w:t>und</w:t>
      </w:r>
      <w:r w:rsidR="00607109">
        <w:t xml:space="preserve"> </w:t>
      </w:r>
      <w:r w:rsidRPr="00362E5A">
        <w:t>Broadcast</w:t>
      </w:r>
      <w:r>
        <w:t>-</w:t>
      </w:r>
      <w:r w:rsidRPr="00444E62">
        <w:t>Domänen</w:t>
      </w:r>
      <w:bookmarkEnd w:id="396"/>
    </w:p>
    <w:p w14:paraId="1804EEFB" w14:textId="16FEFA29" w:rsidR="00FC01C1" w:rsidRDefault="00454881" w:rsidP="00444E62">
      <w:pPr>
        <w:rPr>
          <w:shd w:val="clear" w:color="auto" w:fill="FFFFFF"/>
        </w:rPr>
      </w:pPr>
      <w:r>
        <w:rPr>
          <w:shd w:val="clear" w:color="auto" w:fill="FFFFFF"/>
        </w:rPr>
        <w:t>Eine</w:t>
      </w:r>
      <w:r w:rsidR="00607109">
        <w:rPr>
          <w:rStyle w:val="apple-converted-space"/>
          <w:rFonts w:ascii="Arial" w:hAnsi="Arial" w:cs="Arial"/>
          <w:color w:val="252525"/>
          <w:shd w:val="clear" w:color="auto" w:fill="FFFFFF"/>
        </w:rPr>
        <w:t xml:space="preserve"> </w:t>
      </w:r>
      <w:r w:rsidRPr="00454881">
        <w:rPr>
          <w:bCs/>
          <w:shd w:val="clear" w:color="auto" w:fill="FFFFFF"/>
        </w:rPr>
        <w:t>Broadcast-Domäne</w:t>
      </w:r>
      <w:r w:rsidR="00607109">
        <w:rPr>
          <w:rStyle w:val="apple-converted-space"/>
          <w:rFonts w:ascii="Arial" w:hAnsi="Arial" w:cs="Arial"/>
          <w:color w:val="252525"/>
          <w:shd w:val="clear" w:color="auto" w:fill="FFFFFF"/>
        </w:rPr>
        <w:t xml:space="preserve"> </w:t>
      </w:r>
      <w:r>
        <w:rPr>
          <w:shd w:val="clear" w:color="auto" w:fill="FFFFFF"/>
        </w:rPr>
        <w:t>ist</w:t>
      </w:r>
      <w:r w:rsidR="00607109">
        <w:rPr>
          <w:shd w:val="clear" w:color="auto" w:fill="FFFFFF"/>
        </w:rPr>
        <w:t xml:space="preserve"> </w:t>
      </w:r>
      <w:r>
        <w:rPr>
          <w:shd w:val="clear" w:color="auto" w:fill="FFFFFF"/>
        </w:rPr>
        <w:t>ein</w:t>
      </w:r>
      <w:r w:rsidR="00607109">
        <w:rPr>
          <w:shd w:val="clear" w:color="auto" w:fill="FFFFFF"/>
        </w:rPr>
        <w:t xml:space="preserve"> </w:t>
      </w:r>
      <w:r>
        <w:rPr>
          <w:shd w:val="clear" w:color="auto" w:fill="FFFFFF"/>
        </w:rPr>
        <w:t>logischer</w:t>
      </w:r>
      <w:r w:rsidR="00607109">
        <w:rPr>
          <w:shd w:val="clear" w:color="auto" w:fill="FFFFFF"/>
        </w:rPr>
        <w:t xml:space="preserve"> </w:t>
      </w:r>
      <w:r>
        <w:rPr>
          <w:shd w:val="clear" w:color="auto" w:fill="FFFFFF"/>
        </w:rPr>
        <w:t>Verbund</w:t>
      </w:r>
      <w:r w:rsidR="00607109">
        <w:rPr>
          <w:shd w:val="clear" w:color="auto" w:fill="FFFFFF"/>
        </w:rPr>
        <w:t xml:space="preserve"> </w:t>
      </w:r>
      <w:r>
        <w:rPr>
          <w:shd w:val="clear" w:color="auto" w:fill="FFFFFF"/>
        </w:rPr>
        <w:t>von</w:t>
      </w:r>
      <w:r w:rsidR="00607109">
        <w:rPr>
          <w:shd w:val="clear" w:color="auto" w:fill="FFFFFF"/>
        </w:rPr>
        <w:t xml:space="preserve"> </w:t>
      </w:r>
      <w:r>
        <w:rPr>
          <w:shd w:val="clear" w:color="auto" w:fill="FFFFFF"/>
        </w:rPr>
        <w:t>Netzwerkgeräten</w:t>
      </w:r>
      <w:r w:rsidR="00607109">
        <w:rPr>
          <w:shd w:val="clear" w:color="auto" w:fill="FFFFFF"/>
        </w:rPr>
        <w:t xml:space="preserve"> </w:t>
      </w:r>
      <w:r>
        <w:rPr>
          <w:shd w:val="clear" w:color="auto" w:fill="FFFFFF"/>
        </w:rPr>
        <w:t>in</w:t>
      </w:r>
      <w:r w:rsidR="00607109">
        <w:rPr>
          <w:shd w:val="clear" w:color="auto" w:fill="FFFFFF"/>
        </w:rPr>
        <w:t xml:space="preserve"> </w:t>
      </w:r>
      <w:r w:rsidRPr="00444E62">
        <w:t>einem</w:t>
      </w:r>
      <w:r w:rsidR="00607109" w:rsidRPr="00444E62">
        <w:t xml:space="preserve"> </w:t>
      </w:r>
      <w:r w:rsidRPr="00444E62">
        <w:t>lokalen</w:t>
      </w:r>
      <w:r w:rsidR="00607109" w:rsidRPr="00444E62">
        <w:t xml:space="preserve"> </w:t>
      </w:r>
      <w:r w:rsidRPr="00444E62">
        <w:t>Netzwerk,</w:t>
      </w:r>
      <w:r w:rsidR="00607109" w:rsidRPr="00444E62">
        <w:t xml:space="preserve"> </w:t>
      </w:r>
      <w:r w:rsidRPr="00444E62">
        <w:t>der</w:t>
      </w:r>
      <w:r w:rsidR="00607109">
        <w:rPr>
          <w:shd w:val="clear" w:color="auto" w:fill="FFFFFF"/>
        </w:rPr>
        <w:t xml:space="preserve"> </w:t>
      </w:r>
      <w:r>
        <w:rPr>
          <w:shd w:val="clear" w:color="auto" w:fill="FFFFFF"/>
        </w:rPr>
        <w:t>sich</w:t>
      </w:r>
      <w:r w:rsidR="00607109">
        <w:rPr>
          <w:shd w:val="clear" w:color="auto" w:fill="FFFFFF"/>
        </w:rPr>
        <w:t xml:space="preserve"> </w:t>
      </w:r>
      <w:r>
        <w:rPr>
          <w:shd w:val="clear" w:color="auto" w:fill="FFFFFF"/>
        </w:rPr>
        <w:t>dadurch</w:t>
      </w:r>
      <w:r w:rsidR="00607109">
        <w:rPr>
          <w:shd w:val="clear" w:color="auto" w:fill="FFFFFF"/>
        </w:rPr>
        <w:t xml:space="preserve"> </w:t>
      </w:r>
      <w:r>
        <w:rPr>
          <w:shd w:val="clear" w:color="auto" w:fill="FFFFFF"/>
        </w:rPr>
        <w:t>auszeichnet,</w:t>
      </w:r>
      <w:r w:rsidR="00607109">
        <w:rPr>
          <w:shd w:val="clear" w:color="auto" w:fill="FFFFFF"/>
        </w:rPr>
        <w:t xml:space="preserve"> </w:t>
      </w:r>
      <w:r w:rsidRPr="00444E62">
        <w:t>dass</w:t>
      </w:r>
      <w:r w:rsidR="00607109" w:rsidRPr="00444E62">
        <w:t xml:space="preserve"> </w:t>
      </w:r>
      <w:r w:rsidRPr="00444E62">
        <w:t>ein</w:t>
      </w:r>
      <w:r w:rsidR="00607109" w:rsidRPr="00444E62">
        <w:t xml:space="preserve"> </w:t>
      </w:r>
      <w:r w:rsidRPr="00444E62">
        <w:t>Broadcast</w:t>
      </w:r>
      <w:r w:rsidR="00607109" w:rsidRPr="00444E62">
        <w:t xml:space="preserve"> </w:t>
      </w:r>
      <w:r w:rsidRPr="00444E62">
        <w:t>alle</w:t>
      </w:r>
      <w:r w:rsidR="00607109">
        <w:rPr>
          <w:shd w:val="clear" w:color="auto" w:fill="FFFFFF"/>
        </w:rPr>
        <w:t xml:space="preserve"> </w:t>
      </w:r>
      <w:r>
        <w:rPr>
          <w:shd w:val="clear" w:color="auto" w:fill="FFFFFF"/>
        </w:rPr>
        <w:t>Domänenteilnehmer</w:t>
      </w:r>
      <w:r w:rsidR="00607109">
        <w:rPr>
          <w:shd w:val="clear" w:color="auto" w:fill="FFFFFF"/>
        </w:rPr>
        <w:t xml:space="preserve"> </w:t>
      </w:r>
      <w:r>
        <w:rPr>
          <w:shd w:val="clear" w:color="auto" w:fill="FFFFFF"/>
        </w:rPr>
        <w:t>erreicht.</w:t>
      </w:r>
      <w:r w:rsidR="00607109">
        <w:rPr>
          <w:shd w:val="clear" w:color="auto" w:fill="FFFFFF"/>
        </w:rPr>
        <w:t xml:space="preserve"> </w:t>
      </w:r>
    </w:p>
    <w:p w14:paraId="2D0ED2E3" w14:textId="77777777" w:rsidR="00444E62" w:rsidRDefault="00454881" w:rsidP="00444E62">
      <w:r>
        <w:rPr>
          <w:shd w:val="clear" w:color="auto" w:fill="FFFFFF"/>
        </w:rPr>
        <w:t>Die</w:t>
      </w:r>
      <w:r w:rsidR="00607109">
        <w:rPr>
          <w:shd w:val="clear" w:color="auto" w:fill="FFFFFF"/>
        </w:rPr>
        <w:t xml:space="preserve"> </w:t>
      </w:r>
      <w:r>
        <w:rPr>
          <w:shd w:val="clear" w:color="auto" w:fill="FFFFFF"/>
        </w:rPr>
        <w:t>Kollisionsdomäne</w:t>
      </w:r>
      <w:r w:rsidR="00607109">
        <w:rPr>
          <w:shd w:val="clear" w:color="auto" w:fill="FFFFFF"/>
        </w:rPr>
        <w:t xml:space="preserve"> </w:t>
      </w:r>
      <w:r>
        <w:rPr>
          <w:shd w:val="clear" w:color="auto" w:fill="FFFFFF"/>
        </w:rPr>
        <w:t>ist</w:t>
      </w:r>
      <w:r w:rsidR="00607109">
        <w:rPr>
          <w:shd w:val="clear" w:color="auto" w:fill="FFFFFF"/>
        </w:rPr>
        <w:t xml:space="preserve"> </w:t>
      </w:r>
      <w:r>
        <w:rPr>
          <w:shd w:val="clear" w:color="auto" w:fill="FFFFFF"/>
        </w:rPr>
        <w:t>ein</w:t>
      </w:r>
      <w:r w:rsidR="00607109">
        <w:rPr>
          <w:shd w:val="clear" w:color="auto" w:fill="FFFFFF"/>
        </w:rPr>
        <w:t xml:space="preserve"> </w:t>
      </w:r>
      <w:r>
        <w:rPr>
          <w:shd w:val="clear" w:color="auto" w:fill="FFFFFF"/>
        </w:rPr>
        <w:t>Teilbereich</w:t>
      </w:r>
      <w:r w:rsidR="00607109">
        <w:rPr>
          <w:shd w:val="clear" w:color="auto" w:fill="FFFFFF"/>
        </w:rPr>
        <w:t xml:space="preserve"> </w:t>
      </w:r>
      <w:r>
        <w:rPr>
          <w:shd w:val="clear" w:color="auto" w:fill="FFFFFF"/>
        </w:rPr>
        <w:t>bestehend</w:t>
      </w:r>
      <w:r w:rsidR="00607109">
        <w:rPr>
          <w:shd w:val="clear" w:color="auto" w:fill="FFFFFF"/>
        </w:rPr>
        <w:t xml:space="preserve"> </w:t>
      </w:r>
      <w:r>
        <w:rPr>
          <w:shd w:val="clear" w:color="auto" w:fill="FFFFFF"/>
        </w:rPr>
        <w:t>aus</w:t>
      </w:r>
      <w:r w:rsidR="00607109">
        <w:rPr>
          <w:shd w:val="clear" w:color="auto" w:fill="FFFFFF"/>
        </w:rPr>
        <w:t xml:space="preserve"> </w:t>
      </w:r>
      <w:r>
        <w:rPr>
          <w:shd w:val="clear" w:color="auto" w:fill="FFFFFF"/>
        </w:rPr>
        <w:t>Teilnehmerstationen</w:t>
      </w:r>
      <w:r w:rsidR="00607109">
        <w:rPr>
          <w:shd w:val="clear" w:color="auto" w:fill="FFFFFF"/>
        </w:rPr>
        <w:t xml:space="preserve"> </w:t>
      </w:r>
      <w:r>
        <w:rPr>
          <w:shd w:val="clear" w:color="auto" w:fill="FFFFFF"/>
        </w:rPr>
        <w:t>auf</w:t>
      </w:r>
      <w:r w:rsidR="00607109">
        <w:rPr>
          <w:shd w:val="clear" w:color="auto" w:fill="FFFFFF"/>
        </w:rPr>
        <w:t xml:space="preserve"> </w:t>
      </w:r>
      <w:r>
        <w:rPr>
          <w:shd w:val="clear" w:color="auto" w:fill="FFFFFF"/>
        </w:rPr>
        <w:t>Layer</w:t>
      </w:r>
      <w:r w:rsidR="00607109">
        <w:rPr>
          <w:shd w:val="clear" w:color="auto" w:fill="FFFFFF"/>
        </w:rPr>
        <w:t xml:space="preserve"> </w:t>
      </w:r>
      <w:r>
        <w:rPr>
          <w:shd w:val="clear" w:color="auto" w:fill="FFFFFF"/>
        </w:rPr>
        <w:t>1</w:t>
      </w:r>
      <w:r w:rsidR="00607109">
        <w:rPr>
          <w:shd w:val="clear" w:color="auto" w:fill="FFFFFF"/>
        </w:rPr>
        <w:t xml:space="preserve"> </w:t>
      </w:r>
      <w:r>
        <w:rPr>
          <w:shd w:val="clear" w:color="auto" w:fill="FFFFFF"/>
        </w:rPr>
        <w:t>des</w:t>
      </w:r>
      <w:r w:rsidR="00607109">
        <w:rPr>
          <w:shd w:val="clear" w:color="auto" w:fill="FFFFFF"/>
        </w:rPr>
        <w:t xml:space="preserve"> </w:t>
      </w:r>
      <w:r>
        <w:rPr>
          <w:shd w:val="clear" w:color="auto" w:fill="FFFFFF"/>
        </w:rPr>
        <w:t>OSI-Schichten</w:t>
      </w:r>
      <w:r w:rsidR="00607109">
        <w:rPr>
          <w:shd w:val="clear" w:color="auto" w:fill="FFFFFF"/>
        </w:rPr>
        <w:t xml:space="preserve"> </w:t>
      </w:r>
      <w:r>
        <w:rPr>
          <w:shd w:val="clear" w:color="auto" w:fill="FFFFFF"/>
        </w:rPr>
        <w:t>Modells.</w:t>
      </w:r>
      <w:r w:rsidR="00607109">
        <w:rPr>
          <w:shd w:val="clear" w:color="auto" w:fill="FFFFFF"/>
        </w:rPr>
        <w:t xml:space="preserve"> </w:t>
      </w:r>
      <w:r>
        <w:rPr>
          <w:shd w:val="clear" w:color="auto" w:fill="FFFFFF"/>
        </w:rPr>
        <w:t>Sie</w:t>
      </w:r>
      <w:r w:rsidR="00607109">
        <w:rPr>
          <w:shd w:val="clear" w:color="auto" w:fill="FFFFFF"/>
        </w:rPr>
        <w:t xml:space="preserve"> </w:t>
      </w:r>
      <w:r>
        <w:rPr>
          <w:shd w:val="clear" w:color="auto" w:fill="FFFFFF"/>
        </w:rPr>
        <w:t>umfasst</w:t>
      </w:r>
      <w:r w:rsidR="00607109">
        <w:rPr>
          <w:shd w:val="clear" w:color="auto" w:fill="FFFFFF"/>
        </w:rPr>
        <w:t xml:space="preserve"> </w:t>
      </w:r>
      <w:r>
        <w:rPr>
          <w:shd w:val="clear" w:color="auto" w:fill="FFFFFF"/>
        </w:rPr>
        <w:t>alle</w:t>
      </w:r>
      <w:r w:rsidR="00607109">
        <w:rPr>
          <w:shd w:val="clear" w:color="auto" w:fill="FFFFFF"/>
        </w:rPr>
        <w:t xml:space="preserve"> </w:t>
      </w:r>
      <w:r w:rsidRPr="00454881">
        <w:t>Netzwerkgeräte,</w:t>
      </w:r>
      <w:r w:rsidR="00607109">
        <w:t xml:space="preserve"> </w:t>
      </w:r>
      <w:r w:rsidRPr="00454881">
        <w:t>die</w:t>
      </w:r>
      <w:r w:rsidR="00607109">
        <w:t xml:space="preserve"> </w:t>
      </w:r>
      <w:r w:rsidRPr="00454881">
        <w:t>gemeinsam</w:t>
      </w:r>
      <w:r w:rsidR="00607109">
        <w:t xml:space="preserve"> </w:t>
      </w:r>
      <w:r w:rsidRPr="00454881">
        <w:t>um</w:t>
      </w:r>
      <w:r w:rsidR="00607109">
        <w:t xml:space="preserve"> </w:t>
      </w:r>
      <w:r w:rsidRPr="00454881">
        <w:t>den</w:t>
      </w:r>
      <w:r w:rsidR="00607109">
        <w:t xml:space="preserve"> </w:t>
      </w:r>
      <w:r w:rsidRPr="00454881">
        <w:t>Zugriff</w:t>
      </w:r>
      <w:r w:rsidR="00607109">
        <w:t xml:space="preserve"> </w:t>
      </w:r>
      <w:r w:rsidRPr="00454881">
        <w:t>auf</w:t>
      </w:r>
      <w:r w:rsidR="00607109">
        <w:t xml:space="preserve"> </w:t>
      </w:r>
      <w:r w:rsidRPr="00454881">
        <w:t>ein</w:t>
      </w:r>
      <w:r w:rsidR="00607109">
        <w:t xml:space="preserve"> </w:t>
      </w:r>
      <w:r w:rsidRPr="00454881">
        <w:t>Übertragungsmedium</w:t>
      </w:r>
      <w:r w:rsidR="00607109">
        <w:t xml:space="preserve"> </w:t>
      </w:r>
      <w:r w:rsidRPr="00454881">
        <w:t>(geteilte</w:t>
      </w:r>
      <w:r w:rsidR="00607109">
        <w:t xml:space="preserve"> </w:t>
      </w:r>
      <w:r w:rsidRPr="00454881">
        <w:t>Ressource)</w:t>
      </w:r>
      <w:r w:rsidR="00607109">
        <w:t xml:space="preserve"> </w:t>
      </w:r>
      <w:r w:rsidRPr="00454881">
        <w:t>konkurrieren</w:t>
      </w:r>
      <w:r w:rsidR="00607109">
        <w:t xml:space="preserve"> </w:t>
      </w:r>
      <w:r w:rsidRPr="00454881">
        <w:t>(Kabel</w:t>
      </w:r>
      <w:r w:rsidR="00607109">
        <w:t xml:space="preserve"> </w:t>
      </w:r>
      <w:r w:rsidRPr="00454881">
        <w:t>oder</w:t>
      </w:r>
      <w:r w:rsidR="00607109">
        <w:t xml:space="preserve"> </w:t>
      </w:r>
      <w:r w:rsidRPr="00454881">
        <w:t>Funknetz).</w:t>
      </w:r>
      <w:r w:rsidR="00607109">
        <w:t xml:space="preserve"> </w:t>
      </w:r>
      <w:r>
        <w:t>Beginnen</w:t>
      </w:r>
      <w:r w:rsidR="00607109">
        <w:t xml:space="preserve"> </w:t>
      </w:r>
      <w:r>
        <w:t>zwei</w:t>
      </w:r>
      <w:r w:rsidR="00607109">
        <w:t xml:space="preserve"> </w:t>
      </w:r>
      <w:r>
        <w:t>Teilnehmerstationen</w:t>
      </w:r>
      <w:r w:rsidR="00607109">
        <w:t xml:space="preserve"> </w:t>
      </w:r>
      <w:r>
        <w:t>gleichzeitig</w:t>
      </w:r>
      <w:r w:rsidR="00607109">
        <w:t xml:space="preserve"> </w:t>
      </w:r>
      <w:r>
        <w:t>zu</w:t>
      </w:r>
      <w:r w:rsidR="00607109">
        <w:t xml:space="preserve"> </w:t>
      </w:r>
      <w:r>
        <w:t>senden,</w:t>
      </w:r>
      <w:r w:rsidR="00607109">
        <w:t xml:space="preserve"> </w:t>
      </w:r>
      <w:r>
        <w:t>kommt</w:t>
      </w:r>
      <w:r w:rsidR="00607109">
        <w:t xml:space="preserve"> </w:t>
      </w:r>
      <w:r>
        <w:t>es</w:t>
      </w:r>
      <w:r w:rsidR="00607109">
        <w:t xml:space="preserve"> </w:t>
      </w:r>
      <w:r>
        <w:t>zu</w:t>
      </w:r>
      <w:r w:rsidR="00607109">
        <w:t xml:space="preserve"> </w:t>
      </w:r>
      <w:r>
        <w:t>Kollisionen.</w:t>
      </w:r>
      <w:r w:rsidR="00607109">
        <w:t xml:space="preserve"> </w:t>
      </w:r>
      <w:r>
        <w:t>Die</w:t>
      </w:r>
      <w:r w:rsidR="00607109">
        <w:t xml:space="preserve"> </w:t>
      </w:r>
      <w:r>
        <w:t>Signale</w:t>
      </w:r>
      <w:r w:rsidR="00607109">
        <w:t xml:space="preserve"> </w:t>
      </w:r>
      <w:r>
        <w:t>(Spannungsimpulse)</w:t>
      </w:r>
      <w:r w:rsidR="00607109">
        <w:t xml:space="preserve"> </w:t>
      </w:r>
      <w:r>
        <w:t>werden</w:t>
      </w:r>
      <w:r w:rsidR="00607109">
        <w:t xml:space="preserve"> </w:t>
      </w:r>
      <w:r>
        <w:t>im</w:t>
      </w:r>
      <w:r w:rsidR="00607109">
        <w:t xml:space="preserve"> </w:t>
      </w:r>
      <w:r>
        <w:t>Übertragu</w:t>
      </w:r>
      <w:r w:rsidR="00FC031D">
        <w:t>n</w:t>
      </w:r>
      <w:r>
        <w:t>gsmedium</w:t>
      </w:r>
      <w:r w:rsidR="00607109">
        <w:t xml:space="preserve"> </w:t>
      </w:r>
      <w:r>
        <w:t>ve</w:t>
      </w:r>
      <w:r w:rsidR="00FC031D">
        <w:t>rmischt/überlagert</w:t>
      </w:r>
      <w:r w:rsidR="00607109">
        <w:t xml:space="preserve"> </w:t>
      </w:r>
      <w:r w:rsidR="00FC031D">
        <w:t>und</w:t>
      </w:r>
      <w:r w:rsidR="00607109">
        <w:t xml:space="preserve"> </w:t>
      </w:r>
      <w:r w:rsidR="00FC031D">
        <w:t>die</w:t>
      </w:r>
      <w:r w:rsidR="00607109">
        <w:t xml:space="preserve"> </w:t>
      </w:r>
      <w:r w:rsidR="00FC031D">
        <w:t>Informationen</w:t>
      </w:r>
      <w:r w:rsidR="00607109">
        <w:t xml:space="preserve"> </w:t>
      </w:r>
      <w:r w:rsidR="00FC031D">
        <w:t>dadurch</w:t>
      </w:r>
      <w:r w:rsidR="00607109">
        <w:t xml:space="preserve"> </w:t>
      </w:r>
      <w:r w:rsidR="00FC031D">
        <w:t>zerstört.</w:t>
      </w:r>
    </w:p>
    <w:p w14:paraId="46B387EC" w14:textId="155F0462" w:rsidR="00FC01C1" w:rsidRDefault="00444E62" w:rsidP="00FC01C1">
      <w:r w:rsidRPr="00A91727">
        <w:rPr>
          <w:noProof/>
          <w:lang w:eastAsia="de-CH"/>
        </w:rPr>
        <w:drawing>
          <wp:inline distT="0" distB="0" distL="0" distR="0" wp14:anchorId="13A467AA" wp14:editId="25299C22">
            <wp:extent cx="3649649" cy="2545150"/>
            <wp:effectExtent l="0" t="0" r="8255" b="762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649649" cy="2545150"/>
                    </a:xfrm>
                    <a:prstGeom prst="rect">
                      <a:avLst/>
                    </a:prstGeom>
                  </pic:spPr>
                </pic:pic>
              </a:graphicData>
            </a:graphic>
          </wp:inline>
        </w:drawing>
      </w:r>
    </w:p>
    <w:p w14:paraId="3711E4B1" w14:textId="77777777" w:rsidR="007A735E" w:rsidRDefault="007A735E">
      <w:r>
        <w:br w:type="page"/>
      </w:r>
    </w:p>
    <w:p w14:paraId="2F560982" w14:textId="3CB9400F" w:rsidR="001454E7" w:rsidRDefault="001454E7" w:rsidP="001454E7">
      <w:pPr>
        <w:pStyle w:val="berschrift1"/>
      </w:pPr>
      <w:bookmarkStart w:id="397" w:name="_Toc439692417"/>
      <w:r>
        <w:lastRenderedPageBreak/>
        <w:t>Layer</w:t>
      </w:r>
      <w:r w:rsidR="00607109">
        <w:t xml:space="preserve"> </w:t>
      </w:r>
      <w:r w:rsidR="0030780C">
        <w:t>3</w:t>
      </w:r>
      <w:r w:rsidR="00607109">
        <w:t xml:space="preserve"> </w:t>
      </w:r>
      <w:r>
        <w:t>–</w:t>
      </w:r>
      <w:r w:rsidR="00607109">
        <w:t xml:space="preserve"> </w:t>
      </w:r>
      <w:r>
        <w:t>Vermittlungsschicht</w:t>
      </w:r>
      <w:bookmarkEnd w:id="397"/>
    </w:p>
    <w:p w14:paraId="2F560983" w14:textId="7B8F457B" w:rsidR="001454E7" w:rsidRDefault="007A735E" w:rsidP="001454E7">
      <w:r>
        <w:t>Bezieht sich auf den 4. Kursteil.</w:t>
      </w:r>
    </w:p>
    <w:p w14:paraId="1A1C4422" w14:textId="77777777" w:rsidR="0077413A" w:rsidRDefault="009F1D46" w:rsidP="006F174D">
      <w:pPr>
        <w:pStyle w:val="berschrift2"/>
      </w:pPr>
      <w:bookmarkStart w:id="398" w:name="_Toc439692418"/>
      <w:r>
        <w:t>Internet Protocol (IP)</w:t>
      </w:r>
      <w:bookmarkEnd w:id="398"/>
    </w:p>
    <w:p w14:paraId="2F560984" w14:textId="1EA77ABC" w:rsidR="001454E7" w:rsidRDefault="009F1D46" w:rsidP="0077413A">
      <w:r>
        <w:fldChar w:fldCharType="begin"/>
      </w:r>
      <w:r>
        <w:instrText xml:space="preserve"> XE "</w:instrText>
      </w:r>
      <w:r w:rsidRPr="00984145">
        <w:instrText>Internet Protocol (IP)</w:instrText>
      </w:r>
      <w:r>
        <w:instrText xml:space="preserve">" </w:instrText>
      </w:r>
      <w:r>
        <w:fldChar w:fldCharType="end"/>
      </w:r>
    </w:p>
    <w:p w14:paraId="2F560985" w14:textId="5AB0D37F" w:rsidR="001454E7" w:rsidRDefault="001454E7" w:rsidP="001454E7">
      <w:r>
        <w:t>In</w:t>
      </w:r>
      <w:r w:rsidR="00607109">
        <w:t xml:space="preserve"> </w:t>
      </w:r>
      <w:r>
        <w:t>Layer</w:t>
      </w:r>
      <w:r w:rsidR="00607109">
        <w:t xml:space="preserve"> </w:t>
      </w:r>
      <w:r>
        <w:t>3</w:t>
      </w:r>
      <w:r w:rsidR="00607109">
        <w:t xml:space="preserve"> </w:t>
      </w:r>
      <w:r>
        <w:t>gelten</w:t>
      </w:r>
      <w:r w:rsidR="00607109">
        <w:t xml:space="preserve"> </w:t>
      </w:r>
      <w:r>
        <w:t>andere</w:t>
      </w:r>
      <w:r w:rsidR="00607109">
        <w:t xml:space="preserve"> </w:t>
      </w:r>
      <w:r>
        <w:t>Adressen</w:t>
      </w:r>
      <w:r w:rsidR="00607109">
        <w:t xml:space="preserve"> </w:t>
      </w:r>
      <w:r>
        <w:t>als</w:t>
      </w:r>
      <w:r w:rsidR="00607109">
        <w:t xml:space="preserve"> </w:t>
      </w:r>
      <w:r>
        <w:t>in</w:t>
      </w:r>
      <w:r w:rsidR="00607109">
        <w:t xml:space="preserve"> </w:t>
      </w:r>
      <w:r>
        <w:t>Layer</w:t>
      </w:r>
      <w:r w:rsidR="00607109">
        <w:t xml:space="preserve"> </w:t>
      </w:r>
      <w:r>
        <w:t>2</w:t>
      </w:r>
      <w:r w:rsidR="00607109">
        <w:t xml:space="preserve"> </w:t>
      </w:r>
      <w:r>
        <w:t>(physische</w:t>
      </w:r>
      <w:r w:rsidR="00607109">
        <w:t xml:space="preserve"> </w:t>
      </w:r>
      <w:r>
        <w:t>Adressen,</w:t>
      </w:r>
      <w:r w:rsidR="00607109">
        <w:t xml:space="preserve"> </w:t>
      </w:r>
      <w:r>
        <w:t>MAC-Adressen).</w:t>
      </w:r>
      <w:r w:rsidR="00607109">
        <w:t xml:space="preserve"> </w:t>
      </w:r>
      <w:r>
        <w:t>Durchgesetzt</w:t>
      </w:r>
      <w:r w:rsidR="00607109">
        <w:t xml:space="preserve"> </w:t>
      </w:r>
      <w:r>
        <w:t>hat</w:t>
      </w:r>
      <w:r w:rsidR="00607109">
        <w:t xml:space="preserve"> </w:t>
      </w:r>
      <w:r>
        <w:t>sich</w:t>
      </w:r>
      <w:r w:rsidR="00607109">
        <w:t xml:space="preserve"> </w:t>
      </w:r>
      <w:r>
        <w:t>das</w:t>
      </w:r>
      <w:r w:rsidR="00607109">
        <w:t xml:space="preserve"> </w:t>
      </w:r>
      <w:r>
        <w:t>IP-Adressierungssystem.</w:t>
      </w:r>
      <w:r w:rsidR="00607109">
        <w:t xml:space="preserve"> </w:t>
      </w:r>
      <w:r>
        <w:t>IP-Adressen</w:t>
      </w:r>
      <w:r w:rsidR="00607109">
        <w:t xml:space="preserve"> </w:t>
      </w:r>
      <w:r>
        <w:t>sind</w:t>
      </w:r>
      <w:r w:rsidR="00607109">
        <w:t xml:space="preserve"> </w:t>
      </w:r>
      <w:r>
        <w:t>weltweit</w:t>
      </w:r>
      <w:r w:rsidR="00607109">
        <w:t xml:space="preserve"> </w:t>
      </w:r>
      <w:r>
        <w:t>gültig</w:t>
      </w:r>
      <w:r w:rsidR="00E03B36">
        <w:t>,</w:t>
      </w:r>
      <w:r w:rsidR="00607109">
        <w:t xml:space="preserve"> </w:t>
      </w:r>
      <w:r w:rsidR="00E03B36">
        <w:t>eindeutig,</w:t>
      </w:r>
      <w:r w:rsidR="00607109">
        <w:t xml:space="preserve"> </w:t>
      </w:r>
      <w:r w:rsidR="00E03B36">
        <w:t>einheitlich</w:t>
      </w:r>
      <w:r w:rsidR="00607109">
        <w:t xml:space="preserve"> </w:t>
      </w:r>
      <w:r>
        <w:t>und</w:t>
      </w:r>
      <w:r w:rsidR="00607109">
        <w:t xml:space="preserve"> </w:t>
      </w:r>
      <w:r>
        <w:t>werden</w:t>
      </w:r>
      <w:r w:rsidR="00607109">
        <w:t xml:space="preserve"> </w:t>
      </w:r>
      <w:r>
        <w:t>deshalb</w:t>
      </w:r>
      <w:r w:rsidR="00607109">
        <w:t xml:space="preserve"> </w:t>
      </w:r>
      <w:r>
        <w:t>zentral</w:t>
      </w:r>
      <w:r w:rsidR="00607109">
        <w:t xml:space="preserve"> </w:t>
      </w:r>
      <w:r>
        <w:t>verwaltet.</w:t>
      </w:r>
      <w:r w:rsidR="00607109">
        <w:t xml:space="preserve"> </w:t>
      </w:r>
      <w:r>
        <w:t>Die</w:t>
      </w:r>
      <w:r w:rsidR="00607109">
        <w:t xml:space="preserve"> </w:t>
      </w:r>
      <w:r>
        <w:t>Koordination</w:t>
      </w:r>
      <w:r w:rsidR="00607109">
        <w:t xml:space="preserve"> </w:t>
      </w:r>
      <w:r>
        <w:t>dabei</w:t>
      </w:r>
      <w:r w:rsidR="00607109">
        <w:t xml:space="preserve"> </w:t>
      </w:r>
      <w:r>
        <w:t>übernimmt</w:t>
      </w:r>
      <w:r w:rsidR="00607109">
        <w:t xml:space="preserve"> </w:t>
      </w:r>
      <w:r w:rsidR="00E03B36">
        <w:t>die</w:t>
      </w:r>
      <w:r w:rsidR="00607109">
        <w:t xml:space="preserve"> </w:t>
      </w:r>
      <w:r w:rsidR="00E03B36">
        <w:t>Organisation</w:t>
      </w:r>
      <w:r w:rsidR="00607109">
        <w:t xml:space="preserve"> </w:t>
      </w:r>
      <w:r>
        <w:t>IANA</w:t>
      </w:r>
      <w:r w:rsidR="00607109">
        <w:t xml:space="preserve"> </w:t>
      </w:r>
      <w:r>
        <w:t>–</w:t>
      </w:r>
      <w:r w:rsidR="00607109">
        <w:t xml:space="preserve"> </w:t>
      </w:r>
      <w:r>
        <w:t>Internet</w:t>
      </w:r>
      <w:r w:rsidR="00607109">
        <w:t xml:space="preserve"> </w:t>
      </w:r>
      <w:r>
        <w:t>Assigned</w:t>
      </w:r>
      <w:r w:rsidR="00607109">
        <w:t xml:space="preserve"> </w:t>
      </w:r>
      <w:r>
        <w:t>Numbers</w:t>
      </w:r>
      <w:r w:rsidR="00607109">
        <w:t xml:space="preserve"> </w:t>
      </w:r>
      <w:r>
        <w:t>Authority.</w:t>
      </w:r>
    </w:p>
    <w:p w14:paraId="3145F3C9" w14:textId="77777777" w:rsidR="009F1D46" w:rsidRDefault="009F1D46" w:rsidP="009F1D46">
      <w:r w:rsidRPr="009F1D46">
        <w:drawing>
          <wp:inline distT="0" distB="0" distL="0" distR="0" wp14:anchorId="135FA246" wp14:editId="56E11E76">
            <wp:extent cx="4298052" cy="1836579"/>
            <wp:effectExtent l="0" t="0" r="762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98052" cy="1836579"/>
                    </a:xfrm>
                    <a:prstGeom prst="rect">
                      <a:avLst/>
                    </a:prstGeom>
                  </pic:spPr>
                </pic:pic>
              </a:graphicData>
            </a:graphic>
          </wp:inline>
        </w:drawing>
      </w:r>
    </w:p>
    <w:p w14:paraId="63A6428E" w14:textId="77777777" w:rsidR="009F1D46" w:rsidRDefault="009F1D46" w:rsidP="009F1D46">
      <w:pPr>
        <w:pStyle w:val="Listenabsatz"/>
        <w:numPr>
          <w:ilvl w:val="0"/>
          <w:numId w:val="19"/>
        </w:numPr>
      </w:pPr>
      <w:r>
        <w:t>Traffic Class: Was gebe ich durch</w:t>
      </w:r>
    </w:p>
    <w:p w14:paraId="7C5427EF" w14:textId="77777777" w:rsidR="009F1D46" w:rsidRDefault="009F1D46" w:rsidP="009F1D46">
      <w:pPr>
        <w:pStyle w:val="Listenabsatz"/>
        <w:numPr>
          <w:ilvl w:val="0"/>
          <w:numId w:val="19"/>
        </w:numPr>
      </w:pPr>
      <w:r>
        <w:t>Payload Length: Länge der Daten</w:t>
      </w:r>
    </w:p>
    <w:p w14:paraId="4CAEA692" w14:textId="4C5465AE" w:rsidR="009F1D46" w:rsidRPr="009F1D46" w:rsidRDefault="009F1D46" w:rsidP="001454E7">
      <w:pPr>
        <w:pStyle w:val="Listenabsatz"/>
        <w:numPr>
          <w:ilvl w:val="0"/>
          <w:numId w:val="19"/>
        </w:numPr>
        <w:rPr>
          <w:lang w:val="en-GB"/>
        </w:rPr>
      </w:pPr>
      <w:r w:rsidRPr="009F1D46">
        <w:rPr>
          <w:lang w:val="en-GB"/>
        </w:rPr>
        <w:t>Time To Live: wie viele "hops" das IP-Paket macht</w:t>
      </w:r>
    </w:p>
    <w:p w14:paraId="3B925138" w14:textId="3445771F" w:rsidR="001C1873" w:rsidRDefault="00A1009F" w:rsidP="001454E7">
      <w:r>
        <w:t>Eine</w:t>
      </w:r>
      <w:r w:rsidR="00607109">
        <w:t xml:space="preserve"> </w:t>
      </w:r>
      <w:r>
        <w:t>IPv4</w:t>
      </w:r>
      <w:r w:rsidR="00607109">
        <w:t xml:space="preserve"> </w:t>
      </w:r>
      <w:r>
        <w:t>Adresse</w:t>
      </w:r>
      <w:r w:rsidR="00607109">
        <w:t xml:space="preserve"> </w:t>
      </w:r>
      <w:r>
        <w:t>ist</w:t>
      </w:r>
      <w:r w:rsidR="00607109">
        <w:t xml:space="preserve"> </w:t>
      </w:r>
      <w:r>
        <w:t>32</w:t>
      </w:r>
      <w:r w:rsidR="00607109">
        <w:t xml:space="preserve"> </w:t>
      </w:r>
      <w:r w:rsidR="001C1873">
        <w:t>Bit</w:t>
      </w:r>
      <w:r w:rsidR="00607109">
        <w:t xml:space="preserve"> </w:t>
      </w:r>
      <w:r w:rsidR="001C1873">
        <w:t>breit</w:t>
      </w:r>
      <w:r w:rsidR="00607109">
        <w:t xml:space="preserve"> </w:t>
      </w:r>
      <w:r w:rsidR="001C1873">
        <w:t>(IPv6</w:t>
      </w:r>
      <w:r w:rsidR="00607109">
        <w:t xml:space="preserve"> </w:t>
      </w:r>
      <w:r w:rsidR="001C1873">
        <w:t>128</w:t>
      </w:r>
      <w:r w:rsidR="00607109">
        <w:t xml:space="preserve"> </w:t>
      </w:r>
      <w:r w:rsidR="001C1873">
        <w:t>Bit).</w:t>
      </w:r>
    </w:p>
    <w:p w14:paraId="043F0ECD" w14:textId="48ACCD9C" w:rsidR="00A1009F" w:rsidRDefault="00A1009F" w:rsidP="009F1D46">
      <w:pPr>
        <w:jc w:val="left"/>
      </w:pPr>
      <w:r w:rsidRPr="00A1009F">
        <w:rPr>
          <w:noProof/>
          <w:lang w:eastAsia="de-CH"/>
        </w:rPr>
        <w:drawing>
          <wp:inline distT="0" distB="0" distL="0" distR="0" wp14:anchorId="2858B862" wp14:editId="3EF298CD">
            <wp:extent cx="3682029" cy="635094"/>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2533" cy="647255"/>
                    </a:xfrm>
                    <a:prstGeom prst="rect">
                      <a:avLst/>
                    </a:prstGeom>
                  </pic:spPr>
                </pic:pic>
              </a:graphicData>
            </a:graphic>
          </wp:inline>
        </w:drawing>
      </w:r>
    </w:p>
    <w:p w14:paraId="0CF358CC" w14:textId="7AE4A462" w:rsidR="00A1009F" w:rsidRDefault="00A1009F" w:rsidP="009F1D46">
      <w:pPr>
        <w:jc w:val="left"/>
      </w:pPr>
      <w:r w:rsidRPr="00A1009F">
        <w:rPr>
          <w:noProof/>
          <w:lang w:eastAsia="de-CH"/>
        </w:rPr>
        <w:drawing>
          <wp:inline distT="0" distB="0" distL="0" distR="0" wp14:anchorId="30832BC1" wp14:editId="5E7687A8">
            <wp:extent cx="3729744" cy="1457445"/>
            <wp:effectExtent l="0" t="0" r="444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1955" cy="1477847"/>
                    </a:xfrm>
                    <a:prstGeom prst="rect">
                      <a:avLst/>
                    </a:prstGeom>
                  </pic:spPr>
                </pic:pic>
              </a:graphicData>
            </a:graphic>
          </wp:inline>
        </w:drawing>
      </w:r>
    </w:p>
    <w:p w14:paraId="28610F6A" w14:textId="79EB265B" w:rsidR="00A1009F" w:rsidRDefault="00E03B36" w:rsidP="001454E7">
      <w:r>
        <w:t>Netzmaske</w:t>
      </w:r>
      <w:r w:rsidR="00607109">
        <w:t xml:space="preserve"> </w:t>
      </w:r>
      <w:r>
        <w:t>zeigt</w:t>
      </w:r>
      <w:r w:rsidR="00607109">
        <w:t xml:space="preserve"> </w:t>
      </w:r>
      <w:r>
        <w:t>an,</w:t>
      </w:r>
      <w:r w:rsidR="00607109">
        <w:t xml:space="preserve"> </w:t>
      </w:r>
      <w:r>
        <w:t>wie</w:t>
      </w:r>
      <w:r w:rsidR="00607109">
        <w:t xml:space="preserve"> </w:t>
      </w:r>
      <w:r>
        <w:t>viele</w:t>
      </w:r>
      <w:r w:rsidR="00607109">
        <w:t xml:space="preserve"> </w:t>
      </w:r>
      <w:r>
        <w:t>Bits</w:t>
      </w:r>
      <w:r w:rsidR="00607109">
        <w:t xml:space="preserve"> </w:t>
      </w:r>
      <w:r>
        <w:t>die</w:t>
      </w:r>
      <w:r w:rsidR="00607109">
        <w:t xml:space="preserve"> </w:t>
      </w:r>
      <w:r>
        <w:t>Netzwerkkennung</w:t>
      </w:r>
      <w:r w:rsidR="00607109">
        <w:t xml:space="preserve"> </w:t>
      </w:r>
      <w:r>
        <w:t>definieren.</w:t>
      </w:r>
      <w:r w:rsidR="00607109">
        <w:t xml:space="preserve"> </w:t>
      </w:r>
      <w:r>
        <w:t>Im</w:t>
      </w:r>
      <w:r w:rsidR="00607109">
        <w:t xml:space="preserve"> </w:t>
      </w:r>
      <w:r>
        <w:t>obigen</w:t>
      </w:r>
      <w:r w:rsidR="00607109">
        <w:t xml:space="preserve"> </w:t>
      </w:r>
      <w:r>
        <w:t>Netz</w:t>
      </w:r>
      <w:r w:rsidR="00607109">
        <w:t xml:space="preserve"> </w:t>
      </w:r>
      <w:r>
        <w:t>werden</w:t>
      </w:r>
      <w:r w:rsidR="00607109">
        <w:t xml:space="preserve"> </w:t>
      </w:r>
      <w:r>
        <w:t>24</w:t>
      </w:r>
      <w:r w:rsidR="00607109">
        <w:t xml:space="preserve"> </w:t>
      </w:r>
      <w:r>
        <w:t>Bits</w:t>
      </w:r>
      <w:r w:rsidR="00607109">
        <w:t xml:space="preserve"> </w:t>
      </w:r>
      <w:r>
        <w:t>für</w:t>
      </w:r>
      <w:r w:rsidR="00607109">
        <w:t xml:space="preserve"> </w:t>
      </w:r>
      <w:r>
        <w:t>die</w:t>
      </w:r>
      <w:r w:rsidR="00607109">
        <w:t xml:space="preserve"> </w:t>
      </w:r>
      <w:r>
        <w:t>Netzwerkkennung</w:t>
      </w:r>
      <w:r w:rsidR="00607109">
        <w:t xml:space="preserve"> </w:t>
      </w:r>
      <w:r>
        <w:t>benutzt</w:t>
      </w:r>
      <w:r w:rsidR="00607109">
        <w:t xml:space="preserve"> </w:t>
      </w:r>
      <w:r>
        <w:t>(„24-Bit-Netz“),</w:t>
      </w:r>
      <w:r w:rsidR="00607109">
        <w:t xml:space="preserve"> </w:t>
      </w:r>
      <w:r>
        <w:t>8</w:t>
      </w:r>
      <w:r w:rsidR="00607109">
        <w:t xml:space="preserve"> </w:t>
      </w:r>
      <w:r>
        <w:t>Bits</w:t>
      </w:r>
      <w:r w:rsidR="00607109">
        <w:t xml:space="preserve"> </w:t>
      </w:r>
      <w:r>
        <w:t>sind</w:t>
      </w:r>
      <w:r w:rsidR="00607109">
        <w:t xml:space="preserve"> </w:t>
      </w:r>
      <w:r>
        <w:t>frei</w:t>
      </w:r>
      <w:r w:rsidR="00607109">
        <w:t xml:space="preserve"> </w:t>
      </w:r>
      <w:r>
        <w:t>verfügbar</w:t>
      </w:r>
      <w:r w:rsidR="00607109">
        <w:t xml:space="preserve"> </w:t>
      </w:r>
      <w:r>
        <w:t>für</w:t>
      </w:r>
      <w:r w:rsidR="00607109">
        <w:t xml:space="preserve"> </w:t>
      </w:r>
      <w:r>
        <w:t>Geräteteile.</w:t>
      </w:r>
      <w:r w:rsidR="00607109">
        <w:t xml:space="preserve"> </w:t>
      </w:r>
      <w:r w:rsidR="00895AAB">
        <w:t>Die</w:t>
      </w:r>
      <w:r w:rsidR="00607109">
        <w:t xml:space="preserve"> </w:t>
      </w:r>
      <w:r w:rsidR="00895AAB">
        <w:t>Teilnetzadresse</w:t>
      </w:r>
      <w:r w:rsidR="00607109">
        <w:t xml:space="preserve"> </w:t>
      </w:r>
      <w:r w:rsidR="00895AAB">
        <w:t>ist</w:t>
      </w:r>
      <w:r w:rsidR="00607109">
        <w:t xml:space="preserve"> </w:t>
      </w:r>
      <w:r w:rsidR="00895AAB">
        <w:t>die</w:t>
      </w:r>
      <w:r w:rsidR="00607109">
        <w:t xml:space="preserve"> </w:t>
      </w:r>
      <w:r w:rsidR="00895AAB">
        <w:t>Netzerkennung</w:t>
      </w:r>
      <w:r w:rsidR="00607109">
        <w:t xml:space="preserve"> </w:t>
      </w:r>
      <w:r w:rsidR="00895AAB">
        <w:t>für</w:t>
      </w:r>
      <w:r w:rsidR="00607109">
        <w:t xml:space="preserve"> </w:t>
      </w:r>
      <w:r w:rsidR="00895AAB">
        <w:t>diese</w:t>
      </w:r>
      <w:r w:rsidR="00607109">
        <w:t xml:space="preserve"> </w:t>
      </w:r>
      <w:r w:rsidR="00895AAB">
        <w:t>eine</w:t>
      </w:r>
      <w:r w:rsidR="00607109">
        <w:t xml:space="preserve"> </w:t>
      </w:r>
      <w:r w:rsidR="00895AAB">
        <w:t>Teilnetz</w:t>
      </w:r>
      <w:r w:rsidR="00607109">
        <w:t xml:space="preserve"> </w:t>
      </w:r>
      <w:r w:rsidR="00895AAB">
        <w:t>(immer</w:t>
      </w:r>
      <w:r w:rsidR="00607109">
        <w:t xml:space="preserve"> </w:t>
      </w:r>
      <w:r w:rsidR="00895AAB">
        <w:t>am</w:t>
      </w:r>
      <w:r w:rsidR="00607109">
        <w:t xml:space="preserve"> </w:t>
      </w:r>
      <w:r w:rsidR="00895AAB">
        <w:t>Schluss</w:t>
      </w:r>
      <w:r w:rsidR="00607109">
        <w:t xml:space="preserve"> </w:t>
      </w:r>
      <w:r w:rsidR="00895AAB">
        <w:t>eine</w:t>
      </w:r>
      <w:r w:rsidR="00607109">
        <w:t xml:space="preserve"> </w:t>
      </w:r>
      <w:r w:rsidR="00895AAB">
        <w:t>„0“).</w:t>
      </w:r>
    </w:p>
    <w:p w14:paraId="4D2B5B3B" w14:textId="3BBEC1E3" w:rsidR="006C7E02" w:rsidRDefault="006C7E02" w:rsidP="001454E7"/>
    <w:p w14:paraId="2021032C" w14:textId="77777777" w:rsidR="006C7E02" w:rsidRDefault="006C7E02" w:rsidP="001454E7"/>
    <w:p w14:paraId="26ADF4F8" w14:textId="5E962063" w:rsidR="00895AAB" w:rsidRDefault="00895AAB" w:rsidP="006F174D">
      <w:pPr>
        <w:pStyle w:val="berschrift2"/>
      </w:pPr>
      <w:bookmarkStart w:id="399" w:name="_Toc439692419"/>
      <w:r>
        <w:lastRenderedPageBreak/>
        <w:t>Spezielle</w:t>
      </w:r>
      <w:r w:rsidR="00607109">
        <w:t xml:space="preserve"> </w:t>
      </w:r>
      <w:r w:rsidR="001D55AA">
        <w:t>IP-</w:t>
      </w:r>
      <w:r>
        <w:t>Adressen</w:t>
      </w:r>
      <w:r w:rsidR="005D06E7">
        <w:t xml:space="preserve"> und Klassen</w:t>
      </w:r>
      <w:bookmarkEnd w:id="399"/>
    </w:p>
    <w:p w14:paraId="67986882" w14:textId="45E1998E" w:rsidR="00895AAB" w:rsidRDefault="00895AAB" w:rsidP="00895AAB">
      <w:r>
        <w:t>In</w:t>
      </w:r>
      <w:r w:rsidR="00607109">
        <w:t xml:space="preserve"> </w:t>
      </w:r>
      <w:r>
        <w:t>Subnetzen</w:t>
      </w:r>
      <w:r w:rsidR="00607109">
        <w:t xml:space="preserve"> </w:t>
      </w:r>
      <w:r>
        <w:t>gibt</w:t>
      </w:r>
      <w:r w:rsidR="00607109">
        <w:t xml:space="preserve"> </w:t>
      </w:r>
      <w:r>
        <w:t>es</w:t>
      </w:r>
      <w:r w:rsidR="00607109">
        <w:t xml:space="preserve"> </w:t>
      </w:r>
      <w:r>
        <w:t>auf</w:t>
      </w:r>
      <w:r w:rsidR="00607109">
        <w:t xml:space="preserve"> </w:t>
      </w:r>
      <w:r>
        <w:t>Layer</w:t>
      </w:r>
      <w:r w:rsidR="00607109">
        <w:t xml:space="preserve"> </w:t>
      </w:r>
      <w:r>
        <w:t>3</w:t>
      </w:r>
      <w:r w:rsidR="00607109">
        <w:t xml:space="preserve"> </w:t>
      </w:r>
      <w:r>
        <w:t>(IP)</w:t>
      </w:r>
      <w:r w:rsidR="00607109">
        <w:t xml:space="preserve"> </w:t>
      </w:r>
      <w:r>
        <w:t>fest</w:t>
      </w:r>
      <w:r w:rsidR="00607109">
        <w:t xml:space="preserve"> </w:t>
      </w:r>
      <w:r>
        <w:t>reservierte</w:t>
      </w:r>
      <w:r w:rsidR="00607109">
        <w:t xml:space="preserve"> </w:t>
      </w:r>
      <w:r>
        <w:t>Adressen,</w:t>
      </w:r>
      <w:r w:rsidR="00607109">
        <w:t xml:space="preserve"> </w:t>
      </w:r>
      <w:r>
        <w:t>die</w:t>
      </w:r>
      <w:r w:rsidR="00607109">
        <w:t xml:space="preserve"> </w:t>
      </w:r>
      <w:r>
        <w:t>keinem</w:t>
      </w:r>
      <w:r w:rsidR="00607109">
        <w:t xml:space="preserve"> </w:t>
      </w:r>
      <w:r>
        <w:t>Host</w:t>
      </w:r>
      <w:r w:rsidR="00607109">
        <w:t xml:space="preserve"> </w:t>
      </w:r>
      <w:r>
        <w:t>zugewiesen</w:t>
      </w:r>
      <w:r w:rsidR="00607109">
        <w:t xml:space="preserve"> </w:t>
      </w:r>
      <w:r>
        <w:t>werden</w:t>
      </w:r>
      <w:r w:rsidR="00607109">
        <w:t xml:space="preserve"> </w:t>
      </w:r>
      <w:r>
        <w:t>dürfen.</w:t>
      </w:r>
      <w:r w:rsidR="00607109">
        <w:t xml:space="preserve"> </w:t>
      </w:r>
      <w:r>
        <w:t>Das</w:t>
      </w:r>
      <w:r w:rsidR="00607109">
        <w:t xml:space="preserve"> </w:t>
      </w:r>
      <w:r>
        <w:t>sind:</w:t>
      </w:r>
    </w:p>
    <w:tbl>
      <w:tblPr>
        <w:tblStyle w:val="EinfacheTabelle2"/>
        <w:tblW w:w="0" w:type="auto"/>
        <w:tblLook w:val="0400" w:firstRow="0" w:lastRow="0" w:firstColumn="0" w:lastColumn="0" w:noHBand="0" w:noVBand="1"/>
      </w:tblPr>
      <w:tblGrid>
        <w:gridCol w:w="2694"/>
        <w:gridCol w:w="6368"/>
      </w:tblGrid>
      <w:tr w:rsidR="00895AAB" w14:paraId="4FF59045" w14:textId="77777777" w:rsidTr="002F1303">
        <w:trPr>
          <w:cnfStyle w:val="000000100000" w:firstRow="0" w:lastRow="0" w:firstColumn="0" w:lastColumn="0" w:oddVBand="0" w:evenVBand="0" w:oddHBand="1" w:evenHBand="0" w:firstRowFirstColumn="0" w:firstRowLastColumn="0" w:lastRowFirstColumn="0" w:lastRowLastColumn="0"/>
        </w:trPr>
        <w:tc>
          <w:tcPr>
            <w:tcW w:w="2694" w:type="dxa"/>
          </w:tcPr>
          <w:p w14:paraId="5CEE23E2" w14:textId="77777777" w:rsidR="00895AAB" w:rsidRPr="00FA5F74" w:rsidRDefault="00895AAB" w:rsidP="00147E9B">
            <w:pPr>
              <w:rPr>
                <w:b/>
              </w:rPr>
            </w:pPr>
            <w:r w:rsidRPr="00FA5F74">
              <w:rPr>
                <w:b/>
              </w:rPr>
              <w:t>Subnetzadresse</w:t>
            </w:r>
          </w:p>
        </w:tc>
        <w:tc>
          <w:tcPr>
            <w:tcW w:w="6368" w:type="dxa"/>
          </w:tcPr>
          <w:p w14:paraId="36E37B14" w14:textId="26E61792" w:rsidR="00895AAB" w:rsidRDefault="00895AAB" w:rsidP="00147E9B">
            <w:r>
              <w:t>Die</w:t>
            </w:r>
            <w:r w:rsidR="00607109">
              <w:t xml:space="preserve"> </w:t>
            </w:r>
            <w:r>
              <w:t>kleinste</w:t>
            </w:r>
            <w:r w:rsidR="00607109">
              <w:t xml:space="preserve"> </w:t>
            </w:r>
            <w:r>
              <w:t>Verfügbare</w:t>
            </w:r>
            <w:r w:rsidR="00607109">
              <w:t xml:space="preserve"> </w:t>
            </w:r>
            <w:r>
              <w:t>Adresse</w:t>
            </w:r>
            <w:r w:rsidR="00607109">
              <w:t xml:space="preserve"> </w:t>
            </w:r>
            <w:r>
              <w:t>ist</w:t>
            </w:r>
            <w:r w:rsidR="00607109">
              <w:t xml:space="preserve"> </w:t>
            </w:r>
            <w:r>
              <w:t>die</w:t>
            </w:r>
            <w:r w:rsidR="00607109">
              <w:t xml:space="preserve"> </w:t>
            </w:r>
            <w:r>
              <w:t>Bezeichnung</w:t>
            </w:r>
            <w:r w:rsidR="00607109">
              <w:t xml:space="preserve"> </w:t>
            </w:r>
            <w:r>
              <w:t>des</w:t>
            </w:r>
            <w:r w:rsidR="00607109">
              <w:t xml:space="preserve"> </w:t>
            </w:r>
            <w:r>
              <w:t>Subnetzes.</w:t>
            </w:r>
          </w:p>
        </w:tc>
      </w:tr>
      <w:tr w:rsidR="00895AAB" w14:paraId="648346CD" w14:textId="77777777" w:rsidTr="002F1303">
        <w:tc>
          <w:tcPr>
            <w:tcW w:w="2694" w:type="dxa"/>
          </w:tcPr>
          <w:p w14:paraId="1AAC9763" w14:textId="2EC3A4AA" w:rsidR="00895AAB" w:rsidRPr="00FA5F74" w:rsidRDefault="00895AAB" w:rsidP="00147E9B">
            <w:pPr>
              <w:rPr>
                <w:b/>
              </w:rPr>
            </w:pPr>
            <w:r w:rsidRPr="00FA5F74">
              <w:rPr>
                <w:b/>
              </w:rPr>
              <w:t>Broadcast-Adresse</w:t>
            </w:r>
            <w:r w:rsidR="00607109">
              <w:rPr>
                <w:b/>
              </w:rPr>
              <w:t xml:space="preserve"> </w:t>
            </w:r>
          </w:p>
          <w:p w14:paraId="6A386F27" w14:textId="77777777" w:rsidR="00895AAB" w:rsidRPr="00FA5F74" w:rsidRDefault="00895AAB" w:rsidP="00147E9B">
            <w:pPr>
              <w:rPr>
                <w:b/>
              </w:rPr>
            </w:pPr>
          </w:p>
        </w:tc>
        <w:tc>
          <w:tcPr>
            <w:tcW w:w="6368" w:type="dxa"/>
          </w:tcPr>
          <w:p w14:paraId="120D223B" w14:textId="147671D9" w:rsidR="00895AAB" w:rsidRDefault="00895AAB" w:rsidP="00147E9B">
            <w:r>
              <w:t>Die</w:t>
            </w:r>
            <w:r w:rsidR="00607109">
              <w:t xml:space="preserve"> </w:t>
            </w:r>
            <w:r>
              <w:t>grösste</w:t>
            </w:r>
            <w:r w:rsidR="00607109">
              <w:t xml:space="preserve"> </w:t>
            </w:r>
            <w:r>
              <w:t>Verfügbare</w:t>
            </w:r>
            <w:r w:rsidR="00607109">
              <w:t xml:space="preserve"> </w:t>
            </w:r>
            <w:r>
              <w:t>Adresse</w:t>
            </w:r>
            <w:r w:rsidR="00607109">
              <w:t xml:space="preserve"> </w:t>
            </w:r>
            <w:r>
              <w:t>ist</w:t>
            </w:r>
            <w:r w:rsidR="00607109">
              <w:t xml:space="preserve"> </w:t>
            </w:r>
            <w:r>
              <w:t>für</w:t>
            </w:r>
            <w:r w:rsidR="00607109">
              <w:t xml:space="preserve"> </w:t>
            </w:r>
            <w:r>
              <w:t>die</w:t>
            </w:r>
            <w:r w:rsidR="00607109">
              <w:t xml:space="preserve"> </w:t>
            </w:r>
            <w:r>
              <w:t>Rundspruchsendung.</w:t>
            </w:r>
          </w:p>
          <w:p w14:paraId="1CE6FCF7" w14:textId="7A4C8201" w:rsidR="00895AAB" w:rsidRDefault="00895AAB" w:rsidP="00147E9B">
            <w:r>
              <w:t>Datenpakte</w:t>
            </w:r>
            <w:r w:rsidR="00607109">
              <w:t xml:space="preserve"> </w:t>
            </w:r>
            <w:r>
              <w:t>für</w:t>
            </w:r>
            <w:r w:rsidR="00607109">
              <w:t xml:space="preserve"> </w:t>
            </w:r>
            <w:r>
              <w:t>diese</w:t>
            </w:r>
            <w:r w:rsidR="00607109">
              <w:t xml:space="preserve"> </w:t>
            </w:r>
            <w:r>
              <w:t>Adresse</w:t>
            </w:r>
            <w:r w:rsidR="00607109">
              <w:t xml:space="preserve"> </w:t>
            </w:r>
            <w:r>
              <w:t>müssen</w:t>
            </w:r>
            <w:r w:rsidR="00607109">
              <w:t xml:space="preserve"> </w:t>
            </w:r>
            <w:r>
              <w:t>von</w:t>
            </w:r>
            <w:r w:rsidR="00607109">
              <w:t xml:space="preserve"> </w:t>
            </w:r>
            <w:r>
              <w:t>jedem</w:t>
            </w:r>
            <w:r w:rsidR="00607109">
              <w:t xml:space="preserve"> </w:t>
            </w:r>
            <w:r>
              <w:t>Netzwerkgerät</w:t>
            </w:r>
            <w:r w:rsidR="00607109">
              <w:t xml:space="preserve"> </w:t>
            </w:r>
            <w:r>
              <w:t>entgegen</w:t>
            </w:r>
            <w:r w:rsidR="00607109">
              <w:t xml:space="preserve"> </w:t>
            </w:r>
            <w:r>
              <w:t>genommen</w:t>
            </w:r>
            <w:r w:rsidR="00607109">
              <w:t xml:space="preserve"> </w:t>
            </w:r>
            <w:r>
              <w:t>werden.</w:t>
            </w:r>
          </w:p>
        </w:tc>
      </w:tr>
      <w:tr w:rsidR="00895AAB" w:rsidRPr="00A1009F" w14:paraId="583CFD5E" w14:textId="77777777" w:rsidTr="002F1303">
        <w:trPr>
          <w:cnfStyle w:val="000000100000" w:firstRow="0" w:lastRow="0" w:firstColumn="0" w:lastColumn="0" w:oddVBand="0" w:evenVBand="0" w:oddHBand="1" w:evenHBand="0" w:firstRowFirstColumn="0" w:firstRowLastColumn="0" w:lastRowFirstColumn="0" w:lastRowLastColumn="0"/>
        </w:trPr>
        <w:tc>
          <w:tcPr>
            <w:tcW w:w="2694" w:type="dxa"/>
          </w:tcPr>
          <w:p w14:paraId="1B4013B8" w14:textId="0A750D1F" w:rsidR="00895AAB" w:rsidRPr="00A1009F" w:rsidRDefault="00895AAB" w:rsidP="00147E9B">
            <w:pPr>
              <w:rPr>
                <w:b/>
                <w:lang w:val="en-GB"/>
              </w:rPr>
            </w:pPr>
            <w:r w:rsidRPr="00A1009F">
              <w:rPr>
                <w:b/>
                <w:lang w:val="en-GB"/>
              </w:rPr>
              <w:t>Auto</w:t>
            </w:r>
            <w:r w:rsidR="00607109">
              <w:rPr>
                <w:b/>
                <w:lang w:val="en-GB"/>
              </w:rPr>
              <w:t xml:space="preserve"> </w:t>
            </w:r>
            <w:r w:rsidRPr="00A1009F">
              <w:rPr>
                <w:b/>
                <w:lang w:val="en-GB"/>
              </w:rPr>
              <w:t>Private</w:t>
            </w:r>
            <w:r w:rsidR="00607109">
              <w:rPr>
                <w:b/>
                <w:lang w:val="en-GB"/>
              </w:rPr>
              <w:t xml:space="preserve"> </w:t>
            </w:r>
            <w:r w:rsidRPr="00A1009F">
              <w:rPr>
                <w:b/>
                <w:lang w:val="en-GB"/>
              </w:rPr>
              <w:t>IP</w:t>
            </w:r>
            <w:r w:rsidR="00607109">
              <w:rPr>
                <w:b/>
                <w:lang w:val="en-GB"/>
              </w:rPr>
              <w:t xml:space="preserve"> </w:t>
            </w:r>
            <w:r w:rsidRPr="00A1009F">
              <w:rPr>
                <w:b/>
                <w:lang w:val="en-GB"/>
              </w:rPr>
              <w:t>Adress</w:t>
            </w:r>
            <w:r w:rsidR="00607109">
              <w:rPr>
                <w:b/>
                <w:lang w:val="en-GB"/>
              </w:rPr>
              <w:t xml:space="preserve"> </w:t>
            </w:r>
            <w:r w:rsidRPr="00A1009F">
              <w:rPr>
                <w:b/>
                <w:lang w:val="en-GB"/>
              </w:rPr>
              <w:t>(APIPA)</w:t>
            </w:r>
          </w:p>
        </w:tc>
        <w:tc>
          <w:tcPr>
            <w:tcW w:w="6368" w:type="dxa"/>
          </w:tcPr>
          <w:p w14:paraId="04414D3E" w14:textId="7BD363F6" w:rsidR="00895AAB" w:rsidRPr="00895AAB" w:rsidRDefault="00895AAB" w:rsidP="00147E9B">
            <w:r w:rsidRPr="00895AAB">
              <w:t>169.254.0.1</w:t>
            </w:r>
            <w:r w:rsidR="00607109">
              <w:t xml:space="preserve"> </w:t>
            </w:r>
            <w:r w:rsidRPr="00895AAB">
              <w:t>–</w:t>
            </w:r>
            <w:r w:rsidR="00607109">
              <w:t xml:space="preserve"> </w:t>
            </w:r>
            <w:r w:rsidRPr="00895AAB">
              <w:t>169.254.255.255,</w:t>
            </w:r>
            <w:r w:rsidR="00607109">
              <w:t xml:space="preserve"> </w:t>
            </w:r>
            <w:r w:rsidRPr="00895AAB">
              <w:t>kommen</w:t>
            </w:r>
            <w:r w:rsidR="00607109">
              <w:t xml:space="preserve"> </w:t>
            </w:r>
            <w:r w:rsidRPr="00895AAB">
              <w:t>dann</w:t>
            </w:r>
            <w:r w:rsidR="00607109">
              <w:t xml:space="preserve"> </w:t>
            </w:r>
            <w:r w:rsidRPr="00895AAB">
              <w:t>zum</w:t>
            </w:r>
            <w:r w:rsidR="00607109">
              <w:t xml:space="preserve"> </w:t>
            </w:r>
            <w:r w:rsidRPr="00895AAB">
              <w:t>Einsatz</w:t>
            </w:r>
            <w:r w:rsidR="00607109">
              <w:t xml:space="preserve"> </w:t>
            </w:r>
            <w:r w:rsidRPr="00895AAB">
              <w:t>wenn</w:t>
            </w:r>
            <w:r w:rsidR="00607109">
              <w:t xml:space="preserve"> </w:t>
            </w:r>
            <w:r w:rsidRPr="00895AAB">
              <w:t>kein</w:t>
            </w:r>
            <w:r w:rsidR="00607109">
              <w:t xml:space="preserve"> </w:t>
            </w:r>
            <w:r>
              <w:t>„DHCP“</w:t>
            </w:r>
            <w:r w:rsidR="00607109">
              <w:t xml:space="preserve"> </w:t>
            </w:r>
            <w:r>
              <w:t>Dienst</w:t>
            </w:r>
            <w:r w:rsidR="00607109">
              <w:t xml:space="preserve"> </w:t>
            </w:r>
            <w:r>
              <w:t>vorhanden</w:t>
            </w:r>
            <w:r w:rsidR="00607109">
              <w:t xml:space="preserve"> </w:t>
            </w:r>
            <w:r>
              <w:t>ist.</w:t>
            </w:r>
          </w:p>
        </w:tc>
      </w:tr>
      <w:tr w:rsidR="00895AAB" w:rsidRPr="00A1009F" w14:paraId="5DACAFD5" w14:textId="77777777" w:rsidTr="002F1303">
        <w:tc>
          <w:tcPr>
            <w:tcW w:w="2694" w:type="dxa"/>
          </w:tcPr>
          <w:p w14:paraId="36D0E1AE" w14:textId="37F08BA0" w:rsidR="00895AAB" w:rsidRPr="00A1009F" w:rsidRDefault="00895AAB" w:rsidP="00147E9B">
            <w:pPr>
              <w:rPr>
                <w:b/>
                <w:lang w:val="en-GB"/>
              </w:rPr>
            </w:pPr>
            <w:r>
              <w:rPr>
                <w:b/>
                <w:lang w:val="en-GB"/>
              </w:rPr>
              <w:t>Superprivate</w:t>
            </w:r>
            <w:r w:rsidR="00607109">
              <w:rPr>
                <w:b/>
                <w:lang w:val="en-GB"/>
              </w:rPr>
              <w:t xml:space="preserve"> </w:t>
            </w:r>
            <w:r>
              <w:rPr>
                <w:b/>
                <w:lang w:val="en-GB"/>
              </w:rPr>
              <w:t>Adressen</w:t>
            </w:r>
            <w:r w:rsidR="00607109">
              <w:rPr>
                <w:b/>
                <w:lang w:val="en-GB"/>
              </w:rPr>
              <w:t xml:space="preserve"> </w:t>
            </w:r>
          </w:p>
        </w:tc>
        <w:tc>
          <w:tcPr>
            <w:tcW w:w="6368" w:type="dxa"/>
          </w:tcPr>
          <w:p w14:paraId="066EA496" w14:textId="77777777" w:rsidR="00895AAB" w:rsidRDefault="00895AAB" w:rsidP="00147E9B">
            <w:pPr>
              <w:rPr>
                <w:lang w:val="en-GB"/>
              </w:rPr>
            </w:pPr>
            <w:r>
              <w:rPr>
                <w:lang w:val="en-GB"/>
              </w:rPr>
              <w:t>127.x.x.x</w:t>
            </w:r>
          </w:p>
        </w:tc>
      </w:tr>
    </w:tbl>
    <w:p w14:paraId="44E27810" w14:textId="77777777" w:rsidR="00895AAB" w:rsidRDefault="00895AAB" w:rsidP="00895AAB">
      <w:pPr>
        <w:spacing w:after="0"/>
      </w:pPr>
    </w:p>
    <w:p w14:paraId="3F24D70D" w14:textId="320E66F8" w:rsidR="00895AAB" w:rsidRDefault="00895AAB" w:rsidP="00895AAB">
      <w:r>
        <w:t>Wichtig:</w:t>
      </w:r>
      <w:r w:rsidR="00607109">
        <w:t xml:space="preserve"> </w:t>
      </w:r>
      <w:r>
        <w:t>Durch</w:t>
      </w:r>
      <w:r w:rsidR="00607109">
        <w:t xml:space="preserve"> </w:t>
      </w:r>
      <w:r>
        <w:t>die</w:t>
      </w:r>
      <w:r w:rsidR="00607109">
        <w:t xml:space="preserve"> </w:t>
      </w:r>
      <w:r>
        <w:t>Segmentierung</w:t>
      </w:r>
      <w:r w:rsidR="00607109">
        <w:t xml:space="preserve"> </w:t>
      </w:r>
      <w:r>
        <w:t>von</w:t>
      </w:r>
      <w:r w:rsidR="00607109">
        <w:t xml:space="preserve"> </w:t>
      </w:r>
      <w:r>
        <w:t>Netzen</w:t>
      </w:r>
      <w:r w:rsidR="00607109">
        <w:t xml:space="preserve"> </w:t>
      </w:r>
      <w:r>
        <w:t>gehen</w:t>
      </w:r>
      <w:r w:rsidR="00607109">
        <w:t xml:space="preserve"> </w:t>
      </w:r>
      <w:r>
        <w:t>immer</w:t>
      </w:r>
      <w:r w:rsidR="00607109">
        <w:t xml:space="preserve"> </w:t>
      </w:r>
      <w:r>
        <w:t>Minimum</w:t>
      </w:r>
      <w:r w:rsidR="00607109">
        <w:t xml:space="preserve"> </w:t>
      </w:r>
      <w:r>
        <w:t>zwei</w:t>
      </w:r>
      <w:r w:rsidR="00607109">
        <w:t xml:space="preserve"> </w:t>
      </w:r>
      <w:r>
        <w:t>Adressen</w:t>
      </w:r>
      <w:r w:rsidR="00607109">
        <w:t xml:space="preserve"> </w:t>
      </w:r>
      <w:r>
        <w:t>für</w:t>
      </w:r>
      <w:r w:rsidR="00607109">
        <w:t xml:space="preserve"> </w:t>
      </w:r>
      <w:r>
        <w:t>Endgeräte</w:t>
      </w:r>
      <w:r w:rsidR="00607109">
        <w:t xml:space="preserve"> </w:t>
      </w:r>
      <w:r>
        <w:t>verloren.</w:t>
      </w:r>
      <w:r w:rsidR="00607109">
        <w:t xml:space="preserve"> </w:t>
      </w:r>
      <w:r>
        <w:t>Beachtet</w:t>
      </w:r>
      <w:r w:rsidR="00607109">
        <w:t xml:space="preserve"> </w:t>
      </w:r>
      <w:r>
        <w:t>man</w:t>
      </w:r>
      <w:r w:rsidR="00607109">
        <w:t xml:space="preserve"> </w:t>
      </w:r>
      <w:r>
        <w:t>noch</w:t>
      </w:r>
      <w:r w:rsidR="00607109">
        <w:t xml:space="preserve"> </w:t>
      </w:r>
      <w:r>
        <w:t>den</w:t>
      </w:r>
      <w:r w:rsidR="00607109">
        <w:t xml:space="preserve"> </w:t>
      </w:r>
      <w:r>
        <w:t>benötigten</w:t>
      </w:r>
      <w:r w:rsidR="00607109">
        <w:t xml:space="preserve"> </w:t>
      </w:r>
      <w:r>
        <w:t>Router</w:t>
      </w:r>
      <w:r w:rsidR="00607109">
        <w:t xml:space="preserve"> </w:t>
      </w:r>
      <w:r>
        <w:t>für</w:t>
      </w:r>
      <w:r w:rsidR="00607109">
        <w:t xml:space="preserve"> </w:t>
      </w:r>
      <w:r>
        <w:t>Netzwerk-Netzwerk</w:t>
      </w:r>
      <w:r w:rsidR="00607109">
        <w:t xml:space="preserve"> </w:t>
      </w:r>
      <w:r>
        <w:t>Kommunikation,</w:t>
      </w:r>
      <w:r w:rsidR="00607109">
        <w:t xml:space="preserve"> </w:t>
      </w:r>
      <w:r>
        <w:t>sind</w:t>
      </w:r>
      <w:r w:rsidR="00607109">
        <w:t xml:space="preserve"> </w:t>
      </w:r>
      <w:r>
        <w:t>es</w:t>
      </w:r>
      <w:r w:rsidR="00607109">
        <w:t xml:space="preserve"> </w:t>
      </w:r>
      <w:r>
        <w:t>sogar</w:t>
      </w:r>
      <w:r w:rsidR="00607109">
        <w:t xml:space="preserve"> </w:t>
      </w:r>
      <w:r>
        <w:t>drei</w:t>
      </w:r>
      <w:r w:rsidR="00607109">
        <w:t xml:space="preserve"> </w:t>
      </w:r>
      <w:r>
        <w:t>Adressen</w:t>
      </w:r>
      <w:r w:rsidR="00607109">
        <w:t xml:space="preserve"> </w:t>
      </w:r>
      <w:r>
        <w:t>die</w:t>
      </w:r>
      <w:r w:rsidR="00607109">
        <w:t xml:space="preserve"> </w:t>
      </w:r>
      <w:r>
        <w:t>„verloren“</w:t>
      </w:r>
      <w:r w:rsidR="00607109">
        <w:t xml:space="preserve"> </w:t>
      </w:r>
      <w:r>
        <w:t>gehen.</w:t>
      </w:r>
    </w:p>
    <w:p w14:paraId="2F560986" w14:textId="77777777" w:rsidR="001454E7" w:rsidRPr="009F1D46" w:rsidRDefault="001454E7" w:rsidP="009F1D46">
      <w:pPr>
        <w:rPr>
          <w:b/>
        </w:rPr>
      </w:pPr>
      <w:r w:rsidRPr="009F1D46">
        <w:rPr>
          <w:b/>
        </w:rPr>
        <w:t>Adressklassen</w:t>
      </w:r>
    </w:p>
    <w:p w14:paraId="2F560987" w14:textId="44A240BF" w:rsidR="001454E7" w:rsidRDefault="001454E7" w:rsidP="001454E7">
      <w:r>
        <w:t>Man</w:t>
      </w:r>
      <w:r w:rsidR="00607109">
        <w:t xml:space="preserve"> </w:t>
      </w:r>
      <w:r>
        <w:t>unterscheidet</w:t>
      </w:r>
      <w:r w:rsidR="00607109">
        <w:t xml:space="preserve"> </w:t>
      </w:r>
      <w:r>
        <w:t>zwischen</w:t>
      </w:r>
      <w:r w:rsidR="00607109">
        <w:t xml:space="preserve"> </w:t>
      </w:r>
      <w:r>
        <w:t>fünf</w:t>
      </w:r>
      <w:r w:rsidR="00607109">
        <w:t xml:space="preserve"> </w:t>
      </w:r>
      <w:r>
        <w:t>Klassen</w:t>
      </w:r>
      <w:r w:rsidR="00607109">
        <w:t xml:space="preserve"> </w:t>
      </w:r>
      <w:r>
        <w:t>von</w:t>
      </w:r>
      <w:r w:rsidR="00607109">
        <w:t xml:space="preserve"> </w:t>
      </w:r>
      <w:r>
        <w:t>Adressen.</w:t>
      </w:r>
      <w:r w:rsidR="00607109">
        <w:t xml:space="preserve"> </w:t>
      </w:r>
      <w:r>
        <w:t>Grosser</w:t>
      </w:r>
      <w:r w:rsidR="00607109">
        <w:t xml:space="preserve"> </w:t>
      </w:r>
      <w:r>
        <w:t>Unterschied</w:t>
      </w:r>
      <w:r w:rsidR="00607109">
        <w:t xml:space="preserve"> </w:t>
      </w:r>
      <w:r>
        <w:t>zwischen</w:t>
      </w:r>
      <w:r w:rsidR="00607109">
        <w:t xml:space="preserve"> </w:t>
      </w:r>
      <w:r>
        <w:t>ihnen</w:t>
      </w:r>
      <w:r w:rsidR="00607109">
        <w:t xml:space="preserve"> </w:t>
      </w:r>
      <w:r>
        <w:t>ist</w:t>
      </w:r>
      <w:r w:rsidR="00607109">
        <w:t xml:space="preserve"> </w:t>
      </w:r>
      <w:r>
        <w:t>die</w:t>
      </w:r>
      <w:r w:rsidR="00607109">
        <w:t xml:space="preserve"> </w:t>
      </w:r>
      <w:r>
        <w:t>Anzahl</w:t>
      </w:r>
      <w:r w:rsidR="00607109">
        <w:t xml:space="preserve"> </w:t>
      </w:r>
      <w:r>
        <w:t>Hosts,</w:t>
      </w:r>
      <w:r w:rsidR="00607109">
        <w:t xml:space="preserve"> </w:t>
      </w:r>
      <w:r>
        <w:t>welche</w:t>
      </w:r>
      <w:r w:rsidR="00607109">
        <w:t xml:space="preserve"> </w:t>
      </w:r>
      <w:r>
        <w:t>adressiert</w:t>
      </w:r>
      <w:r w:rsidR="00607109">
        <w:t xml:space="preserve"> </w:t>
      </w:r>
      <w:r>
        <w:t>werden</w:t>
      </w:r>
      <w:r w:rsidR="00607109">
        <w:t xml:space="preserve"> </w:t>
      </w:r>
      <w:r>
        <w:t>können</w:t>
      </w:r>
      <w:r w:rsidR="00607109">
        <w:t xml:space="preserve"> </w:t>
      </w:r>
      <w:r>
        <w:t>-&gt;</w:t>
      </w:r>
      <w:r w:rsidR="00607109">
        <w:t xml:space="preserve"> </w:t>
      </w:r>
      <w:r>
        <w:t>Grösse</w:t>
      </w:r>
      <w:r w:rsidR="00607109">
        <w:t xml:space="preserve"> </w:t>
      </w:r>
      <w:r>
        <w:t>der</w:t>
      </w:r>
      <w:r w:rsidR="00607109">
        <w:t xml:space="preserve"> </w:t>
      </w:r>
      <w:r>
        <w:t>möglichen</w:t>
      </w:r>
      <w:r w:rsidR="00607109">
        <w:t xml:space="preserve"> </w:t>
      </w:r>
      <w:r>
        <w:t>Netze.</w:t>
      </w:r>
    </w:p>
    <w:p w14:paraId="2F56098B" w14:textId="5EFD96E8" w:rsidR="001454E7" w:rsidRDefault="00A1009F" w:rsidP="009F1D46">
      <w:pPr>
        <w:jc w:val="left"/>
      </w:pPr>
      <w:r w:rsidRPr="00A1009F">
        <w:rPr>
          <w:noProof/>
          <w:lang w:eastAsia="de-CH"/>
        </w:rPr>
        <w:drawing>
          <wp:inline distT="0" distB="0" distL="0" distR="0" wp14:anchorId="1380611E" wp14:editId="1FABE97E">
            <wp:extent cx="5760720" cy="112522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25220"/>
                    </a:xfrm>
                    <a:prstGeom prst="rect">
                      <a:avLst/>
                    </a:prstGeom>
                  </pic:spPr>
                </pic:pic>
              </a:graphicData>
            </a:graphic>
          </wp:inline>
        </w:drawing>
      </w:r>
    </w:p>
    <w:p w14:paraId="2F56098E" w14:textId="71A5D29C" w:rsidR="001454E7" w:rsidRDefault="00B210D6" w:rsidP="006F174D">
      <w:pPr>
        <w:pStyle w:val="berschrift2"/>
      </w:pPr>
      <w:bookmarkStart w:id="400" w:name="_Toc439692420"/>
      <w:r w:rsidRPr="006C7E02">
        <w:t>Broadcast</w:t>
      </w:r>
      <w:bookmarkEnd w:id="400"/>
    </w:p>
    <w:p w14:paraId="2F56098F" w14:textId="7C38DA55" w:rsidR="0077074A" w:rsidRPr="0077074A" w:rsidRDefault="0077074A" w:rsidP="0077074A">
      <w:r>
        <w:t>Alle</w:t>
      </w:r>
      <w:r w:rsidR="00607109">
        <w:t xml:space="preserve"> </w:t>
      </w:r>
      <w:r>
        <w:t>65536</w:t>
      </w:r>
      <w:r w:rsidR="00607109">
        <w:t xml:space="preserve"> </w:t>
      </w:r>
      <w:r>
        <w:t>Hosts</w:t>
      </w:r>
      <w:r w:rsidR="00607109">
        <w:t xml:space="preserve"> </w:t>
      </w:r>
      <w:r>
        <w:t>einer</w:t>
      </w:r>
      <w:r w:rsidR="00607109">
        <w:t xml:space="preserve"> </w:t>
      </w:r>
      <w:r>
        <w:t>B-Klasse</w:t>
      </w:r>
      <w:r w:rsidR="00607109">
        <w:t xml:space="preserve"> </w:t>
      </w:r>
      <w:r>
        <w:t>Adresse</w:t>
      </w:r>
      <w:r w:rsidR="00607109">
        <w:t xml:space="preserve"> </w:t>
      </w:r>
      <w:r>
        <w:t>auf</w:t>
      </w:r>
      <w:r w:rsidR="00607109">
        <w:t xml:space="preserve"> </w:t>
      </w:r>
      <w:r>
        <w:t>Layer</w:t>
      </w:r>
      <w:r w:rsidR="00607109">
        <w:t xml:space="preserve"> </w:t>
      </w:r>
      <w:r>
        <w:t>1</w:t>
      </w:r>
      <w:r w:rsidR="00607109">
        <w:t xml:space="preserve"> </w:t>
      </w:r>
      <w:r>
        <w:t>oder</w:t>
      </w:r>
      <w:r w:rsidR="00607109">
        <w:t xml:space="preserve"> </w:t>
      </w:r>
      <w:r>
        <w:t>2</w:t>
      </w:r>
      <w:r w:rsidR="00607109">
        <w:t xml:space="preserve"> </w:t>
      </w:r>
      <w:r>
        <w:t>zu</w:t>
      </w:r>
      <w:r w:rsidR="00607109">
        <w:t xml:space="preserve"> </w:t>
      </w:r>
      <w:r>
        <w:t>kommunizieren</w:t>
      </w:r>
      <w:r w:rsidR="00607109">
        <w:t xml:space="preserve"> </w:t>
      </w:r>
      <w:r>
        <w:t>zu</w:t>
      </w:r>
      <w:r w:rsidR="00607109">
        <w:t xml:space="preserve"> </w:t>
      </w:r>
      <w:r>
        <w:t>lassen,</w:t>
      </w:r>
      <w:r w:rsidR="00607109">
        <w:t xml:space="preserve"> </w:t>
      </w:r>
      <w:r>
        <w:t>macht</w:t>
      </w:r>
      <w:r w:rsidR="00607109">
        <w:t xml:space="preserve"> </w:t>
      </w:r>
      <w:r>
        <w:t>keinen</w:t>
      </w:r>
      <w:r w:rsidR="00607109">
        <w:t xml:space="preserve"> </w:t>
      </w:r>
      <w:r>
        <w:t>Sinn.</w:t>
      </w:r>
      <w:r w:rsidR="00607109">
        <w:t xml:space="preserve"> </w:t>
      </w:r>
      <w:r>
        <w:t>Alleine</w:t>
      </w:r>
      <w:r w:rsidR="00607109">
        <w:t xml:space="preserve"> </w:t>
      </w:r>
      <w:r>
        <w:t>die</w:t>
      </w:r>
      <w:r w:rsidR="00607109">
        <w:t xml:space="preserve"> </w:t>
      </w:r>
      <w:r>
        <w:t>Rundsendungen</w:t>
      </w:r>
      <w:r w:rsidR="00607109">
        <w:t xml:space="preserve"> </w:t>
      </w:r>
      <w:r>
        <w:t>(Broadcasts)</w:t>
      </w:r>
      <w:r w:rsidR="00607109">
        <w:t xml:space="preserve"> </w:t>
      </w:r>
      <w:r>
        <w:t>würden</w:t>
      </w:r>
      <w:r w:rsidR="00607109">
        <w:t xml:space="preserve"> </w:t>
      </w:r>
      <w:r>
        <w:t>das</w:t>
      </w:r>
      <w:r w:rsidR="00607109">
        <w:t xml:space="preserve"> </w:t>
      </w:r>
      <w:r>
        <w:t>Netzwerk</w:t>
      </w:r>
      <w:r w:rsidR="00607109">
        <w:t xml:space="preserve"> </w:t>
      </w:r>
      <w:r>
        <w:t>zum</w:t>
      </w:r>
      <w:r w:rsidR="00607109">
        <w:t xml:space="preserve"> </w:t>
      </w:r>
      <w:r w:rsidR="00FA5F74">
        <w:t>Erliegen</w:t>
      </w:r>
      <w:r w:rsidR="00607109">
        <w:t xml:space="preserve"> </w:t>
      </w:r>
      <w:r>
        <w:t>bringen.</w:t>
      </w:r>
      <w:r w:rsidR="00607109">
        <w:t xml:space="preserve"> </w:t>
      </w:r>
      <w:r>
        <w:t>Deshalb</w:t>
      </w:r>
      <w:r w:rsidR="00607109">
        <w:t xml:space="preserve"> </w:t>
      </w:r>
      <w:r>
        <w:t>unterteilt</w:t>
      </w:r>
      <w:r w:rsidR="00607109">
        <w:t xml:space="preserve"> </w:t>
      </w:r>
      <w:r>
        <w:t>man</w:t>
      </w:r>
      <w:r w:rsidR="00607109">
        <w:t xml:space="preserve"> </w:t>
      </w:r>
      <w:r>
        <w:t>die</w:t>
      </w:r>
      <w:r w:rsidR="00607109">
        <w:t xml:space="preserve"> </w:t>
      </w:r>
      <w:r>
        <w:t>Netze</w:t>
      </w:r>
      <w:r w:rsidR="00607109">
        <w:t xml:space="preserve"> </w:t>
      </w:r>
      <w:r>
        <w:t>in</w:t>
      </w:r>
      <w:r w:rsidR="00607109">
        <w:t xml:space="preserve"> </w:t>
      </w:r>
      <w:r>
        <w:t>so</w:t>
      </w:r>
      <w:r w:rsidR="00607109">
        <w:t xml:space="preserve"> </w:t>
      </w:r>
      <w:r>
        <w:t>genannte</w:t>
      </w:r>
      <w:r w:rsidR="00607109">
        <w:t xml:space="preserve"> </w:t>
      </w:r>
      <w:r>
        <w:t>Subnetze.</w:t>
      </w:r>
    </w:p>
    <w:p w14:paraId="2F560990" w14:textId="425B4002" w:rsidR="001454E7" w:rsidRDefault="001454E7" w:rsidP="009F1D46">
      <w:pPr>
        <w:jc w:val="left"/>
      </w:pPr>
      <w:r w:rsidRPr="001454E7">
        <w:rPr>
          <w:noProof/>
          <w:lang w:eastAsia="de-CH"/>
        </w:rPr>
        <w:drawing>
          <wp:inline distT="0" distB="0" distL="0" distR="0" wp14:anchorId="2F5609DB" wp14:editId="60BDA387">
            <wp:extent cx="2709111" cy="1987497"/>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6668" cy="2007714"/>
                    </a:xfrm>
                    <a:prstGeom prst="rect">
                      <a:avLst/>
                    </a:prstGeom>
                  </pic:spPr>
                </pic:pic>
              </a:graphicData>
            </a:graphic>
          </wp:inline>
        </w:drawing>
      </w:r>
    </w:p>
    <w:tbl>
      <w:tblPr>
        <w:tblStyle w:val="EinfacheTabelle2"/>
        <w:tblW w:w="0" w:type="auto"/>
        <w:tblLook w:val="0400" w:firstRow="0" w:lastRow="0" w:firstColumn="0" w:lastColumn="0" w:noHBand="0" w:noVBand="1"/>
      </w:tblPr>
      <w:tblGrid>
        <w:gridCol w:w="1271"/>
        <w:gridCol w:w="7791"/>
      </w:tblGrid>
      <w:tr w:rsidR="001454E7" w14:paraId="2F560993" w14:textId="77777777" w:rsidTr="009F1D46">
        <w:trPr>
          <w:cnfStyle w:val="000000100000" w:firstRow="0" w:lastRow="0" w:firstColumn="0" w:lastColumn="0" w:oddVBand="0" w:evenVBand="0" w:oddHBand="1" w:evenHBand="0" w:firstRowFirstColumn="0" w:firstRowLastColumn="0" w:lastRowFirstColumn="0" w:lastRowLastColumn="0"/>
        </w:trPr>
        <w:tc>
          <w:tcPr>
            <w:tcW w:w="1271" w:type="dxa"/>
          </w:tcPr>
          <w:p w14:paraId="2F560991" w14:textId="77777777" w:rsidR="001454E7" w:rsidRPr="001454E7" w:rsidRDefault="001454E7" w:rsidP="001454E7">
            <w:pPr>
              <w:rPr>
                <w:b/>
              </w:rPr>
            </w:pPr>
            <w:r w:rsidRPr="001454E7">
              <w:rPr>
                <w:b/>
              </w:rPr>
              <w:t>1.Layer</w:t>
            </w:r>
          </w:p>
        </w:tc>
        <w:tc>
          <w:tcPr>
            <w:tcW w:w="7791" w:type="dxa"/>
          </w:tcPr>
          <w:p w14:paraId="2F560992" w14:textId="2F3D316C" w:rsidR="001454E7" w:rsidRDefault="001454E7" w:rsidP="001454E7">
            <w:r>
              <w:t>Hubs</w:t>
            </w:r>
            <w:r w:rsidR="00607109">
              <w:t xml:space="preserve"> </w:t>
            </w:r>
            <w:r>
              <w:t>und</w:t>
            </w:r>
            <w:r w:rsidR="00607109">
              <w:t xml:space="preserve"> </w:t>
            </w:r>
            <w:r w:rsidR="00346B74">
              <w:t>Medium</w:t>
            </w:r>
            <w:r w:rsidR="00607109">
              <w:t xml:space="preserve"> </w:t>
            </w:r>
            <w:r w:rsidR="00346B74">
              <w:t>Konverter</w:t>
            </w:r>
          </w:p>
        </w:tc>
      </w:tr>
      <w:tr w:rsidR="001454E7" w14:paraId="2F560996" w14:textId="77777777" w:rsidTr="009F1D46">
        <w:tc>
          <w:tcPr>
            <w:tcW w:w="1271" w:type="dxa"/>
          </w:tcPr>
          <w:p w14:paraId="2F560994" w14:textId="77777777" w:rsidR="001454E7" w:rsidRPr="001454E7" w:rsidRDefault="001454E7" w:rsidP="001454E7">
            <w:pPr>
              <w:rPr>
                <w:b/>
              </w:rPr>
            </w:pPr>
            <w:r w:rsidRPr="001454E7">
              <w:rPr>
                <w:b/>
              </w:rPr>
              <w:t>2.Layer</w:t>
            </w:r>
          </w:p>
        </w:tc>
        <w:tc>
          <w:tcPr>
            <w:tcW w:w="7791" w:type="dxa"/>
          </w:tcPr>
          <w:p w14:paraId="2F560995" w14:textId="68C0E57A" w:rsidR="001454E7" w:rsidRDefault="001454E7" w:rsidP="001454E7">
            <w:r>
              <w:t>Switches</w:t>
            </w:r>
            <w:r w:rsidR="00607109">
              <w:t xml:space="preserve"> </w:t>
            </w:r>
            <w:r>
              <w:t>und</w:t>
            </w:r>
            <w:r w:rsidR="00607109">
              <w:t xml:space="preserve"> </w:t>
            </w:r>
            <w:r>
              <w:t>Bridges</w:t>
            </w:r>
            <w:r w:rsidR="00607109">
              <w:t xml:space="preserve"> </w:t>
            </w:r>
            <w:r w:rsidR="00346B74">
              <w:t>-&gt;</w:t>
            </w:r>
            <w:r w:rsidR="00607109">
              <w:t xml:space="preserve"> </w:t>
            </w:r>
            <w:r w:rsidR="00346B74">
              <w:t>t</w:t>
            </w:r>
            <w:r w:rsidR="0077074A">
              <w:t>rennen</w:t>
            </w:r>
            <w:r w:rsidR="00607109">
              <w:t xml:space="preserve"> </w:t>
            </w:r>
            <w:r w:rsidR="0077074A">
              <w:t>Kollisionsdomänen</w:t>
            </w:r>
          </w:p>
        </w:tc>
      </w:tr>
      <w:tr w:rsidR="001454E7" w14:paraId="2F560999" w14:textId="77777777" w:rsidTr="009F1D46">
        <w:trPr>
          <w:cnfStyle w:val="000000100000" w:firstRow="0" w:lastRow="0" w:firstColumn="0" w:lastColumn="0" w:oddVBand="0" w:evenVBand="0" w:oddHBand="1" w:evenHBand="0" w:firstRowFirstColumn="0" w:firstRowLastColumn="0" w:lastRowFirstColumn="0" w:lastRowLastColumn="0"/>
        </w:trPr>
        <w:tc>
          <w:tcPr>
            <w:tcW w:w="1271" w:type="dxa"/>
          </w:tcPr>
          <w:p w14:paraId="2F560997" w14:textId="77777777" w:rsidR="001454E7" w:rsidRPr="001454E7" w:rsidRDefault="001454E7" w:rsidP="001454E7">
            <w:pPr>
              <w:rPr>
                <w:b/>
              </w:rPr>
            </w:pPr>
            <w:r w:rsidRPr="001454E7">
              <w:rPr>
                <w:b/>
              </w:rPr>
              <w:t>3.Layer</w:t>
            </w:r>
          </w:p>
        </w:tc>
        <w:tc>
          <w:tcPr>
            <w:tcW w:w="7791" w:type="dxa"/>
          </w:tcPr>
          <w:p w14:paraId="2F560998" w14:textId="1E8EB07E" w:rsidR="001454E7" w:rsidRDefault="0077074A" w:rsidP="001454E7">
            <w:r>
              <w:t>Router</w:t>
            </w:r>
            <w:r w:rsidR="00607109">
              <w:t xml:space="preserve"> </w:t>
            </w:r>
            <w:r>
              <w:t>-&gt;</w:t>
            </w:r>
            <w:r w:rsidR="00607109">
              <w:t xml:space="preserve"> </w:t>
            </w:r>
            <w:r>
              <w:t>trennen</w:t>
            </w:r>
            <w:r w:rsidR="00607109">
              <w:t xml:space="preserve"> </w:t>
            </w:r>
            <w:r>
              <w:t>Broadcast-Domänen</w:t>
            </w:r>
          </w:p>
        </w:tc>
      </w:tr>
    </w:tbl>
    <w:p w14:paraId="18D779F8" w14:textId="647E882F" w:rsidR="002304A5" w:rsidRDefault="0077074A" w:rsidP="002304A5">
      <w:r>
        <w:lastRenderedPageBreak/>
        <w:t>Die</w:t>
      </w:r>
      <w:r w:rsidR="00607109">
        <w:t xml:space="preserve"> </w:t>
      </w:r>
      <w:r>
        <w:t>Kommunikation</w:t>
      </w:r>
      <w:r w:rsidR="00607109">
        <w:t xml:space="preserve"> </w:t>
      </w:r>
      <w:r>
        <w:t>erfolgt</w:t>
      </w:r>
      <w:r w:rsidR="00607109">
        <w:t xml:space="preserve"> </w:t>
      </w:r>
      <w:r>
        <w:t>innerhalb</w:t>
      </w:r>
      <w:r w:rsidR="00607109">
        <w:t xml:space="preserve"> </w:t>
      </w:r>
      <w:r>
        <w:t>von</w:t>
      </w:r>
      <w:r w:rsidR="00607109">
        <w:t xml:space="preserve"> </w:t>
      </w:r>
      <w:r>
        <w:t>Broadcastdomänen</w:t>
      </w:r>
      <w:r w:rsidR="00607109">
        <w:t xml:space="preserve"> </w:t>
      </w:r>
      <w:r>
        <w:t>auf</w:t>
      </w:r>
      <w:r w:rsidR="00607109">
        <w:t xml:space="preserve"> </w:t>
      </w:r>
      <w:r>
        <w:t>Lay</w:t>
      </w:r>
      <w:r w:rsidR="00E03B36">
        <w:t>er</w:t>
      </w:r>
      <w:r w:rsidR="00607109">
        <w:t xml:space="preserve"> </w:t>
      </w:r>
      <w:r w:rsidR="00E03B36">
        <w:t>2</w:t>
      </w:r>
      <w:r w:rsidR="00607109">
        <w:t xml:space="preserve"> </w:t>
      </w:r>
      <w:r w:rsidR="00895AAB">
        <w:t>mithilfe</w:t>
      </w:r>
      <w:r w:rsidR="00607109">
        <w:t xml:space="preserve"> </w:t>
      </w:r>
      <w:r w:rsidR="00895AAB">
        <w:t>von</w:t>
      </w:r>
      <w:r w:rsidR="00607109">
        <w:t xml:space="preserve"> </w:t>
      </w:r>
      <w:r w:rsidR="00895AAB" w:rsidRPr="00895AAB">
        <w:rPr>
          <w:b/>
        </w:rPr>
        <w:t>ARP</w:t>
      </w:r>
      <w:r w:rsidR="00607109">
        <w:rPr>
          <w:b/>
        </w:rPr>
        <w:t xml:space="preserve"> </w:t>
      </w:r>
      <w:r w:rsidR="00895AAB" w:rsidRPr="00895AAB">
        <w:t>(</w:t>
      </w:r>
      <w:r w:rsidR="00895AAB">
        <w:t>Address</w:t>
      </w:r>
      <w:r w:rsidR="00607109">
        <w:t xml:space="preserve"> </w:t>
      </w:r>
      <w:r w:rsidR="00895AAB">
        <w:t>Resolution</w:t>
      </w:r>
      <w:r w:rsidR="00607109">
        <w:t xml:space="preserve"> </w:t>
      </w:r>
      <w:r w:rsidR="00895AAB">
        <w:t>Protocol)</w:t>
      </w:r>
      <w:r w:rsidR="00607109">
        <w:t xml:space="preserve"> </w:t>
      </w:r>
      <w:r w:rsidR="00895AAB">
        <w:t>und</w:t>
      </w:r>
      <w:r w:rsidR="00607109">
        <w:t xml:space="preserve"> </w:t>
      </w:r>
      <w:r w:rsidR="00E03B36">
        <w:t>zwischen</w:t>
      </w:r>
      <w:r w:rsidR="00607109">
        <w:t xml:space="preserve"> </w:t>
      </w:r>
      <w:r w:rsidR="00E03B36">
        <w:t>ihnen</w:t>
      </w:r>
      <w:r w:rsidR="00607109">
        <w:t xml:space="preserve"> </w:t>
      </w:r>
      <w:r w:rsidR="00895AAB">
        <w:t>über</w:t>
      </w:r>
      <w:r w:rsidR="00607109">
        <w:t xml:space="preserve"> </w:t>
      </w:r>
      <w:r w:rsidR="00895AAB">
        <w:t>Router</w:t>
      </w:r>
      <w:r w:rsidR="00607109">
        <w:t xml:space="preserve"> </w:t>
      </w:r>
      <w:r w:rsidR="00E03B36">
        <w:t>auf</w:t>
      </w:r>
      <w:r w:rsidR="00607109">
        <w:t xml:space="preserve"> </w:t>
      </w:r>
      <w:r w:rsidR="00E03B36">
        <w:t>Layer</w:t>
      </w:r>
      <w:r w:rsidR="00607109">
        <w:t xml:space="preserve"> </w:t>
      </w:r>
      <w:r w:rsidR="00E03B36">
        <w:t>3.</w:t>
      </w:r>
    </w:p>
    <w:p w14:paraId="07221B1B" w14:textId="7BE5587C" w:rsidR="002304A5" w:rsidRDefault="002304A5" w:rsidP="006F174D">
      <w:pPr>
        <w:pStyle w:val="berschrift2"/>
      </w:pPr>
      <w:bookmarkStart w:id="401" w:name="_Toc439692421"/>
      <w:r w:rsidRPr="00E215C9">
        <w:t>Routing</w:t>
      </w:r>
      <w:bookmarkEnd w:id="401"/>
    </w:p>
    <w:p w14:paraId="6C1B2F9E" w14:textId="359895A6" w:rsidR="002304A5" w:rsidRDefault="002304A5" w:rsidP="002304A5">
      <w:r>
        <w:t>Jedes</w:t>
      </w:r>
      <w:r w:rsidR="00607109">
        <w:t xml:space="preserve"> </w:t>
      </w:r>
      <w:r>
        <w:t>IP-Paket</w:t>
      </w:r>
      <w:r w:rsidR="00607109">
        <w:t xml:space="preserve"> </w:t>
      </w:r>
      <w:r>
        <w:t>enthält</w:t>
      </w:r>
      <w:r w:rsidR="00607109">
        <w:t xml:space="preserve"> </w:t>
      </w:r>
      <w:r>
        <w:t>eine</w:t>
      </w:r>
      <w:r w:rsidR="00607109">
        <w:t xml:space="preserve"> </w:t>
      </w:r>
      <w:r>
        <w:t>Ziel-</w:t>
      </w:r>
      <w:r w:rsidR="00607109">
        <w:t xml:space="preserve"> </w:t>
      </w:r>
      <w:r>
        <w:t>und</w:t>
      </w:r>
      <w:r w:rsidR="00607109">
        <w:t xml:space="preserve"> </w:t>
      </w:r>
      <w:r>
        <w:t>Herkunftsadresse.</w:t>
      </w:r>
      <w:r w:rsidR="00607109">
        <w:t xml:space="preserve"> </w:t>
      </w:r>
      <w:r>
        <w:t>Falls</w:t>
      </w:r>
      <w:r w:rsidR="00607109">
        <w:t xml:space="preserve"> </w:t>
      </w:r>
      <w:r>
        <w:t>ein</w:t>
      </w:r>
      <w:r w:rsidR="00607109">
        <w:t xml:space="preserve"> </w:t>
      </w:r>
      <w:r>
        <w:t>Rechner</w:t>
      </w:r>
      <w:r w:rsidR="00607109">
        <w:t xml:space="preserve"> </w:t>
      </w:r>
      <w:r>
        <w:t>sich</w:t>
      </w:r>
      <w:r w:rsidR="00607109">
        <w:t xml:space="preserve"> </w:t>
      </w:r>
      <w:r>
        <w:t>nicht</w:t>
      </w:r>
      <w:r w:rsidR="00607109">
        <w:t xml:space="preserve"> </w:t>
      </w:r>
      <w:r>
        <w:t>im</w:t>
      </w:r>
      <w:r w:rsidR="00607109">
        <w:t xml:space="preserve"> </w:t>
      </w:r>
      <w:r>
        <w:t>gleichen</w:t>
      </w:r>
      <w:r w:rsidR="00607109">
        <w:t xml:space="preserve"> </w:t>
      </w:r>
      <w:r>
        <w:t>Netz</w:t>
      </w:r>
      <w:r w:rsidR="00607109">
        <w:t xml:space="preserve"> </w:t>
      </w:r>
      <w:r>
        <w:t>befindet,</w:t>
      </w:r>
      <w:r w:rsidR="00607109">
        <w:t xml:space="preserve"> </w:t>
      </w:r>
      <w:r>
        <w:t>wird</w:t>
      </w:r>
      <w:r w:rsidR="00607109">
        <w:t xml:space="preserve"> </w:t>
      </w:r>
      <w:r>
        <w:t>das</w:t>
      </w:r>
      <w:r w:rsidR="00607109">
        <w:t xml:space="preserve"> </w:t>
      </w:r>
      <w:r>
        <w:t>Paket</w:t>
      </w:r>
      <w:r w:rsidR="00607109">
        <w:t xml:space="preserve"> </w:t>
      </w:r>
      <w:r>
        <w:t>in</w:t>
      </w:r>
      <w:r w:rsidR="00607109">
        <w:t xml:space="preserve"> </w:t>
      </w:r>
      <w:r>
        <w:t>Richtung</w:t>
      </w:r>
      <w:r w:rsidR="00607109">
        <w:t xml:space="preserve"> </w:t>
      </w:r>
      <w:r>
        <w:t>des</w:t>
      </w:r>
      <w:r w:rsidR="00607109">
        <w:t xml:space="preserve"> </w:t>
      </w:r>
      <w:r>
        <w:t>Zielnetzes</w:t>
      </w:r>
      <w:r w:rsidR="00607109">
        <w:t xml:space="preserve"> </w:t>
      </w:r>
      <w:r>
        <w:t>weitergeschickt.</w:t>
      </w:r>
      <w:r w:rsidR="00607109">
        <w:t xml:space="preserve"> </w:t>
      </w:r>
      <w:r>
        <w:t>Für</w:t>
      </w:r>
      <w:r w:rsidR="00607109">
        <w:t xml:space="preserve"> </w:t>
      </w:r>
      <w:r>
        <w:t>das</w:t>
      </w:r>
      <w:r w:rsidR="00607109">
        <w:t xml:space="preserve"> </w:t>
      </w:r>
      <w:r>
        <w:t>Weiterschicken</w:t>
      </w:r>
      <w:r w:rsidR="00607109">
        <w:t xml:space="preserve"> </w:t>
      </w:r>
      <w:r>
        <w:t>sind</w:t>
      </w:r>
      <w:r w:rsidR="00607109">
        <w:t xml:space="preserve"> </w:t>
      </w:r>
      <w:r>
        <w:t>die</w:t>
      </w:r>
      <w:r w:rsidR="00607109">
        <w:t xml:space="preserve"> </w:t>
      </w:r>
      <w:r>
        <w:t>Geräte</w:t>
      </w:r>
      <w:r w:rsidR="00607109">
        <w:t xml:space="preserve"> </w:t>
      </w:r>
      <w:r>
        <w:t>an</w:t>
      </w:r>
      <w:r w:rsidR="00607109">
        <w:t xml:space="preserve"> </w:t>
      </w:r>
      <w:r>
        <w:t>den</w:t>
      </w:r>
      <w:r w:rsidR="00607109">
        <w:t xml:space="preserve"> </w:t>
      </w:r>
      <w:r>
        <w:t>Netzübergängen</w:t>
      </w:r>
      <w:r w:rsidR="00607109">
        <w:t xml:space="preserve"> </w:t>
      </w:r>
      <w:r>
        <w:t>zuständig</w:t>
      </w:r>
      <w:r w:rsidR="00607109">
        <w:t xml:space="preserve"> </w:t>
      </w:r>
      <w:r>
        <w:t>–</w:t>
      </w:r>
      <w:r w:rsidR="00607109">
        <w:t xml:space="preserve"> </w:t>
      </w:r>
      <w:r>
        <w:t>die</w:t>
      </w:r>
      <w:r w:rsidR="00607109">
        <w:t xml:space="preserve"> </w:t>
      </w:r>
      <w:r>
        <w:t>Router.</w:t>
      </w:r>
    </w:p>
    <w:p w14:paraId="2F1F31DB" w14:textId="77777777" w:rsidR="002304A5" w:rsidRDefault="002304A5" w:rsidP="001B56C4">
      <w:pPr>
        <w:jc w:val="left"/>
      </w:pPr>
      <w:r w:rsidRPr="002304A5">
        <w:rPr>
          <w:noProof/>
          <w:lang w:eastAsia="de-CH"/>
        </w:rPr>
        <w:drawing>
          <wp:inline distT="0" distB="0" distL="0" distR="0" wp14:anchorId="4595CF60" wp14:editId="1F4181D9">
            <wp:extent cx="5001323" cy="2010056"/>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1323" cy="2010056"/>
                    </a:xfrm>
                    <a:prstGeom prst="rect">
                      <a:avLst/>
                    </a:prstGeom>
                  </pic:spPr>
                </pic:pic>
              </a:graphicData>
            </a:graphic>
          </wp:inline>
        </w:drawing>
      </w:r>
    </w:p>
    <w:p w14:paraId="5EDC13FB" w14:textId="767BD442" w:rsidR="002304A5" w:rsidRPr="001B56C4" w:rsidRDefault="002304A5" w:rsidP="001B56C4">
      <w:pPr>
        <w:rPr>
          <w:b/>
        </w:rPr>
      </w:pPr>
      <w:r w:rsidRPr="001B56C4">
        <w:rPr>
          <w:b/>
        </w:rPr>
        <w:t>Statisches</w:t>
      </w:r>
      <w:r w:rsidR="00607109" w:rsidRPr="001B56C4">
        <w:rPr>
          <w:b/>
        </w:rPr>
        <w:t xml:space="preserve"> </w:t>
      </w:r>
      <w:r w:rsidRPr="001B56C4">
        <w:rPr>
          <w:b/>
        </w:rPr>
        <w:t>Routing</w:t>
      </w:r>
    </w:p>
    <w:p w14:paraId="7C2165BC" w14:textId="45C2A876" w:rsidR="00147327" w:rsidRDefault="00147327" w:rsidP="00147327">
      <w:r>
        <w:rPr>
          <w:shd w:val="clear" w:color="auto" w:fill="FFFFFF"/>
        </w:rPr>
        <w:t>Dieses</w:t>
      </w:r>
      <w:r w:rsidR="00607109">
        <w:rPr>
          <w:shd w:val="clear" w:color="auto" w:fill="FFFFFF"/>
        </w:rPr>
        <w:t xml:space="preserve"> </w:t>
      </w:r>
      <w:r>
        <w:rPr>
          <w:shd w:val="clear" w:color="auto" w:fill="FFFFFF"/>
        </w:rPr>
        <w:t>Verfahren</w:t>
      </w:r>
      <w:r w:rsidR="00607109">
        <w:rPr>
          <w:shd w:val="clear" w:color="auto" w:fill="FFFFFF"/>
        </w:rPr>
        <w:t xml:space="preserve"> </w:t>
      </w:r>
      <w:r>
        <w:rPr>
          <w:shd w:val="clear" w:color="auto" w:fill="FFFFFF"/>
        </w:rPr>
        <w:t>ist</w:t>
      </w:r>
      <w:r w:rsidR="00607109">
        <w:rPr>
          <w:rStyle w:val="apple-converted-space"/>
          <w:rFonts w:ascii="Arial" w:hAnsi="Arial" w:cs="Arial"/>
          <w:color w:val="252525"/>
          <w:shd w:val="clear" w:color="auto" w:fill="FFFFFF"/>
        </w:rPr>
        <w:t xml:space="preserve"> </w:t>
      </w:r>
      <w:r>
        <w:rPr>
          <w:i/>
          <w:iCs/>
          <w:shd w:val="clear" w:color="auto" w:fill="FFFFFF"/>
        </w:rPr>
        <w:t>nicht</w:t>
      </w:r>
      <w:r w:rsidR="00607109">
        <w:rPr>
          <w:i/>
          <w:iCs/>
          <w:shd w:val="clear" w:color="auto" w:fill="FFFFFF"/>
        </w:rPr>
        <w:t xml:space="preserve"> </w:t>
      </w:r>
      <w:r>
        <w:rPr>
          <w:i/>
          <w:iCs/>
          <w:shd w:val="clear" w:color="auto" w:fill="FFFFFF"/>
        </w:rPr>
        <w:t>adaptiv</w:t>
      </w:r>
      <w:r>
        <w:rPr>
          <w:shd w:val="clear" w:color="auto" w:fill="FFFFFF"/>
        </w:rPr>
        <w:t>,</w:t>
      </w:r>
      <w:r w:rsidR="00607109">
        <w:rPr>
          <w:shd w:val="clear" w:color="auto" w:fill="FFFFFF"/>
        </w:rPr>
        <w:t xml:space="preserve"> </w:t>
      </w:r>
      <w:r>
        <w:rPr>
          <w:shd w:val="clear" w:color="auto" w:fill="FFFFFF"/>
        </w:rPr>
        <w:t>sehr</w:t>
      </w:r>
      <w:r w:rsidR="00607109">
        <w:rPr>
          <w:shd w:val="clear" w:color="auto" w:fill="FFFFFF"/>
        </w:rPr>
        <w:t xml:space="preserve"> </w:t>
      </w:r>
      <w:r>
        <w:rPr>
          <w:shd w:val="clear" w:color="auto" w:fill="FFFFFF"/>
        </w:rPr>
        <w:t>einfach</w:t>
      </w:r>
      <w:r w:rsidR="00607109">
        <w:rPr>
          <w:shd w:val="clear" w:color="auto" w:fill="FFFFFF"/>
        </w:rPr>
        <w:t xml:space="preserve"> </w:t>
      </w:r>
      <w:r>
        <w:rPr>
          <w:shd w:val="clear" w:color="auto" w:fill="FFFFFF"/>
        </w:rPr>
        <w:t>und</w:t>
      </w:r>
      <w:r w:rsidR="00607109">
        <w:rPr>
          <w:shd w:val="clear" w:color="auto" w:fill="FFFFFF"/>
        </w:rPr>
        <w:t xml:space="preserve"> </w:t>
      </w:r>
      <w:r>
        <w:rPr>
          <w:shd w:val="clear" w:color="auto" w:fill="FFFFFF"/>
        </w:rPr>
        <w:t>kommt</w:t>
      </w:r>
      <w:r w:rsidR="00607109">
        <w:rPr>
          <w:shd w:val="clear" w:color="auto" w:fill="FFFFFF"/>
        </w:rPr>
        <w:t xml:space="preserve"> </w:t>
      </w:r>
      <w:r>
        <w:rPr>
          <w:shd w:val="clear" w:color="auto" w:fill="FFFFFF"/>
        </w:rPr>
        <w:t>daher</w:t>
      </w:r>
      <w:r w:rsidR="00607109">
        <w:rPr>
          <w:shd w:val="clear" w:color="auto" w:fill="FFFFFF"/>
        </w:rPr>
        <w:t xml:space="preserve"> </w:t>
      </w:r>
      <w:r>
        <w:rPr>
          <w:shd w:val="clear" w:color="auto" w:fill="FFFFFF"/>
        </w:rPr>
        <w:t>eher</w:t>
      </w:r>
      <w:r w:rsidR="00607109">
        <w:rPr>
          <w:shd w:val="clear" w:color="auto" w:fill="FFFFFF"/>
        </w:rPr>
        <w:t xml:space="preserve"> </w:t>
      </w:r>
      <w:r>
        <w:rPr>
          <w:shd w:val="clear" w:color="auto" w:fill="FFFFFF"/>
        </w:rPr>
        <w:t>in</w:t>
      </w:r>
      <w:r w:rsidR="00607109">
        <w:rPr>
          <w:shd w:val="clear" w:color="auto" w:fill="FFFFFF"/>
        </w:rPr>
        <w:t xml:space="preserve"> </w:t>
      </w:r>
      <w:r>
        <w:rPr>
          <w:shd w:val="clear" w:color="auto" w:fill="FFFFFF"/>
        </w:rPr>
        <w:t>sehr</w:t>
      </w:r>
      <w:r w:rsidR="00607109">
        <w:rPr>
          <w:shd w:val="clear" w:color="auto" w:fill="FFFFFF"/>
        </w:rPr>
        <w:t xml:space="preserve"> </w:t>
      </w:r>
      <w:r>
        <w:rPr>
          <w:shd w:val="clear" w:color="auto" w:fill="FFFFFF"/>
        </w:rPr>
        <w:t>kleinen</w:t>
      </w:r>
      <w:r w:rsidR="00607109">
        <w:rPr>
          <w:shd w:val="clear" w:color="auto" w:fill="FFFFFF"/>
        </w:rPr>
        <w:t xml:space="preserve"> </w:t>
      </w:r>
      <w:r>
        <w:rPr>
          <w:shd w:val="clear" w:color="auto" w:fill="FFFFFF"/>
        </w:rPr>
        <w:t>Netzen</w:t>
      </w:r>
      <w:r w:rsidR="00607109">
        <w:rPr>
          <w:shd w:val="clear" w:color="auto" w:fill="FFFFFF"/>
        </w:rPr>
        <w:t xml:space="preserve"> </w:t>
      </w:r>
      <w:r>
        <w:rPr>
          <w:shd w:val="clear" w:color="auto" w:fill="FFFFFF"/>
        </w:rPr>
        <w:t>zum</w:t>
      </w:r>
      <w:r w:rsidR="00607109">
        <w:rPr>
          <w:shd w:val="clear" w:color="auto" w:fill="FFFFFF"/>
        </w:rPr>
        <w:t xml:space="preserve"> </w:t>
      </w:r>
      <w:r>
        <w:rPr>
          <w:shd w:val="clear" w:color="auto" w:fill="FFFFFF"/>
        </w:rPr>
        <w:t>Einsatz.</w:t>
      </w:r>
      <w:r w:rsidR="00607109">
        <w:rPr>
          <w:shd w:val="clear" w:color="auto" w:fill="FFFFFF"/>
        </w:rPr>
        <w:t xml:space="preserve"> </w:t>
      </w:r>
      <w:r>
        <w:rPr>
          <w:shd w:val="clear" w:color="auto" w:fill="FFFFFF"/>
        </w:rPr>
        <w:t>Jeder</w:t>
      </w:r>
      <w:r w:rsidR="00607109">
        <w:rPr>
          <w:shd w:val="clear" w:color="auto" w:fill="FFFFFF"/>
        </w:rPr>
        <w:t xml:space="preserve"> </w:t>
      </w:r>
      <w:r>
        <w:rPr>
          <w:shd w:val="clear" w:color="auto" w:fill="FFFFFF"/>
        </w:rPr>
        <w:t>Router</w:t>
      </w:r>
      <w:r w:rsidR="00607109">
        <w:rPr>
          <w:shd w:val="clear" w:color="auto" w:fill="FFFFFF"/>
        </w:rPr>
        <w:t xml:space="preserve"> </w:t>
      </w:r>
      <w:r>
        <w:rPr>
          <w:shd w:val="clear" w:color="auto" w:fill="FFFFFF"/>
        </w:rPr>
        <w:t>(„Knoten“)</w:t>
      </w:r>
      <w:r w:rsidR="00607109">
        <w:rPr>
          <w:shd w:val="clear" w:color="auto" w:fill="FFFFFF"/>
        </w:rPr>
        <w:t xml:space="preserve"> </w:t>
      </w:r>
      <w:r>
        <w:rPr>
          <w:shd w:val="clear" w:color="auto" w:fill="FFFFFF"/>
        </w:rPr>
        <w:t>unterhält</w:t>
      </w:r>
      <w:r w:rsidR="00607109">
        <w:rPr>
          <w:shd w:val="clear" w:color="auto" w:fill="FFFFFF"/>
        </w:rPr>
        <w:t xml:space="preserve"> </w:t>
      </w:r>
      <w:r>
        <w:rPr>
          <w:shd w:val="clear" w:color="auto" w:fill="FFFFFF"/>
        </w:rPr>
        <w:t>eine</w:t>
      </w:r>
      <w:r w:rsidR="00607109">
        <w:rPr>
          <w:shd w:val="clear" w:color="auto" w:fill="FFFFFF"/>
        </w:rPr>
        <w:t xml:space="preserve"> </w:t>
      </w:r>
      <w:r>
        <w:rPr>
          <w:shd w:val="clear" w:color="auto" w:fill="FFFFFF"/>
        </w:rPr>
        <w:t>Tabelle</w:t>
      </w:r>
      <w:r w:rsidR="00607109">
        <w:rPr>
          <w:shd w:val="clear" w:color="auto" w:fill="FFFFFF"/>
        </w:rPr>
        <w:t xml:space="preserve"> </w:t>
      </w:r>
      <w:r>
        <w:rPr>
          <w:shd w:val="clear" w:color="auto" w:fill="FFFFFF"/>
        </w:rPr>
        <w:t>mit</w:t>
      </w:r>
      <w:r w:rsidR="00607109">
        <w:rPr>
          <w:shd w:val="clear" w:color="auto" w:fill="FFFFFF"/>
        </w:rPr>
        <w:t xml:space="preserve"> </w:t>
      </w:r>
      <w:r>
        <w:rPr>
          <w:shd w:val="clear" w:color="auto" w:fill="FFFFFF"/>
        </w:rPr>
        <w:t>einer</w:t>
      </w:r>
      <w:r w:rsidR="00607109">
        <w:rPr>
          <w:shd w:val="clear" w:color="auto" w:fill="FFFFFF"/>
        </w:rPr>
        <w:t xml:space="preserve"> </w:t>
      </w:r>
      <w:r>
        <w:rPr>
          <w:shd w:val="clear" w:color="auto" w:fill="FFFFFF"/>
        </w:rPr>
        <w:t>Zeile</w:t>
      </w:r>
      <w:r w:rsidR="00607109">
        <w:rPr>
          <w:shd w:val="clear" w:color="auto" w:fill="FFFFFF"/>
        </w:rPr>
        <w:t xml:space="preserve"> </w:t>
      </w:r>
      <w:r>
        <w:rPr>
          <w:shd w:val="clear" w:color="auto" w:fill="FFFFFF"/>
        </w:rPr>
        <w:t>für</w:t>
      </w:r>
      <w:r w:rsidR="00607109">
        <w:rPr>
          <w:shd w:val="clear" w:color="auto" w:fill="FFFFFF"/>
        </w:rPr>
        <w:t xml:space="preserve"> </w:t>
      </w:r>
      <w:r>
        <w:rPr>
          <w:shd w:val="clear" w:color="auto" w:fill="FFFFFF"/>
        </w:rPr>
        <w:t>jeden</w:t>
      </w:r>
      <w:r w:rsidR="00607109">
        <w:rPr>
          <w:shd w:val="clear" w:color="auto" w:fill="FFFFFF"/>
        </w:rPr>
        <w:t xml:space="preserve"> </w:t>
      </w:r>
      <w:r>
        <w:rPr>
          <w:shd w:val="clear" w:color="auto" w:fill="FFFFFF"/>
        </w:rPr>
        <w:t>möglichen</w:t>
      </w:r>
      <w:r w:rsidR="00607109">
        <w:rPr>
          <w:shd w:val="clear" w:color="auto" w:fill="FFFFFF"/>
        </w:rPr>
        <w:t xml:space="preserve"> </w:t>
      </w:r>
      <w:r>
        <w:rPr>
          <w:shd w:val="clear" w:color="auto" w:fill="FFFFFF"/>
        </w:rPr>
        <w:t>Zielrouter</w:t>
      </w:r>
      <w:r w:rsidR="00607109">
        <w:rPr>
          <w:shd w:val="clear" w:color="auto" w:fill="FFFFFF"/>
        </w:rPr>
        <w:t xml:space="preserve"> </w:t>
      </w:r>
      <w:r>
        <w:rPr>
          <w:shd w:val="clear" w:color="auto" w:fill="FFFFFF"/>
        </w:rPr>
        <w:t>(„Zielknoten).</w:t>
      </w:r>
      <w:r w:rsidR="00607109">
        <w:rPr>
          <w:shd w:val="clear" w:color="auto" w:fill="FFFFFF"/>
        </w:rPr>
        <w:t xml:space="preserve"> </w:t>
      </w:r>
      <w:r w:rsidR="001F4AC1">
        <w:rPr>
          <w:shd w:val="clear" w:color="auto" w:fill="FFFFFF"/>
        </w:rPr>
        <w:t>Grösster</w:t>
      </w:r>
      <w:r w:rsidR="00607109">
        <w:rPr>
          <w:shd w:val="clear" w:color="auto" w:fill="FFFFFF"/>
        </w:rPr>
        <w:t xml:space="preserve"> </w:t>
      </w:r>
      <w:r w:rsidR="001F4AC1">
        <w:rPr>
          <w:shd w:val="clear" w:color="auto" w:fill="FFFFFF"/>
        </w:rPr>
        <w:t>Nachteil</w:t>
      </w:r>
      <w:r w:rsidR="00607109">
        <w:rPr>
          <w:shd w:val="clear" w:color="auto" w:fill="FFFFFF"/>
        </w:rPr>
        <w:t xml:space="preserve"> </w:t>
      </w:r>
      <w:r w:rsidR="001F4AC1">
        <w:rPr>
          <w:shd w:val="clear" w:color="auto" w:fill="FFFFFF"/>
        </w:rPr>
        <w:t>ist,</w:t>
      </w:r>
      <w:r w:rsidR="00607109">
        <w:rPr>
          <w:shd w:val="clear" w:color="auto" w:fill="FFFFFF"/>
        </w:rPr>
        <w:t xml:space="preserve"> </w:t>
      </w:r>
      <w:r w:rsidR="001F4AC1">
        <w:rPr>
          <w:shd w:val="clear" w:color="auto" w:fill="FFFFFF"/>
        </w:rPr>
        <w:t>dass</w:t>
      </w:r>
      <w:r w:rsidR="00607109">
        <w:rPr>
          <w:shd w:val="clear" w:color="auto" w:fill="FFFFFF"/>
        </w:rPr>
        <w:t xml:space="preserve"> </w:t>
      </w:r>
      <w:r w:rsidR="001F4AC1">
        <w:rPr>
          <w:shd w:val="clear" w:color="auto" w:fill="FFFFFF"/>
        </w:rPr>
        <w:t>sich</w:t>
      </w:r>
      <w:r w:rsidR="00607109">
        <w:rPr>
          <w:shd w:val="clear" w:color="auto" w:fill="FFFFFF"/>
        </w:rPr>
        <w:t xml:space="preserve"> </w:t>
      </w:r>
      <w:r w:rsidR="001F4AC1">
        <w:rPr>
          <w:shd w:val="clear" w:color="auto" w:fill="FFFFFF"/>
        </w:rPr>
        <w:t>die</w:t>
      </w:r>
      <w:r w:rsidR="00607109">
        <w:rPr>
          <w:shd w:val="clear" w:color="auto" w:fill="FFFFFF"/>
        </w:rPr>
        <w:t xml:space="preserve"> </w:t>
      </w:r>
      <w:r w:rsidR="001F4AC1">
        <w:rPr>
          <w:shd w:val="clear" w:color="auto" w:fill="FFFFFF"/>
        </w:rPr>
        <w:t>Routing-Tabellen</w:t>
      </w:r>
      <w:r w:rsidR="00607109">
        <w:rPr>
          <w:shd w:val="clear" w:color="auto" w:fill="FFFFFF"/>
        </w:rPr>
        <w:t xml:space="preserve"> </w:t>
      </w:r>
      <w:r w:rsidR="001F4AC1">
        <w:rPr>
          <w:shd w:val="clear" w:color="auto" w:fill="FFFFFF"/>
        </w:rPr>
        <w:t>nicht</w:t>
      </w:r>
      <w:r w:rsidR="00607109">
        <w:rPr>
          <w:shd w:val="clear" w:color="auto" w:fill="FFFFFF"/>
        </w:rPr>
        <w:t xml:space="preserve"> </w:t>
      </w:r>
      <w:r w:rsidR="001F4AC1">
        <w:rPr>
          <w:shd w:val="clear" w:color="auto" w:fill="FFFFFF"/>
        </w:rPr>
        <w:t>verändern.</w:t>
      </w:r>
      <w:r w:rsidR="00607109">
        <w:rPr>
          <w:shd w:val="clear" w:color="auto" w:fill="FFFFFF"/>
        </w:rPr>
        <w:t xml:space="preserve"> </w:t>
      </w:r>
      <w:r w:rsidR="001F4AC1">
        <w:rPr>
          <w:shd w:val="clear" w:color="auto" w:fill="FFFFFF"/>
        </w:rPr>
        <w:t>Um</w:t>
      </w:r>
      <w:r w:rsidR="00607109">
        <w:rPr>
          <w:shd w:val="clear" w:color="auto" w:fill="FFFFFF"/>
        </w:rPr>
        <w:t xml:space="preserve"> </w:t>
      </w:r>
      <w:r w:rsidR="001F4AC1">
        <w:rPr>
          <w:shd w:val="clear" w:color="auto" w:fill="FFFFFF"/>
        </w:rPr>
        <w:t>eine</w:t>
      </w:r>
      <w:r w:rsidR="00607109">
        <w:rPr>
          <w:shd w:val="clear" w:color="auto" w:fill="FFFFFF"/>
        </w:rPr>
        <w:t xml:space="preserve"> </w:t>
      </w:r>
      <w:r w:rsidR="001F4AC1">
        <w:rPr>
          <w:shd w:val="clear" w:color="auto" w:fill="FFFFFF"/>
        </w:rPr>
        <w:t>fehlerfreie</w:t>
      </w:r>
      <w:r w:rsidR="00607109">
        <w:rPr>
          <w:shd w:val="clear" w:color="auto" w:fill="FFFFFF"/>
        </w:rPr>
        <w:t xml:space="preserve"> </w:t>
      </w:r>
      <w:r w:rsidR="001F4AC1">
        <w:rPr>
          <w:shd w:val="clear" w:color="auto" w:fill="FFFFFF"/>
        </w:rPr>
        <w:t>Datenkommunikation</w:t>
      </w:r>
      <w:r w:rsidR="00607109">
        <w:rPr>
          <w:shd w:val="clear" w:color="auto" w:fill="FFFFFF"/>
        </w:rPr>
        <w:t xml:space="preserve"> </w:t>
      </w:r>
      <w:r w:rsidR="001F4AC1">
        <w:rPr>
          <w:shd w:val="clear" w:color="auto" w:fill="FFFFFF"/>
        </w:rPr>
        <w:t>zu</w:t>
      </w:r>
      <w:r w:rsidR="00607109">
        <w:rPr>
          <w:shd w:val="clear" w:color="auto" w:fill="FFFFFF"/>
        </w:rPr>
        <w:t xml:space="preserve"> </w:t>
      </w:r>
      <w:r w:rsidR="001F4AC1">
        <w:rPr>
          <w:shd w:val="clear" w:color="auto" w:fill="FFFFFF"/>
        </w:rPr>
        <w:t>ermöglichen,</w:t>
      </w:r>
      <w:r w:rsidR="00607109">
        <w:rPr>
          <w:shd w:val="clear" w:color="auto" w:fill="FFFFFF"/>
        </w:rPr>
        <w:t xml:space="preserve"> </w:t>
      </w:r>
      <w:r w:rsidR="001F4AC1">
        <w:rPr>
          <w:shd w:val="clear" w:color="auto" w:fill="FFFFFF"/>
        </w:rPr>
        <w:t>darf</w:t>
      </w:r>
      <w:r w:rsidR="00607109">
        <w:rPr>
          <w:shd w:val="clear" w:color="auto" w:fill="FFFFFF"/>
        </w:rPr>
        <w:t xml:space="preserve"> </w:t>
      </w:r>
      <w:r w:rsidR="001F4AC1">
        <w:rPr>
          <w:shd w:val="clear" w:color="auto" w:fill="FFFFFF"/>
        </w:rPr>
        <w:t>sich</w:t>
      </w:r>
      <w:r w:rsidR="00607109">
        <w:rPr>
          <w:shd w:val="clear" w:color="auto" w:fill="FFFFFF"/>
        </w:rPr>
        <w:t xml:space="preserve"> </w:t>
      </w:r>
      <w:r w:rsidR="001F4AC1">
        <w:rPr>
          <w:shd w:val="clear" w:color="auto" w:fill="FFFFFF"/>
        </w:rPr>
        <w:t>das</w:t>
      </w:r>
      <w:r w:rsidR="00607109">
        <w:rPr>
          <w:shd w:val="clear" w:color="auto" w:fill="FFFFFF"/>
        </w:rPr>
        <w:t xml:space="preserve"> </w:t>
      </w:r>
      <w:r w:rsidR="001F4AC1">
        <w:rPr>
          <w:shd w:val="clear" w:color="auto" w:fill="FFFFFF"/>
        </w:rPr>
        <w:t>Netzwerk</w:t>
      </w:r>
      <w:r w:rsidR="00607109">
        <w:rPr>
          <w:shd w:val="clear" w:color="auto" w:fill="FFFFFF"/>
        </w:rPr>
        <w:t xml:space="preserve"> </w:t>
      </w:r>
      <w:r w:rsidR="001F4AC1">
        <w:rPr>
          <w:shd w:val="clear" w:color="auto" w:fill="FFFFFF"/>
        </w:rPr>
        <w:t>nicht</w:t>
      </w:r>
      <w:r w:rsidR="00607109">
        <w:rPr>
          <w:shd w:val="clear" w:color="auto" w:fill="FFFFFF"/>
        </w:rPr>
        <w:t xml:space="preserve"> </w:t>
      </w:r>
      <w:r w:rsidR="001F4AC1">
        <w:rPr>
          <w:shd w:val="clear" w:color="auto" w:fill="FFFFFF"/>
        </w:rPr>
        <w:t>verändern.</w:t>
      </w:r>
    </w:p>
    <w:p w14:paraId="285AC6BD" w14:textId="14E57028" w:rsidR="00147327" w:rsidRPr="00147327" w:rsidRDefault="00147327" w:rsidP="001B56C4">
      <w:r w:rsidRPr="00147327">
        <w:rPr>
          <w:noProof/>
          <w:lang w:eastAsia="de-CH"/>
        </w:rPr>
        <w:drawing>
          <wp:inline distT="0" distB="0" distL="0" distR="0" wp14:anchorId="410C66E1" wp14:editId="422160FA">
            <wp:extent cx="4953505" cy="265093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3079" cy="2672112"/>
                    </a:xfrm>
                    <a:prstGeom prst="rect">
                      <a:avLst/>
                    </a:prstGeom>
                  </pic:spPr>
                </pic:pic>
              </a:graphicData>
            </a:graphic>
          </wp:inline>
        </w:drawing>
      </w:r>
    </w:p>
    <w:p w14:paraId="6C2D3F04" w14:textId="06D7DD30" w:rsidR="002304A5" w:rsidRPr="001B56C4" w:rsidRDefault="002304A5" w:rsidP="001B56C4">
      <w:pPr>
        <w:rPr>
          <w:b/>
        </w:rPr>
      </w:pPr>
      <w:r w:rsidRPr="001B56C4">
        <w:rPr>
          <w:b/>
        </w:rPr>
        <w:t>Dynamisches</w:t>
      </w:r>
      <w:r w:rsidR="00607109" w:rsidRPr="001B56C4">
        <w:rPr>
          <w:b/>
        </w:rPr>
        <w:t xml:space="preserve"> </w:t>
      </w:r>
      <w:r w:rsidRPr="001B56C4">
        <w:rPr>
          <w:b/>
        </w:rPr>
        <w:t>Routing</w:t>
      </w:r>
    </w:p>
    <w:p w14:paraId="6DD603B9" w14:textId="720D3DF0" w:rsidR="001B56C4" w:rsidRDefault="00A957A9" w:rsidP="001F4AC1">
      <w:r>
        <w:t>Der</w:t>
      </w:r>
      <w:r w:rsidR="00607109">
        <w:t xml:space="preserve"> </w:t>
      </w:r>
      <w:r>
        <w:t>grosse</w:t>
      </w:r>
      <w:r w:rsidR="00607109">
        <w:t xml:space="preserve"> </w:t>
      </w:r>
      <w:r>
        <w:t>Vorteil</w:t>
      </w:r>
      <w:r w:rsidR="00607109">
        <w:t xml:space="preserve"> </w:t>
      </w:r>
      <w:r>
        <w:t>beim</w:t>
      </w:r>
      <w:r w:rsidR="00607109">
        <w:t xml:space="preserve"> </w:t>
      </w:r>
      <w:r>
        <w:t>dynamischen</w:t>
      </w:r>
      <w:r w:rsidR="00607109">
        <w:t xml:space="preserve"> </w:t>
      </w:r>
      <w:r>
        <w:t>Routing</w:t>
      </w:r>
      <w:r w:rsidR="00607109">
        <w:t xml:space="preserve"> </w:t>
      </w:r>
      <w:r>
        <w:t>ist,</w:t>
      </w:r>
      <w:r w:rsidR="00607109">
        <w:t xml:space="preserve"> </w:t>
      </w:r>
      <w:r>
        <w:t>das</w:t>
      </w:r>
      <w:r w:rsidR="00607109">
        <w:t xml:space="preserve"> </w:t>
      </w:r>
      <w:r>
        <w:t>die</w:t>
      </w:r>
      <w:r w:rsidR="00607109">
        <w:t xml:space="preserve"> </w:t>
      </w:r>
      <w:r>
        <w:t>Routing-Tabellen</w:t>
      </w:r>
      <w:r w:rsidR="00607109">
        <w:t xml:space="preserve"> </w:t>
      </w:r>
      <w:r>
        <w:t>automatisch</w:t>
      </w:r>
      <w:r w:rsidR="00607109">
        <w:t xml:space="preserve"> </w:t>
      </w:r>
      <w:r>
        <w:t>aktualisiert</w:t>
      </w:r>
      <w:r w:rsidR="00607109">
        <w:t xml:space="preserve"> </w:t>
      </w:r>
      <w:r>
        <w:t>werden.</w:t>
      </w:r>
      <w:r w:rsidR="00607109">
        <w:t xml:space="preserve"> </w:t>
      </w:r>
      <w:r>
        <w:t>Nachfolgend</w:t>
      </w:r>
      <w:r w:rsidR="00607109">
        <w:t xml:space="preserve"> </w:t>
      </w:r>
      <w:r>
        <w:t>werden</w:t>
      </w:r>
      <w:r w:rsidR="00607109">
        <w:t xml:space="preserve"> </w:t>
      </w:r>
      <w:r>
        <w:t>zwei</w:t>
      </w:r>
      <w:r w:rsidR="00607109">
        <w:t xml:space="preserve"> </w:t>
      </w:r>
      <w:r>
        <w:t>bekannte</w:t>
      </w:r>
      <w:r w:rsidR="00607109">
        <w:t xml:space="preserve"> </w:t>
      </w:r>
      <w:r>
        <w:t>Methoden</w:t>
      </w:r>
      <w:r w:rsidR="00607109">
        <w:t xml:space="preserve"> </w:t>
      </w:r>
      <w:r>
        <w:t>auf</w:t>
      </w:r>
      <w:r w:rsidR="00607109">
        <w:t xml:space="preserve"> </w:t>
      </w:r>
      <w:r>
        <w:t>möglichst</w:t>
      </w:r>
      <w:r w:rsidR="00607109">
        <w:t xml:space="preserve"> </w:t>
      </w:r>
      <w:r>
        <w:t>einfache</w:t>
      </w:r>
      <w:r w:rsidR="00607109">
        <w:t xml:space="preserve"> </w:t>
      </w:r>
      <w:r>
        <w:t>Art</w:t>
      </w:r>
      <w:r w:rsidR="00607109">
        <w:t xml:space="preserve"> </w:t>
      </w:r>
      <w:r>
        <w:t>und</w:t>
      </w:r>
      <w:r w:rsidR="00607109">
        <w:t xml:space="preserve"> </w:t>
      </w:r>
      <w:r>
        <w:t>Weise</w:t>
      </w:r>
      <w:r w:rsidR="00607109">
        <w:t xml:space="preserve"> </w:t>
      </w:r>
      <w:r>
        <w:t>erklärt.</w:t>
      </w:r>
    </w:p>
    <w:p w14:paraId="3864807D" w14:textId="76BF10EC" w:rsidR="002304A5" w:rsidRDefault="001B56C4" w:rsidP="006F174D">
      <w:pPr>
        <w:pStyle w:val="berschrift2"/>
      </w:pPr>
      <w:bookmarkStart w:id="402" w:name="_Toc439692422"/>
      <w:r>
        <w:lastRenderedPageBreak/>
        <w:t>Ermittlung von Routen</w:t>
      </w:r>
      <w:bookmarkEnd w:id="402"/>
    </w:p>
    <w:p w14:paraId="1AF930F0" w14:textId="6DA3684F" w:rsidR="001B56C4" w:rsidRPr="001B56C4" w:rsidRDefault="001B56C4" w:rsidP="001B56C4">
      <w:pPr>
        <w:rPr>
          <w:b/>
        </w:rPr>
      </w:pPr>
      <w:r w:rsidRPr="001B56C4">
        <w:rPr>
          <w:b/>
        </w:rPr>
        <w:t>Distance Vetor Verfahren</w:t>
      </w:r>
    </w:p>
    <w:p w14:paraId="6CAFEFBC" w14:textId="261FEF19" w:rsidR="00A957A9" w:rsidRDefault="00A957A9" w:rsidP="00A957A9">
      <w:r>
        <w:t>Situation:</w:t>
      </w:r>
      <w:r w:rsidR="00607109">
        <w:t xml:space="preserve"> </w:t>
      </w:r>
      <w:r>
        <w:t>Ein</w:t>
      </w:r>
      <w:r w:rsidR="00607109">
        <w:t xml:space="preserve"> </w:t>
      </w:r>
      <w:r>
        <w:t>Netz</w:t>
      </w:r>
      <w:r w:rsidR="00607109">
        <w:t xml:space="preserve"> </w:t>
      </w:r>
      <w:r>
        <w:t>mit</w:t>
      </w:r>
      <w:r w:rsidR="00607109">
        <w:t xml:space="preserve"> </w:t>
      </w:r>
      <w:r>
        <w:t>vier</w:t>
      </w:r>
      <w:r w:rsidR="00607109">
        <w:t xml:space="preserve"> </w:t>
      </w:r>
      <w:r>
        <w:t>Routern</w:t>
      </w:r>
      <w:r w:rsidR="00607109">
        <w:t xml:space="preserve"> </w:t>
      </w:r>
      <w:r>
        <w:t>ist</w:t>
      </w:r>
      <w:r w:rsidR="00607109">
        <w:t xml:space="preserve"> </w:t>
      </w:r>
      <w:r>
        <w:t>geben.</w:t>
      </w:r>
      <w:r w:rsidR="00607109">
        <w:t xml:space="preserve"> </w:t>
      </w:r>
      <w:r>
        <w:t>Die</w:t>
      </w:r>
      <w:r w:rsidR="00607109">
        <w:t xml:space="preserve"> </w:t>
      </w:r>
      <w:r>
        <w:t>Zahlen</w:t>
      </w:r>
      <w:r w:rsidR="00607109">
        <w:t xml:space="preserve"> </w:t>
      </w:r>
      <w:r>
        <w:t>zwischen</w:t>
      </w:r>
      <w:r w:rsidR="00607109">
        <w:t xml:space="preserve"> </w:t>
      </w:r>
      <w:r>
        <w:t>den</w:t>
      </w:r>
      <w:r w:rsidR="00607109">
        <w:t xml:space="preserve"> </w:t>
      </w:r>
      <w:r>
        <w:t>Routern</w:t>
      </w:r>
      <w:r w:rsidR="00607109">
        <w:t xml:space="preserve"> </w:t>
      </w:r>
      <w:r>
        <w:t>beschreiben</w:t>
      </w:r>
      <w:r w:rsidR="00607109">
        <w:t xml:space="preserve"> </w:t>
      </w:r>
      <w:r>
        <w:t>die</w:t>
      </w:r>
      <w:r w:rsidR="00607109">
        <w:t xml:space="preserve"> </w:t>
      </w:r>
      <w:r>
        <w:t>„Zeitkosten“</w:t>
      </w:r>
      <w:r w:rsidR="00607109">
        <w:t xml:space="preserve"> </w:t>
      </w:r>
      <w:r>
        <w:t>für</w:t>
      </w:r>
      <w:r w:rsidR="00607109">
        <w:t xml:space="preserve"> </w:t>
      </w:r>
      <w:r>
        <w:t>Datenpakete.</w:t>
      </w:r>
      <w:r w:rsidR="00607109">
        <w:t xml:space="preserve"> </w:t>
      </w:r>
    </w:p>
    <w:p w14:paraId="50288DB8" w14:textId="73B7F291" w:rsidR="00A957A9" w:rsidRDefault="00A957A9" w:rsidP="0077413A">
      <w:pPr>
        <w:jc w:val="left"/>
      </w:pPr>
      <w:r w:rsidRPr="001F4AC1">
        <w:rPr>
          <w:noProof/>
          <w:lang w:eastAsia="de-CH"/>
        </w:rPr>
        <w:drawing>
          <wp:inline distT="0" distB="0" distL="0" distR="0" wp14:anchorId="72E19058" wp14:editId="3B79EC6F">
            <wp:extent cx="1100667" cy="1195962"/>
            <wp:effectExtent l="0" t="0" r="4445"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39164" cy="1237792"/>
                    </a:xfrm>
                    <a:prstGeom prst="rect">
                      <a:avLst/>
                    </a:prstGeom>
                  </pic:spPr>
                </pic:pic>
              </a:graphicData>
            </a:graphic>
          </wp:inline>
        </w:drawing>
      </w:r>
    </w:p>
    <w:p w14:paraId="69E3DCB6" w14:textId="0BA0CC9A" w:rsidR="00A957A9" w:rsidRDefault="00A957A9" w:rsidP="00A957A9">
      <w:pPr>
        <w:numPr>
          <w:ilvl w:val="0"/>
          <w:numId w:val="11"/>
        </w:numPr>
        <w:shd w:val="clear" w:color="auto" w:fill="FFFFFF"/>
        <w:spacing w:before="100" w:beforeAutospacing="1" w:after="24" w:line="305" w:lineRule="atLeast"/>
        <w:ind w:left="768"/>
        <w:rPr>
          <w:rFonts w:ascii="Arial" w:eastAsia="Times New Roman" w:hAnsi="Arial" w:cs="Arial"/>
          <w:color w:val="252525"/>
          <w:lang w:eastAsia="de-CH"/>
        </w:rPr>
      </w:pPr>
      <w:r w:rsidRPr="00A957A9">
        <w:rPr>
          <w:rFonts w:ascii="Arial" w:eastAsia="Times New Roman" w:hAnsi="Arial" w:cs="Arial"/>
          <w:color w:val="252525"/>
          <w:lang w:eastAsia="de-CH"/>
        </w:rPr>
        <w:t>Erzeuge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eine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Kostenmatrix,</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welche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Router</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über</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welche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Nachbarn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und</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zu</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welchen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Kosten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erreichbar</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sind</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und</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anfangs</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nur</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die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(bekannten)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Kosten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zu</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direkten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Nachbarn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enthält.</w:t>
      </w:r>
    </w:p>
    <w:p w14:paraId="11249F53" w14:textId="4500E50E" w:rsidR="00A957A9" w:rsidRPr="00A957A9" w:rsidRDefault="00A957A9" w:rsidP="009236C2">
      <w:pPr>
        <w:rPr>
          <w:rFonts w:ascii="Arial" w:eastAsia="Times New Roman" w:hAnsi="Arial" w:cs="Arial"/>
          <w:color w:val="252525"/>
          <w:lang w:eastAsia="de-CH"/>
        </w:rPr>
      </w:pPr>
      <w:r w:rsidRPr="00A957A9">
        <w:rPr>
          <w:noProof/>
          <w:lang w:eastAsia="de-CH"/>
        </w:rPr>
        <w:drawing>
          <wp:inline distT="0" distB="0" distL="0" distR="0" wp14:anchorId="4E6022E0" wp14:editId="02F122B5">
            <wp:extent cx="5270643" cy="872050"/>
            <wp:effectExtent l="0" t="0" r="6350" b="444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9640" cy="880157"/>
                    </a:xfrm>
                    <a:prstGeom prst="rect">
                      <a:avLst/>
                    </a:prstGeom>
                  </pic:spPr>
                </pic:pic>
              </a:graphicData>
            </a:graphic>
          </wp:inline>
        </w:drawing>
      </w:r>
    </w:p>
    <w:p w14:paraId="65972FC5" w14:textId="66AB015C" w:rsidR="00A957A9" w:rsidRPr="00A957A9" w:rsidRDefault="00A957A9" w:rsidP="00A957A9">
      <w:pPr>
        <w:numPr>
          <w:ilvl w:val="0"/>
          <w:numId w:val="11"/>
        </w:numPr>
        <w:shd w:val="clear" w:color="auto" w:fill="FFFFFF"/>
        <w:spacing w:before="100" w:beforeAutospacing="1" w:after="24" w:line="305" w:lineRule="atLeast"/>
        <w:ind w:left="768"/>
        <w:rPr>
          <w:rFonts w:ascii="Arial" w:eastAsia="Times New Roman" w:hAnsi="Arial" w:cs="Arial"/>
          <w:color w:val="252525"/>
          <w:lang w:eastAsia="de-CH"/>
        </w:rPr>
      </w:pPr>
      <w:r w:rsidRPr="00A957A9">
        <w:rPr>
          <w:rFonts w:ascii="Arial" w:eastAsia="Times New Roman" w:hAnsi="Arial" w:cs="Arial"/>
          <w:color w:val="252525"/>
          <w:lang w:eastAsia="de-CH"/>
        </w:rPr>
        <w:t>Erzeuge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eine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Aufstellung</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mit</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Informationen,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welche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Router</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wir</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zu</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welchen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Kosten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am</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besten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erreichen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können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und</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schicke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sie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an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alle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Nachbarn.</w:t>
      </w:r>
    </w:p>
    <w:p w14:paraId="741089DB" w14:textId="47065D6A" w:rsidR="00A957A9" w:rsidRPr="00A957A9" w:rsidRDefault="00A957A9" w:rsidP="00A957A9">
      <w:pPr>
        <w:numPr>
          <w:ilvl w:val="0"/>
          <w:numId w:val="11"/>
        </w:numPr>
        <w:shd w:val="clear" w:color="auto" w:fill="FFFFFF"/>
        <w:spacing w:before="100" w:beforeAutospacing="1" w:after="24" w:line="305" w:lineRule="atLeast"/>
        <w:ind w:left="768"/>
        <w:rPr>
          <w:rFonts w:ascii="Arial" w:eastAsia="Times New Roman" w:hAnsi="Arial" w:cs="Arial"/>
          <w:color w:val="252525"/>
          <w:lang w:eastAsia="de-CH"/>
        </w:rPr>
      </w:pPr>
      <w:r w:rsidRPr="00A957A9">
        <w:rPr>
          <w:rFonts w:ascii="Arial" w:eastAsia="Times New Roman" w:hAnsi="Arial" w:cs="Arial"/>
          <w:color w:val="252525"/>
          <w:lang w:eastAsia="de-CH"/>
        </w:rPr>
        <w:t>Warte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auf</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Aufstellungen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dieser</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Art</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von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anderen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Routern,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rechne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diese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dann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in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die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eigene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Kostenmatrix</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ein.</w:t>
      </w:r>
    </w:p>
    <w:p w14:paraId="398588FA" w14:textId="13A797E2" w:rsidR="00A957A9" w:rsidRDefault="00A957A9" w:rsidP="00A957A9">
      <w:pPr>
        <w:numPr>
          <w:ilvl w:val="0"/>
          <w:numId w:val="11"/>
        </w:numPr>
        <w:shd w:val="clear" w:color="auto" w:fill="FFFFFF"/>
        <w:spacing w:before="100" w:beforeAutospacing="1" w:after="24" w:line="305" w:lineRule="atLeast"/>
        <w:ind w:left="768"/>
        <w:rPr>
          <w:rFonts w:ascii="Arial" w:eastAsia="Times New Roman" w:hAnsi="Arial" w:cs="Arial"/>
          <w:color w:val="252525"/>
          <w:lang w:eastAsia="de-CH"/>
        </w:rPr>
      </w:pPr>
      <w:r w:rsidRPr="00A957A9">
        <w:rPr>
          <w:rFonts w:ascii="Arial" w:eastAsia="Times New Roman" w:hAnsi="Arial" w:cs="Arial"/>
          <w:color w:val="252525"/>
          <w:lang w:eastAsia="de-CH"/>
        </w:rPr>
        <w:t>Ändern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sich</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dadurch</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die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minimalen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Kosten,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zu</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denen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wir</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einen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Router</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erreichen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können:</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fahre</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mit</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Schritt</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2</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fort,</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sonst</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mit</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Schritt</w:t>
      </w:r>
      <w:r w:rsidR="00607109">
        <w:rPr>
          <w:rFonts w:ascii="Arial" w:eastAsia="Times New Roman" w:hAnsi="Arial" w:cs="Arial"/>
          <w:color w:val="252525"/>
          <w:lang w:eastAsia="de-CH"/>
        </w:rPr>
        <w:t xml:space="preserve"> </w:t>
      </w:r>
      <w:r w:rsidRPr="00A957A9">
        <w:rPr>
          <w:rFonts w:ascii="Arial" w:eastAsia="Times New Roman" w:hAnsi="Arial" w:cs="Arial"/>
          <w:color w:val="252525"/>
          <w:lang w:eastAsia="de-CH"/>
        </w:rPr>
        <w:t>3.</w:t>
      </w:r>
    </w:p>
    <w:p w14:paraId="69A8910F" w14:textId="77777777" w:rsidR="00C75FDC" w:rsidRDefault="00C75FDC" w:rsidP="009236C2"/>
    <w:p w14:paraId="5B977A0C" w14:textId="222E8866" w:rsidR="00A957A9" w:rsidRPr="001F4AC1" w:rsidRDefault="00A957A9" w:rsidP="009236C2">
      <w:r>
        <w:t>Tiefe</w:t>
      </w:r>
      <w:r w:rsidR="00607109">
        <w:t xml:space="preserve"> </w:t>
      </w:r>
      <w:r>
        <w:t>Konvergenz</w:t>
      </w:r>
      <w:r w:rsidR="00C75FDC">
        <w:t>:</w:t>
      </w:r>
      <w:r w:rsidR="00607109">
        <w:t xml:space="preserve"> </w:t>
      </w:r>
      <w:r w:rsidR="00C75FDC">
        <w:t>Veränderungen</w:t>
      </w:r>
      <w:r w:rsidR="00607109">
        <w:t xml:space="preserve"> </w:t>
      </w:r>
      <w:r w:rsidR="00C75FDC">
        <w:t>werden</w:t>
      </w:r>
      <w:r w:rsidR="00607109">
        <w:t xml:space="preserve"> </w:t>
      </w:r>
      <w:r w:rsidR="00C75FDC">
        <w:t>nur</w:t>
      </w:r>
      <w:r w:rsidR="00607109">
        <w:t xml:space="preserve"> </w:t>
      </w:r>
      <w:r w:rsidR="00C75FDC">
        <w:t>von</w:t>
      </w:r>
      <w:r w:rsidR="00607109">
        <w:t xml:space="preserve"> </w:t>
      </w:r>
      <w:r w:rsidR="00C75FDC">
        <w:t>den</w:t>
      </w:r>
      <w:r w:rsidR="00607109">
        <w:t xml:space="preserve"> </w:t>
      </w:r>
      <w:r w:rsidR="00C75FDC">
        <w:t>erhaltenen</w:t>
      </w:r>
      <w:r w:rsidR="00607109">
        <w:t xml:space="preserve"> </w:t>
      </w:r>
      <w:r w:rsidR="00C75FDC">
        <w:t>Datenpakte</w:t>
      </w:r>
      <w:r w:rsidR="00607109">
        <w:t xml:space="preserve"> </w:t>
      </w:r>
      <w:r w:rsidR="00C75FDC">
        <w:t>übermittelt</w:t>
      </w:r>
      <w:r w:rsidR="00607109">
        <w:t xml:space="preserve"> </w:t>
      </w:r>
      <w:r w:rsidR="00C75FDC">
        <w:t>und</w:t>
      </w:r>
      <w:r w:rsidR="00607109">
        <w:t xml:space="preserve"> </w:t>
      </w:r>
      <w:r w:rsidR="00C75FDC">
        <w:t>jeweils</w:t>
      </w:r>
      <w:r w:rsidR="00607109">
        <w:t xml:space="preserve"> </w:t>
      </w:r>
      <w:r w:rsidR="00C75FDC">
        <w:t>nur</w:t>
      </w:r>
      <w:r w:rsidR="00607109">
        <w:t xml:space="preserve"> </w:t>
      </w:r>
      <w:r w:rsidR="00C75FDC">
        <w:t>für</w:t>
      </w:r>
      <w:r w:rsidR="00607109">
        <w:t xml:space="preserve"> </w:t>
      </w:r>
      <w:r w:rsidR="00C75FDC">
        <w:t>die</w:t>
      </w:r>
      <w:r w:rsidR="00607109">
        <w:t xml:space="preserve"> </w:t>
      </w:r>
      <w:r w:rsidR="00C75FDC">
        <w:t>eine</w:t>
      </w:r>
      <w:r w:rsidR="00607109">
        <w:t xml:space="preserve"> </w:t>
      </w:r>
      <w:r w:rsidR="00C75FDC">
        <w:t>Strecke</w:t>
      </w:r>
      <w:r w:rsidR="00607109">
        <w:t xml:space="preserve"> </w:t>
      </w:r>
      <w:r w:rsidR="00C75FDC">
        <w:t>die</w:t>
      </w:r>
      <w:r w:rsidR="00607109">
        <w:t xml:space="preserve"> </w:t>
      </w:r>
      <w:r w:rsidR="00C75FDC">
        <w:t>sie</w:t>
      </w:r>
      <w:r w:rsidR="00607109">
        <w:t xml:space="preserve"> </w:t>
      </w:r>
      <w:r w:rsidR="00C75FDC">
        <w:t>durchlaufen</w:t>
      </w:r>
      <w:r w:rsidR="00607109">
        <w:t xml:space="preserve"> </w:t>
      </w:r>
      <w:r w:rsidR="00C75FDC">
        <w:t>haben.</w:t>
      </w:r>
      <w:r w:rsidR="00607109">
        <w:t xml:space="preserve"> </w:t>
      </w:r>
      <w:r w:rsidR="00C75FDC">
        <w:t>Beispiel</w:t>
      </w:r>
      <w:r w:rsidR="00607109">
        <w:t xml:space="preserve"> </w:t>
      </w:r>
      <w:r w:rsidR="00C75FDC">
        <w:t>Protokoll</w:t>
      </w:r>
      <w:r w:rsidR="00607109">
        <w:t xml:space="preserve"> </w:t>
      </w:r>
      <w:r w:rsidR="00C75FDC">
        <w:t>ist</w:t>
      </w:r>
      <w:r w:rsidR="00607109">
        <w:t xml:space="preserve"> </w:t>
      </w:r>
      <w:r w:rsidR="00C75FDC">
        <w:t>das</w:t>
      </w:r>
      <w:r w:rsidR="00607109">
        <w:t xml:space="preserve"> </w:t>
      </w:r>
      <w:r w:rsidR="00C75FDC">
        <w:t>RIP</w:t>
      </w:r>
    </w:p>
    <w:p w14:paraId="47846B75" w14:textId="48BD20B5" w:rsidR="00A957A9" w:rsidRPr="009236C2" w:rsidRDefault="002304A5" w:rsidP="009236C2">
      <w:pPr>
        <w:rPr>
          <w:b/>
        </w:rPr>
      </w:pPr>
      <w:r w:rsidRPr="009236C2">
        <w:rPr>
          <w:b/>
        </w:rPr>
        <w:t>Link</w:t>
      </w:r>
      <w:r w:rsidR="00607109" w:rsidRPr="009236C2">
        <w:rPr>
          <w:b/>
        </w:rPr>
        <w:t xml:space="preserve"> </w:t>
      </w:r>
      <w:r w:rsidRPr="009236C2">
        <w:rPr>
          <w:b/>
        </w:rPr>
        <w:t>State</w:t>
      </w:r>
      <w:r w:rsidR="00607109" w:rsidRPr="009236C2">
        <w:rPr>
          <w:b/>
        </w:rPr>
        <w:t xml:space="preserve"> </w:t>
      </w:r>
      <w:r w:rsidRPr="009236C2">
        <w:rPr>
          <w:b/>
        </w:rPr>
        <w:t>Routing</w:t>
      </w:r>
    </w:p>
    <w:p w14:paraId="4E03BB4D" w14:textId="2237498B" w:rsidR="00C75FDC" w:rsidRPr="00C75FDC" w:rsidRDefault="00C75FDC" w:rsidP="00C75FDC">
      <w:r>
        <w:t>Beim</w:t>
      </w:r>
      <w:r w:rsidR="00607109">
        <w:t xml:space="preserve"> </w:t>
      </w:r>
      <w:r>
        <w:t>Link-State-Routing</w:t>
      </w:r>
      <w:r w:rsidR="00607109">
        <w:t xml:space="preserve"> </w:t>
      </w:r>
      <w:r>
        <w:t>werden</w:t>
      </w:r>
      <w:r w:rsidR="00607109">
        <w:t xml:space="preserve"> </w:t>
      </w:r>
      <w:r w:rsidR="002904F2">
        <w:t>nur</w:t>
      </w:r>
      <w:r w:rsidR="00607109">
        <w:t xml:space="preserve"> </w:t>
      </w:r>
      <w:r w:rsidR="002904F2">
        <w:t>die</w:t>
      </w:r>
      <w:r w:rsidR="00607109">
        <w:t xml:space="preserve"> </w:t>
      </w:r>
      <w:r w:rsidR="002904F2">
        <w:t>Informationen</w:t>
      </w:r>
      <w:r w:rsidR="00607109">
        <w:t xml:space="preserve"> </w:t>
      </w:r>
      <w:r w:rsidR="002904F2">
        <w:t>über</w:t>
      </w:r>
      <w:r w:rsidR="00607109">
        <w:t xml:space="preserve"> </w:t>
      </w:r>
      <w:r w:rsidR="002904F2">
        <w:t>die</w:t>
      </w:r>
      <w:r w:rsidR="00607109">
        <w:t xml:space="preserve"> </w:t>
      </w:r>
      <w:r w:rsidR="002904F2">
        <w:t>direkten</w:t>
      </w:r>
      <w:r w:rsidR="00607109">
        <w:t xml:space="preserve"> </w:t>
      </w:r>
      <w:r w:rsidR="002904F2">
        <w:t>Nachbarn</w:t>
      </w:r>
      <w:r w:rsidR="00607109">
        <w:t xml:space="preserve"> </w:t>
      </w:r>
      <w:r w:rsidR="002904F2">
        <w:t>verschickt,</w:t>
      </w:r>
      <w:r w:rsidR="00607109">
        <w:t xml:space="preserve"> </w:t>
      </w:r>
      <w:r w:rsidR="002904F2">
        <w:t>dafür</w:t>
      </w:r>
      <w:r w:rsidR="00607109">
        <w:t xml:space="preserve"> </w:t>
      </w:r>
      <w:r w:rsidR="002904F2">
        <w:t>aber</w:t>
      </w:r>
      <w:r w:rsidR="00607109">
        <w:t xml:space="preserve"> </w:t>
      </w:r>
      <w:r w:rsidR="002904F2">
        <w:t>gleich</w:t>
      </w:r>
      <w:r w:rsidR="00607109">
        <w:t xml:space="preserve"> </w:t>
      </w:r>
      <w:r w:rsidR="002904F2">
        <w:t>an</w:t>
      </w:r>
      <w:r w:rsidR="00607109">
        <w:t xml:space="preserve"> </w:t>
      </w:r>
      <w:r w:rsidR="002904F2">
        <w:t>alle</w:t>
      </w:r>
      <w:r w:rsidR="00607109">
        <w:t xml:space="preserve"> </w:t>
      </w:r>
      <w:r w:rsidR="002904F2">
        <w:t>Router</w:t>
      </w:r>
      <w:r w:rsidR="00607109">
        <w:t xml:space="preserve"> </w:t>
      </w:r>
      <w:r w:rsidR="002904F2">
        <w:t>des</w:t>
      </w:r>
      <w:r w:rsidR="00607109">
        <w:t xml:space="preserve"> </w:t>
      </w:r>
      <w:r w:rsidR="002904F2">
        <w:t>Netzwerks.</w:t>
      </w:r>
      <w:r w:rsidR="00607109">
        <w:t xml:space="preserve"> </w:t>
      </w:r>
      <w:r w:rsidR="002904F2">
        <w:t>Mit</w:t>
      </w:r>
      <w:r w:rsidR="00607109">
        <w:t xml:space="preserve"> </w:t>
      </w:r>
      <w:r w:rsidR="002904F2">
        <w:t>diesen</w:t>
      </w:r>
      <w:r w:rsidR="00607109">
        <w:t xml:space="preserve"> </w:t>
      </w:r>
      <w:r w:rsidR="002904F2">
        <w:t>Informationen</w:t>
      </w:r>
      <w:r w:rsidR="00607109">
        <w:t xml:space="preserve"> </w:t>
      </w:r>
      <w:r w:rsidR="002904F2">
        <w:t>kann</w:t>
      </w:r>
      <w:r w:rsidR="00607109">
        <w:t xml:space="preserve"> </w:t>
      </w:r>
      <w:r w:rsidR="002904F2">
        <w:t>dann</w:t>
      </w:r>
      <w:r w:rsidR="00607109">
        <w:t xml:space="preserve"> </w:t>
      </w:r>
      <w:r w:rsidR="002904F2">
        <w:t>jeder</w:t>
      </w:r>
      <w:r w:rsidR="00607109">
        <w:t xml:space="preserve"> </w:t>
      </w:r>
      <w:r w:rsidR="002904F2">
        <w:t>Router</w:t>
      </w:r>
      <w:r w:rsidR="00607109">
        <w:t xml:space="preserve"> </w:t>
      </w:r>
      <w:r w:rsidR="002904F2">
        <w:t>seine</w:t>
      </w:r>
      <w:r w:rsidR="00607109">
        <w:t xml:space="preserve"> </w:t>
      </w:r>
      <w:r w:rsidR="002904F2">
        <w:t>Routing-Tabelle</w:t>
      </w:r>
      <w:r w:rsidR="00607109">
        <w:t xml:space="preserve"> </w:t>
      </w:r>
      <w:r w:rsidR="002904F2">
        <w:t>berechnen</w:t>
      </w:r>
      <w:r>
        <w:t>.</w:t>
      </w:r>
      <w:r w:rsidR="00607109">
        <w:t xml:space="preserve"> </w:t>
      </w:r>
      <w:r>
        <w:t>Da</w:t>
      </w:r>
      <w:r w:rsidR="00607109">
        <w:t xml:space="preserve"> </w:t>
      </w:r>
      <w:r>
        <w:t>die</w:t>
      </w:r>
      <w:r w:rsidR="00607109">
        <w:t xml:space="preserve"> </w:t>
      </w:r>
      <w:r>
        <w:t>Änderungen</w:t>
      </w:r>
      <w:r w:rsidR="00607109">
        <w:t xml:space="preserve"> </w:t>
      </w:r>
      <w:r>
        <w:t>verbindungsorientiert</w:t>
      </w:r>
      <w:r w:rsidR="00607109">
        <w:t xml:space="preserve"> </w:t>
      </w:r>
      <w:r>
        <w:t>an</w:t>
      </w:r>
      <w:r w:rsidR="00607109">
        <w:t xml:space="preserve"> </w:t>
      </w:r>
      <w:r>
        <w:t>die</w:t>
      </w:r>
      <w:r w:rsidR="00607109">
        <w:t xml:space="preserve"> </w:t>
      </w:r>
      <w:r>
        <w:t>benachbarten</w:t>
      </w:r>
      <w:r w:rsidR="00607109">
        <w:t xml:space="preserve"> </w:t>
      </w:r>
      <w:r>
        <w:t>Router</w:t>
      </w:r>
      <w:r w:rsidR="00607109">
        <w:t xml:space="preserve"> </w:t>
      </w:r>
      <w:r>
        <w:t>propagiert</w:t>
      </w:r>
      <w:r w:rsidR="00607109">
        <w:t xml:space="preserve"> </w:t>
      </w:r>
      <w:r>
        <w:t>werden,</w:t>
      </w:r>
      <w:r w:rsidR="00607109">
        <w:t xml:space="preserve"> </w:t>
      </w:r>
      <w:r>
        <w:t>besitzen</w:t>
      </w:r>
      <w:r w:rsidR="00607109">
        <w:t xml:space="preserve"> </w:t>
      </w:r>
      <w:r>
        <w:t>Routing-Protokolle</w:t>
      </w:r>
      <w:r w:rsidR="00607109">
        <w:t xml:space="preserve"> </w:t>
      </w:r>
      <w:r>
        <w:t>mit</w:t>
      </w:r>
      <w:r w:rsidR="00607109">
        <w:t xml:space="preserve"> </w:t>
      </w:r>
      <w:r>
        <w:t>dem</w:t>
      </w:r>
      <w:r w:rsidR="00607109">
        <w:t xml:space="preserve"> </w:t>
      </w:r>
      <w:r>
        <w:t>LSA</w:t>
      </w:r>
      <w:r w:rsidR="00607109">
        <w:t xml:space="preserve"> </w:t>
      </w:r>
      <w:r>
        <w:t>eine</w:t>
      </w:r>
      <w:r w:rsidR="00607109">
        <w:t xml:space="preserve"> </w:t>
      </w:r>
      <w:r>
        <w:t>gute</w:t>
      </w:r>
      <w:r w:rsidR="00607109">
        <w:t xml:space="preserve"> </w:t>
      </w:r>
      <w:r>
        <w:t>Konvergenz.</w:t>
      </w:r>
    </w:p>
    <w:p w14:paraId="5C15B0AE" w14:textId="42EFCC62" w:rsidR="00A957A9" w:rsidRDefault="00A957A9" w:rsidP="00C75FDC">
      <w:r>
        <w:t>Wenn</w:t>
      </w:r>
      <w:r w:rsidR="00607109">
        <w:t xml:space="preserve"> </w:t>
      </w:r>
      <w:r>
        <w:t>es</w:t>
      </w:r>
      <w:r w:rsidR="00607109">
        <w:t xml:space="preserve"> </w:t>
      </w:r>
      <w:r>
        <w:t>viele</w:t>
      </w:r>
      <w:r w:rsidR="00607109">
        <w:t xml:space="preserve"> </w:t>
      </w:r>
      <w:r>
        <w:t>Veränderungen</w:t>
      </w:r>
      <w:r w:rsidR="00607109">
        <w:t xml:space="preserve"> </w:t>
      </w:r>
      <w:r>
        <w:t>in</w:t>
      </w:r>
      <w:r w:rsidR="00607109">
        <w:t xml:space="preserve"> </w:t>
      </w:r>
      <w:r>
        <w:t>der</w:t>
      </w:r>
      <w:r w:rsidR="00607109">
        <w:rPr>
          <w:rStyle w:val="apple-converted-space"/>
          <w:rFonts w:ascii="Arial" w:hAnsi="Arial" w:cs="Arial"/>
          <w:color w:val="252525"/>
        </w:rPr>
        <w:t xml:space="preserve"> </w:t>
      </w:r>
      <w:r w:rsidRPr="00C75FDC">
        <w:t>Routingtabelle</w:t>
      </w:r>
      <w:r w:rsidR="00607109">
        <w:rPr>
          <w:rStyle w:val="apple-converted-space"/>
          <w:rFonts w:ascii="Arial" w:hAnsi="Arial" w:cs="Arial"/>
          <w:color w:val="252525"/>
        </w:rPr>
        <w:t xml:space="preserve"> </w:t>
      </w:r>
      <w:r>
        <w:t>gibt</w:t>
      </w:r>
      <w:r w:rsidR="00607109">
        <w:t xml:space="preserve"> </w:t>
      </w:r>
      <w:r>
        <w:t>und</w:t>
      </w:r>
      <w:r w:rsidR="00607109">
        <w:t xml:space="preserve"> </w:t>
      </w:r>
      <w:r>
        <w:t>die</w:t>
      </w:r>
      <w:r w:rsidR="00607109">
        <w:t xml:space="preserve"> </w:t>
      </w:r>
      <w:r>
        <w:t>Routingtabelle</w:t>
      </w:r>
      <w:r w:rsidR="00607109">
        <w:t xml:space="preserve"> </w:t>
      </w:r>
      <w:r>
        <w:t>oft</w:t>
      </w:r>
      <w:r w:rsidR="00607109">
        <w:t xml:space="preserve"> </w:t>
      </w:r>
      <w:r>
        <w:t>oder</w:t>
      </w:r>
      <w:r w:rsidR="00607109">
        <w:t xml:space="preserve"> </w:t>
      </w:r>
      <w:r>
        <w:t>regelmäßig</w:t>
      </w:r>
      <w:r w:rsidR="00607109">
        <w:t xml:space="preserve"> </w:t>
      </w:r>
      <w:r>
        <w:t>aktualisiert</w:t>
      </w:r>
      <w:r w:rsidR="00607109">
        <w:t xml:space="preserve"> </w:t>
      </w:r>
      <w:r>
        <w:t>werden</w:t>
      </w:r>
      <w:r w:rsidR="00607109">
        <w:t xml:space="preserve"> </w:t>
      </w:r>
      <w:r>
        <w:t>muss,</w:t>
      </w:r>
      <w:r w:rsidR="00607109">
        <w:t xml:space="preserve"> </w:t>
      </w:r>
      <w:r>
        <w:t>empfiehlt</w:t>
      </w:r>
      <w:r w:rsidR="00607109">
        <w:t xml:space="preserve"> </w:t>
      </w:r>
      <w:r>
        <w:t>es</w:t>
      </w:r>
      <w:r w:rsidR="00607109">
        <w:t xml:space="preserve"> </w:t>
      </w:r>
      <w:r>
        <w:t>sich,</w:t>
      </w:r>
      <w:r w:rsidR="00607109">
        <w:t xml:space="preserve"> </w:t>
      </w:r>
      <w:r>
        <w:t>ein</w:t>
      </w:r>
      <w:r w:rsidR="00607109">
        <w:t xml:space="preserve"> </w:t>
      </w:r>
      <w:r>
        <w:t>Link-State-Routing</w:t>
      </w:r>
      <w:r w:rsidRPr="00C75FDC">
        <w:t>protokoll</w:t>
      </w:r>
      <w:r w:rsidR="00607109">
        <w:rPr>
          <w:rStyle w:val="apple-converted-space"/>
          <w:rFonts w:ascii="Arial" w:hAnsi="Arial" w:cs="Arial"/>
          <w:color w:val="252525"/>
        </w:rPr>
        <w:t xml:space="preserve"> </w:t>
      </w:r>
      <w:r>
        <w:t>zu</w:t>
      </w:r>
      <w:r w:rsidR="00607109">
        <w:t xml:space="preserve"> </w:t>
      </w:r>
      <w:r>
        <w:t>verwenden.</w:t>
      </w:r>
      <w:r w:rsidR="00607109">
        <w:t xml:space="preserve"> </w:t>
      </w:r>
      <w:r>
        <w:t>Dabei</w:t>
      </w:r>
      <w:r w:rsidR="00607109">
        <w:t xml:space="preserve"> </w:t>
      </w:r>
      <w:r>
        <w:t>werden</w:t>
      </w:r>
      <w:r w:rsidR="00607109">
        <w:t xml:space="preserve"> </w:t>
      </w:r>
      <w:r>
        <w:t>nur</w:t>
      </w:r>
      <w:r w:rsidR="00607109">
        <w:t xml:space="preserve"> </w:t>
      </w:r>
      <w:r>
        <w:t>die</w:t>
      </w:r>
      <w:r w:rsidR="00607109">
        <w:t xml:space="preserve"> </w:t>
      </w:r>
      <w:r>
        <w:t>jeweiligen</w:t>
      </w:r>
      <w:r w:rsidR="00607109">
        <w:t xml:space="preserve"> </w:t>
      </w:r>
      <w:r>
        <w:t>Änderungen</w:t>
      </w:r>
      <w:r w:rsidR="00607109">
        <w:t xml:space="preserve"> </w:t>
      </w:r>
      <w:r>
        <w:t>unter</w:t>
      </w:r>
      <w:r w:rsidR="00607109">
        <w:t xml:space="preserve"> </w:t>
      </w:r>
      <w:r>
        <w:t>den</w:t>
      </w:r>
      <w:r w:rsidR="00607109">
        <w:t xml:space="preserve"> </w:t>
      </w:r>
      <w:r>
        <w:t>Routern</w:t>
      </w:r>
      <w:r w:rsidR="00607109">
        <w:t xml:space="preserve"> </w:t>
      </w:r>
      <w:r>
        <w:t>ausgetauscht.</w:t>
      </w:r>
      <w:r w:rsidR="00607109">
        <w:t xml:space="preserve"> </w:t>
      </w:r>
    </w:p>
    <w:p w14:paraId="74F30010" w14:textId="6707CAF2" w:rsidR="00C75FDC" w:rsidRDefault="00C75FDC">
      <w:pPr>
        <w:spacing w:line="259" w:lineRule="auto"/>
        <w:jc w:val="left"/>
      </w:pPr>
      <w:r>
        <w:br w:type="page"/>
      </w:r>
    </w:p>
    <w:p w14:paraId="310183F3" w14:textId="0A2F8E80" w:rsidR="00E215C9" w:rsidRDefault="00E215C9" w:rsidP="006F174D">
      <w:pPr>
        <w:pStyle w:val="berschrift2"/>
      </w:pPr>
      <w:bookmarkStart w:id="403" w:name="_Toc439692423"/>
      <w:r>
        <w:lastRenderedPageBreak/>
        <w:t>Routing Protokolle</w:t>
      </w:r>
      <w:bookmarkEnd w:id="403"/>
    </w:p>
    <w:p w14:paraId="5D7A7953" w14:textId="37D41436" w:rsidR="00E215C9" w:rsidRDefault="00105A77" w:rsidP="00E215C9">
      <w:r>
        <w:t>Das Routing muss Koordiniert werde, da nicht alle Router alle Netze kennen können.</w:t>
      </w:r>
    </w:p>
    <w:p w14:paraId="5E18292B" w14:textId="7A6777C7" w:rsidR="00105A77" w:rsidRDefault="00F20316" w:rsidP="00E215C9">
      <w:r>
        <w:t>Netze werden zu Autonomen System (AS) gruppiert. Innerhalb des AS erfolgt das Routing mit dem Interior Gateway Protocol (IGP). Dieses wiederum nutzt RIP und OSPF.</w:t>
      </w:r>
    </w:p>
    <w:p w14:paraId="6E6B137D" w14:textId="78307F31" w:rsidR="00F20316" w:rsidRDefault="00F20316" w:rsidP="00E215C9">
      <w:r>
        <w:t>Innerhalb der AS erfolgt die Kommunikation mit dem Exterior Gateway Protocol (EGP). Dieses nutzt das BGP (Border Gateway Protocol).</w:t>
      </w:r>
    </w:p>
    <w:p w14:paraId="778C6246" w14:textId="51D07167" w:rsidR="00CC5194" w:rsidRDefault="00CC5194" w:rsidP="00E215C9">
      <w:r>
        <w:t>Dazu die hierarchische Routingstruktur des Internet</w:t>
      </w:r>
    </w:p>
    <w:p w14:paraId="449B6F0F" w14:textId="4E2DF288" w:rsidR="00CC5194" w:rsidRDefault="00CC5194" w:rsidP="00E215C9">
      <w:r w:rsidRPr="00CC5194">
        <w:drawing>
          <wp:inline distT="0" distB="0" distL="0" distR="0" wp14:anchorId="53BE2FA9" wp14:editId="6BA83D46">
            <wp:extent cx="5199233" cy="2749470"/>
            <wp:effectExtent l="0" t="0" r="1905"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3262" cy="2751600"/>
                    </a:xfrm>
                    <a:prstGeom prst="rect">
                      <a:avLst/>
                    </a:prstGeom>
                  </pic:spPr>
                </pic:pic>
              </a:graphicData>
            </a:graphic>
          </wp:inline>
        </w:drawing>
      </w:r>
    </w:p>
    <w:p w14:paraId="7899184D" w14:textId="721A5064" w:rsidR="00F20316" w:rsidRPr="00367B39" w:rsidRDefault="00367B39" w:rsidP="00E215C9">
      <w:pPr>
        <w:rPr>
          <w:b/>
        </w:rPr>
      </w:pPr>
      <w:r w:rsidRPr="00367B39">
        <w:rPr>
          <w:b/>
        </w:rPr>
        <w:t>Routing Information Protocol (RIP)</w:t>
      </w:r>
      <w:r w:rsidRPr="008F6DFC">
        <w:fldChar w:fldCharType="begin"/>
      </w:r>
      <w:r w:rsidRPr="008F6DFC">
        <w:instrText xml:space="preserve"> XE "Routing Information Protocol (RIP)" </w:instrText>
      </w:r>
      <w:r w:rsidRPr="008F6DFC">
        <w:fldChar w:fldCharType="end"/>
      </w:r>
    </w:p>
    <w:p w14:paraId="28E65371" w14:textId="577D1BCE" w:rsidR="00367B39" w:rsidRDefault="00367B39" w:rsidP="00E215C9">
      <w:r w:rsidRPr="00367B39">
        <w:drawing>
          <wp:inline distT="0" distB="0" distL="0" distR="0" wp14:anchorId="677A4D4D" wp14:editId="57D13620">
            <wp:extent cx="3370433" cy="1668900"/>
            <wp:effectExtent l="0" t="0" r="1905" b="762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89513" cy="1678348"/>
                    </a:xfrm>
                    <a:prstGeom prst="rect">
                      <a:avLst/>
                    </a:prstGeom>
                  </pic:spPr>
                </pic:pic>
              </a:graphicData>
            </a:graphic>
          </wp:inline>
        </w:drawing>
      </w:r>
    </w:p>
    <w:p w14:paraId="75A09D1A" w14:textId="0D0A31E1" w:rsidR="00367B39" w:rsidRPr="008F6DFC" w:rsidRDefault="00367B39" w:rsidP="00E215C9">
      <w:pPr>
        <w:rPr>
          <w:lang w:val="en-GB"/>
        </w:rPr>
      </w:pPr>
      <w:r w:rsidRPr="00367B39">
        <w:rPr>
          <w:b/>
          <w:lang w:val="en-GB"/>
        </w:rPr>
        <w:t>Open Shortest Path First (OSPF)</w:t>
      </w:r>
      <w:r w:rsidRPr="008F6DFC">
        <w:rPr>
          <w:lang w:val="en-GB"/>
        </w:rPr>
        <w:fldChar w:fldCharType="begin"/>
      </w:r>
      <w:r w:rsidRPr="008F6DFC">
        <w:rPr>
          <w:lang w:val="en-GB"/>
        </w:rPr>
        <w:instrText xml:space="preserve"> XE "Open Shortest Path First (OSPF)" </w:instrText>
      </w:r>
      <w:r w:rsidRPr="008F6DFC">
        <w:rPr>
          <w:lang w:val="en-GB"/>
        </w:rPr>
        <w:fldChar w:fldCharType="end"/>
      </w:r>
    </w:p>
    <w:p w14:paraId="0584087A" w14:textId="6502364A" w:rsidR="00367B39" w:rsidRDefault="00367B39" w:rsidP="00E215C9">
      <w:pPr>
        <w:rPr>
          <w:lang w:val="en-GB"/>
        </w:rPr>
      </w:pPr>
      <w:r w:rsidRPr="00367B39">
        <w:rPr>
          <w:lang w:val="en-GB"/>
        </w:rPr>
        <w:drawing>
          <wp:inline distT="0" distB="0" distL="0" distR="0" wp14:anchorId="7E750658" wp14:editId="73F0AAA0">
            <wp:extent cx="3428937" cy="1511405"/>
            <wp:effectExtent l="0" t="0" r="635"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2576" cy="1521825"/>
                    </a:xfrm>
                    <a:prstGeom prst="rect">
                      <a:avLst/>
                    </a:prstGeom>
                  </pic:spPr>
                </pic:pic>
              </a:graphicData>
            </a:graphic>
          </wp:inline>
        </w:drawing>
      </w:r>
    </w:p>
    <w:p w14:paraId="20E9B457" w14:textId="1742E402" w:rsidR="00F41A40" w:rsidRPr="008F6DFC" w:rsidRDefault="00F41A40" w:rsidP="00E215C9">
      <w:pPr>
        <w:rPr>
          <w:lang w:val="en-GB"/>
        </w:rPr>
      </w:pPr>
      <w:r w:rsidRPr="00F41A40">
        <w:rPr>
          <w:b/>
          <w:lang w:val="en-GB"/>
        </w:rPr>
        <w:lastRenderedPageBreak/>
        <w:t>Border Gateway Protocol (BGP)</w:t>
      </w:r>
      <w:r w:rsidR="008F6DFC" w:rsidRPr="008F6DFC">
        <w:rPr>
          <w:lang w:val="en-GB"/>
        </w:rPr>
        <w:fldChar w:fldCharType="begin"/>
      </w:r>
      <w:r w:rsidR="008F6DFC" w:rsidRPr="008F6DFC">
        <w:instrText xml:space="preserve"> XE "</w:instrText>
      </w:r>
      <w:r w:rsidR="008F6DFC" w:rsidRPr="008F6DFC">
        <w:rPr>
          <w:lang w:val="en-GB"/>
        </w:rPr>
        <w:instrText>Border Gateway Protocol (BGP)</w:instrText>
      </w:r>
      <w:r w:rsidR="008F6DFC" w:rsidRPr="008F6DFC">
        <w:instrText xml:space="preserve">" </w:instrText>
      </w:r>
      <w:r w:rsidR="008F6DFC" w:rsidRPr="008F6DFC">
        <w:rPr>
          <w:lang w:val="en-GB"/>
        </w:rPr>
        <w:fldChar w:fldCharType="end"/>
      </w:r>
    </w:p>
    <w:p w14:paraId="06495B4B" w14:textId="26DC52C4" w:rsidR="00F41A40" w:rsidRPr="00367B39" w:rsidRDefault="00F41A40" w:rsidP="00E215C9">
      <w:pPr>
        <w:rPr>
          <w:lang w:val="en-GB"/>
        </w:rPr>
      </w:pPr>
      <w:r w:rsidRPr="00F41A40">
        <w:rPr>
          <w:lang w:val="en-GB"/>
        </w:rPr>
        <w:drawing>
          <wp:inline distT="0" distB="0" distL="0" distR="0" wp14:anchorId="6D5FFDCB" wp14:editId="733D38B9">
            <wp:extent cx="3491346" cy="1799663"/>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7523" cy="1802847"/>
                    </a:xfrm>
                    <a:prstGeom prst="rect">
                      <a:avLst/>
                    </a:prstGeom>
                  </pic:spPr>
                </pic:pic>
              </a:graphicData>
            </a:graphic>
          </wp:inline>
        </w:drawing>
      </w:r>
    </w:p>
    <w:p w14:paraId="71E24FC4" w14:textId="78E66EB6" w:rsidR="002304A5" w:rsidRPr="00367B39" w:rsidRDefault="002304A5" w:rsidP="00AE1A6C">
      <w:pPr>
        <w:rPr>
          <w:lang w:val="en-GB"/>
        </w:rPr>
      </w:pPr>
      <w:r w:rsidRPr="00367B39">
        <w:rPr>
          <w:lang w:val="en-GB"/>
        </w:rPr>
        <w:br w:type="page"/>
      </w:r>
    </w:p>
    <w:p w14:paraId="7704F266" w14:textId="59566008" w:rsidR="00161978" w:rsidRDefault="00A8646E" w:rsidP="0030780C">
      <w:pPr>
        <w:pStyle w:val="berschrift1"/>
      </w:pPr>
      <w:bookmarkStart w:id="404" w:name="_Toc439692424"/>
      <w:r>
        <w:lastRenderedPageBreak/>
        <w:t>DNS und IP Konfiguration</w:t>
      </w:r>
      <w:bookmarkEnd w:id="404"/>
    </w:p>
    <w:p w14:paraId="61AEFA75" w14:textId="6975668C" w:rsidR="00EE674C" w:rsidRPr="00EE674C" w:rsidRDefault="00EE674C" w:rsidP="00EE674C">
      <w:r>
        <w:t>Bezieht sich auf den 5. Kursteil.</w:t>
      </w:r>
    </w:p>
    <w:p w14:paraId="79EE3C59" w14:textId="215C62E4" w:rsidR="00B1403D" w:rsidRPr="00B1403D" w:rsidRDefault="00B1403D" w:rsidP="00B1403D">
      <w:r>
        <w:t>Subnetzmaske gibt vor das die ersten drei Bytes gleich sein müssen. Entweder ist die IP-Adresse oder der Default Gateway falsch.</w:t>
      </w:r>
    </w:p>
    <w:p w14:paraId="28BD09E3" w14:textId="28ABAA23" w:rsidR="00AF6ABA" w:rsidRPr="00AF6ABA" w:rsidRDefault="00B1403D" w:rsidP="00AF6ABA">
      <w:r w:rsidRPr="00AF6ABA">
        <w:rPr>
          <w:noProof/>
          <w:lang w:eastAsia="de-CH"/>
        </w:rPr>
        <w:drawing>
          <wp:inline distT="0" distB="0" distL="0" distR="0" wp14:anchorId="5CAAC606" wp14:editId="1E7BAEB2">
            <wp:extent cx="2902013" cy="712259"/>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8532" cy="740857"/>
                    </a:xfrm>
                    <a:prstGeom prst="rect">
                      <a:avLst/>
                    </a:prstGeom>
                  </pic:spPr>
                </pic:pic>
              </a:graphicData>
            </a:graphic>
          </wp:inline>
        </w:drawing>
      </w:r>
    </w:p>
    <w:p w14:paraId="48A544B3" w14:textId="77777777" w:rsidR="00427152" w:rsidRDefault="00353ADB" w:rsidP="006F174D">
      <w:pPr>
        <w:pStyle w:val="berschrift2"/>
      </w:pPr>
      <w:bookmarkStart w:id="405" w:name="_Toc439692425"/>
      <w:r>
        <w:t>Domain Name System (</w:t>
      </w:r>
      <w:r w:rsidR="00161978">
        <w:t>DNS</w:t>
      </w:r>
      <w:r>
        <w:t>)</w:t>
      </w:r>
      <w:bookmarkEnd w:id="405"/>
    </w:p>
    <w:p w14:paraId="458F6BB1" w14:textId="3B5BB7C1" w:rsidR="00161978" w:rsidRDefault="00353ADB" w:rsidP="00427152">
      <w:r>
        <w:fldChar w:fldCharType="begin"/>
      </w:r>
      <w:r>
        <w:instrText xml:space="preserve"> XE "</w:instrText>
      </w:r>
      <w:r w:rsidRPr="00D57F85">
        <w:instrText>Domain Name System (DNS)</w:instrText>
      </w:r>
      <w:r>
        <w:instrText xml:space="preserve">" </w:instrText>
      </w:r>
      <w:r>
        <w:fldChar w:fldCharType="end"/>
      </w:r>
    </w:p>
    <w:p w14:paraId="01856666" w14:textId="47D4117E" w:rsidR="00AF6ABA" w:rsidRDefault="00AF6ABA" w:rsidP="00AF6ABA">
      <w:r w:rsidRPr="00AF6ABA">
        <w:t>Das</w:t>
      </w:r>
      <w:r w:rsidR="00607109">
        <w:t xml:space="preserve"> </w:t>
      </w:r>
      <w:r w:rsidRPr="00AF6ABA">
        <w:t>Domain</w:t>
      </w:r>
      <w:r w:rsidR="00607109">
        <w:t xml:space="preserve"> </w:t>
      </w:r>
      <w:r w:rsidRPr="00AF6ABA">
        <w:t>Name</w:t>
      </w:r>
      <w:r w:rsidR="00607109">
        <w:t xml:space="preserve"> </w:t>
      </w:r>
      <w:r w:rsidRPr="00AF6ABA">
        <w:t>System</w:t>
      </w:r>
      <w:r w:rsidR="00607109">
        <w:t xml:space="preserve"> </w:t>
      </w:r>
      <w:r w:rsidRPr="00AF6ABA">
        <w:t>(</w:t>
      </w:r>
      <w:r w:rsidRPr="00353ADB">
        <w:t>DNS</w:t>
      </w:r>
      <w:r w:rsidRPr="00AF6ABA">
        <w:t>)</w:t>
      </w:r>
      <w:r w:rsidR="00607109">
        <w:t xml:space="preserve"> </w:t>
      </w:r>
      <w:r w:rsidRPr="00AF6ABA">
        <w:t>ist</w:t>
      </w:r>
      <w:r w:rsidR="00607109">
        <w:t xml:space="preserve"> </w:t>
      </w:r>
      <w:r w:rsidRPr="00AF6ABA">
        <w:t>einer</w:t>
      </w:r>
      <w:r w:rsidR="00607109">
        <w:t xml:space="preserve"> </w:t>
      </w:r>
      <w:r w:rsidRPr="00AF6ABA">
        <w:t>der</w:t>
      </w:r>
      <w:r w:rsidR="00607109">
        <w:t xml:space="preserve"> </w:t>
      </w:r>
      <w:r w:rsidRPr="00AF6ABA">
        <w:t>wichtigsten</w:t>
      </w:r>
      <w:r w:rsidR="00607109">
        <w:t xml:space="preserve"> </w:t>
      </w:r>
      <w:r w:rsidRPr="00AF6ABA">
        <w:t>Dienste</w:t>
      </w:r>
      <w:r w:rsidR="00607109">
        <w:t xml:space="preserve"> </w:t>
      </w:r>
      <w:r w:rsidRPr="00AF6ABA">
        <w:t>in</w:t>
      </w:r>
      <w:r w:rsidR="00607109">
        <w:t xml:space="preserve"> </w:t>
      </w:r>
      <w:r w:rsidRPr="00AF6ABA">
        <w:t>vielen</w:t>
      </w:r>
      <w:r w:rsidR="00607109">
        <w:t xml:space="preserve"> </w:t>
      </w:r>
      <w:hyperlink r:id="rId48" w:tooltip="Internet Protocol" w:history="1">
        <w:r w:rsidRPr="00AF6ABA">
          <w:t>IP</w:t>
        </w:r>
      </w:hyperlink>
      <w:r w:rsidRPr="00AF6ABA">
        <w:t>-basierten</w:t>
      </w:r>
      <w:r w:rsidR="00607109">
        <w:t xml:space="preserve"> </w:t>
      </w:r>
      <w:hyperlink r:id="rId49" w:tooltip="Rechnernetz" w:history="1">
        <w:r w:rsidRPr="00AF6ABA">
          <w:t>Netzwerken</w:t>
        </w:r>
      </w:hyperlink>
      <w:r>
        <w:rPr>
          <w:rFonts w:ascii="Arial" w:hAnsi="Arial" w:cs="Arial"/>
          <w:color w:val="252525"/>
          <w:shd w:val="clear" w:color="auto" w:fill="FFFFFF"/>
        </w:rPr>
        <w:t>.</w:t>
      </w:r>
      <w:r w:rsidR="00607109">
        <w:rPr>
          <w:rFonts w:ascii="Arial" w:hAnsi="Arial" w:cs="Arial"/>
          <w:color w:val="252525"/>
          <w:shd w:val="clear" w:color="auto" w:fill="FFFFFF"/>
        </w:rPr>
        <w:t xml:space="preserve"> </w:t>
      </w:r>
      <w:r w:rsidRPr="00AF6ABA">
        <w:t>Seine</w:t>
      </w:r>
      <w:r w:rsidR="00607109">
        <w:t xml:space="preserve"> </w:t>
      </w:r>
      <w:r w:rsidRPr="00AF6ABA">
        <w:t>Hauptaufgabe</w:t>
      </w:r>
      <w:r w:rsidR="00607109">
        <w:t xml:space="preserve"> </w:t>
      </w:r>
      <w:r w:rsidRPr="00AF6ABA">
        <w:t>ist</w:t>
      </w:r>
      <w:r w:rsidR="00607109">
        <w:t xml:space="preserve"> </w:t>
      </w:r>
      <w:r w:rsidRPr="00AF6ABA">
        <w:t>die</w:t>
      </w:r>
      <w:r w:rsidR="00607109">
        <w:t xml:space="preserve"> </w:t>
      </w:r>
      <w:r w:rsidRPr="00AF6ABA">
        <w:t>Beantwortung</w:t>
      </w:r>
      <w:r w:rsidR="00607109">
        <w:t xml:space="preserve"> </w:t>
      </w:r>
      <w:r w:rsidRPr="00AF6ABA">
        <w:t>von</w:t>
      </w:r>
      <w:r w:rsidR="00607109">
        <w:t xml:space="preserve"> </w:t>
      </w:r>
      <w:r w:rsidRPr="00AF6ABA">
        <w:t>Anfragen</w:t>
      </w:r>
      <w:r w:rsidR="00607109">
        <w:t xml:space="preserve"> </w:t>
      </w:r>
      <w:r w:rsidRPr="00AF6ABA">
        <w:t>zur</w:t>
      </w:r>
      <w:r w:rsidR="00607109">
        <w:t xml:space="preserve"> </w:t>
      </w:r>
      <w:hyperlink r:id="rId50" w:tooltip="Namensauflösung" w:history="1">
        <w:r w:rsidRPr="00AF6ABA">
          <w:t>Namensauflösung</w:t>
        </w:r>
      </w:hyperlink>
      <w:r w:rsidRPr="00AF6ABA">
        <w:t>.</w:t>
      </w:r>
    </w:p>
    <w:p w14:paraId="3E773D37" w14:textId="23039081" w:rsidR="00353ADB" w:rsidRDefault="00353ADB" w:rsidP="00AF6ABA">
      <w:r w:rsidRPr="00AF6ABA">
        <w:rPr>
          <w:noProof/>
          <w:lang w:eastAsia="de-CH"/>
        </w:rPr>
        <w:drawing>
          <wp:inline distT="0" distB="0" distL="0" distR="0" wp14:anchorId="5ACB6826" wp14:editId="486757FD">
            <wp:extent cx="2558265" cy="146914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6061" cy="1479368"/>
                    </a:xfrm>
                    <a:prstGeom prst="rect">
                      <a:avLst/>
                    </a:prstGeom>
                  </pic:spPr>
                </pic:pic>
              </a:graphicData>
            </a:graphic>
          </wp:inline>
        </w:drawing>
      </w:r>
    </w:p>
    <w:p w14:paraId="2C8992BA" w14:textId="608D0608" w:rsidR="00AF6ABA" w:rsidRDefault="00AF6ABA" w:rsidP="00AF6ABA">
      <w:pPr>
        <w:rPr>
          <w:noProof/>
          <w:lang w:eastAsia="de-CH"/>
        </w:rPr>
      </w:pPr>
      <w:r w:rsidRPr="00AF6ABA">
        <w:rPr>
          <w:noProof/>
          <w:lang w:eastAsia="de-CH"/>
        </w:rPr>
        <w:drawing>
          <wp:inline distT="0" distB="0" distL="0" distR="0" wp14:anchorId="722690DD" wp14:editId="60F65530">
            <wp:extent cx="3123344" cy="1899708"/>
            <wp:effectExtent l="0" t="0" r="1270" b="571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30348" cy="1903968"/>
                    </a:xfrm>
                    <a:prstGeom prst="rect">
                      <a:avLst/>
                    </a:prstGeom>
                  </pic:spPr>
                </pic:pic>
              </a:graphicData>
            </a:graphic>
          </wp:inline>
        </w:drawing>
      </w:r>
    </w:p>
    <w:p w14:paraId="18F68BCB" w14:textId="2DAFF98C" w:rsidR="002B63E6" w:rsidRDefault="00AA6B65" w:rsidP="002B63E6">
      <w:pPr>
        <w:rPr>
          <w:noProof/>
          <w:lang w:eastAsia="de-CH"/>
        </w:rPr>
      </w:pPr>
      <w:hyperlink r:id="rId53" w:history="1">
        <w:r w:rsidR="00AF6ABA" w:rsidRPr="00933126">
          <w:rPr>
            <w:rStyle w:val="Hyperlink"/>
            <w:noProof/>
            <w:lang w:eastAsia="de-CH"/>
          </w:rPr>
          <w:t>www.labor.hswlu.ch</w:t>
        </w:r>
      </w:hyperlink>
      <w:r w:rsidR="00AF6ABA">
        <w:rPr>
          <w:noProof/>
          <w:lang w:eastAsia="de-CH"/>
        </w:rPr>
        <w:t>.</w:t>
      </w:r>
      <w:r w:rsidR="00607109">
        <w:rPr>
          <w:noProof/>
          <w:lang w:eastAsia="de-CH"/>
        </w:rPr>
        <w:t xml:space="preserve"> </w:t>
      </w:r>
      <w:r w:rsidR="00AF6ABA">
        <w:rPr>
          <w:noProof/>
          <w:lang w:eastAsia="de-CH"/>
        </w:rPr>
        <w:t>-&gt;</w:t>
      </w:r>
      <w:r w:rsidR="00607109">
        <w:rPr>
          <w:noProof/>
          <w:lang w:eastAsia="de-CH"/>
        </w:rPr>
        <w:t xml:space="preserve"> </w:t>
      </w:r>
      <w:r w:rsidR="00AF6ABA">
        <w:rPr>
          <w:noProof/>
          <w:lang w:eastAsia="de-CH"/>
        </w:rPr>
        <w:t>Von</w:t>
      </w:r>
      <w:r w:rsidR="00607109">
        <w:rPr>
          <w:noProof/>
          <w:lang w:eastAsia="de-CH"/>
        </w:rPr>
        <w:t xml:space="preserve"> </w:t>
      </w:r>
      <w:r w:rsidR="00147E9B">
        <w:rPr>
          <w:noProof/>
          <w:lang w:eastAsia="de-CH"/>
        </w:rPr>
        <w:t>links</w:t>
      </w:r>
      <w:r w:rsidR="00607109">
        <w:rPr>
          <w:noProof/>
          <w:lang w:eastAsia="de-CH"/>
        </w:rPr>
        <w:t xml:space="preserve"> </w:t>
      </w:r>
      <w:r w:rsidR="00147E9B">
        <w:rPr>
          <w:noProof/>
          <w:lang w:eastAsia="de-CH"/>
        </w:rPr>
        <w:t>nach</w:t>
      </w:r>
      <w:r w:rsidR="00607109">
        <w:rPr>
          <w:noProof/>
          <w:lang w:eastAsia="de-CH"/>
        </w:rPr>
        <w:t xml:space="preserve"> </w:t>
      </w:r>
      <w:r w:rsidR="00147E9B">
        <w:rPr>
          <w:noProof/>
          <w:lang w:eastAsia="de-CH"/>
        </w:rPr>
        <w:t>r</w:t>
      </w:r>
      <w:r w:rsidR="002B63E6">
        <w:rPr>
          <w:noProof/>
          <w:lang w:eastAsia="de-CH"/>
        </w:rPr>
        <w:t>echts,</w:t>
      </w:r>
      <w:r w:rsidR="00607109">
        <w:rPr>
          <w:noProof/>
          <w:lang w:eastAsia="de-CH"/>
        </w:rPr>
        <w:t xml:space="preserve"> </w:t>
      </w:r>
      <w:r w:rsidR="002B63E6">
        <w:rPr>
          <w:noProof/>
          <w:lang w:eastAsia="de-CH"/>
        </w:rPr>
        <w:t>von</w:t>
      </w:r>
      <w:r w:rsidR="00607109">
        <w:rPr>
          <w:noProof/>
          <w:lang w:eastAsia="de-CH"/>
        </w:rPr>
        <w:t xml:space="preserve"> </w:t>
      </w:r>
      <w:r w:rsidR="002B63E6">
        <w:rPr>
          <w:noProof/>
          <w:lang w:eastAsia="de-CH"/>
        </w:rPr>
        <w:t>unten</w:t>
      </w:r>
      <w:r w:rsidR="00607109">
        <w:rPr>
          <w:noProof/>
          <w:lang w:eastAsia="de-CH"/>
        </w:rPr>
        <w:t xml:space="preserve"> </w:t>
      </w:r>
      <w:r w:rsidR="002B63E6">
        <w:rPr>
          <w:noProof/>
          <w:lang w:eastAsia="de-CH"/>
        </w:rPr>
        <w:t>nach</w:t>
      </w:r>
      <w:r w:rsidR="00607109">
        <w:rPr>
          <w:noProof/>
          <w:lang w:eastAsia="de-CH"/>
        </w:rPr>
        <w:t xml:space="preserve"> </w:t>
      </w:r>
      <w:r w:rsidR="002B63E6">
        <w:rPr>
          <w:noProof/>
          <w:lang w:eastAsia="de-CH"/>
        </w:rPr>
        <w:t>oben.</w:t>
      </w:r>
      <w:r w:rsidR="00607109">
        <w:rPr>
          <w:noProof/>
          <w:lang w:eastAsia="de-CH"/>
        </w:rPr>
        <w:t xml:space="preserve"> </w:t>
      </w:r>
      <w:r w:rsidR="002B63E6">
        <w:rPr>
          <w:noProof/>
          <w:lang w:eastAsia="de-CH"/>
        </w:rPr>
        <w:t>Ein</w:t>
      </w:r>
      <w:r w:rsidR="00607109">
        <w:rPr>
          <w:noProof/>
          <w:lang w:eastAsia="de-CH"/>
        </w:rPr>
        <w:t xml:space="preserve"> </w:t>
      </w:r>
      <w:r w:rsidR="002B63E6">
        <w:rPr>
          <w:noProof/>
          <w:lang w:eastAsia="de-CH"/>
        </w:rPr>
        <w:t>bekanntes</w:t>
      </w:r>
      <w:r w:rsidR="00607109">
        <w:rPr>
          <w:noProof/>
          <w:lang w:eastAsia="de-CH"/>
        </w:rPr>
        <w:t xml:space="preserve"> </w:t>
      </w:r>
      <w:r w:rsidR="002B63E6">
        <w:rPr>
          <w:noProof/>
          <w:lang w:eastAsia="de-CH"/>
        </w:rPr>
        <w:t>Programm</w:t>
      </w:r>
      <w:r w:rsidR="00607109">
        <w:rPr>
          <w:noProof/>
          <w:lang w:eastAsia="de-CH"/>
        </w:rPr>
        <w:t xml:space="preserve"> </w:t>
      </w:r>
      <w:r w:rsidR="002B63E6">
        <w:rPr>
          <w:noProof/>
          <w:lang w:eastAsia="de-CH"/>
        </w:rPr>
        <w:t>für</w:t>
      </w:r>
      <w:r w:rsidR="00607109">
        <w:rPr>
          <w:noProof/>
          <w:lang w:eastAsia="de-CH"/>
        </w:rPr>
        <w:t xml:space="preserve"> </w:t>
      </w:r>
      <w:r w:rsidR="002B63E6">
        <w:rPr>
          <w:noProof/>
          <w:lang w:eastAsia="de-CH"/>
        </w:rPr>
        <w:t>die</w:t>
      </w:r>
      <w:r w:rsidR="00607109">
        <w:rPr>
          <w:noProof/>
          <w:lang w:eastAsia="de-CH"/>
        </w:rPr>
        <w:t xml:space="preserve"> </w:t>
      </w:r>
      <w:r w:rsidR="002B63E6">
        <w:rPr>
          <w:noProof/>
          <w:lang w:eastAsia="de-CH"/>
        </w:rPr>
        <w:t>Namensauflösung</w:t>
      </w:r>
      <w:r w:rsidR="00607109">
        <w:rPr>
          <w:noProof/>
          <w:lang w:eastAsia="de-CH"/>
        </w:rPr>
        <w:t xml:space="preserve"> </w:t>
      </w:r>
      <w:r w:rsidR="002B63E6">
        <w:rPr>
          <w:noProof/>
          <w:lang w:eastAsia="de-CH"/>
        </w:rPr>
        <w:t>ist</w:t>
      </w:r>
      <w:r w:rsidR="00607109">
        <w:rPr>
          <w:noProof/>
          <w:lang w:eastAsia="de-CH"/>
        </w:rPr>
        <w:t xml:space="preserve"> </w:t>
      </w:r>
      <w:r w:rsidR="002B63E6" w:rsidRPr="002B63E6">
        <w:rPr>
          <w:b/>
          <w:noProof/>
          <w:lang w:eastAsia="de-CH"/>
        </w:rPr>
        <w:t>nslookup</w:t>
      </w:r>
      <w:r w:rsidR="00607109">
        <w:rPr>
          <w:b/>
          <w:noProof/>
          <w:lang w:eastAsia="de-CH"/>
        </w:rPr>
        <w:t xml:space="preserve"> </w:t>
      </w:r>
      <w:r w:rsidR="002B63E6">
        <w:rPr>
          <w:noProof/>
          <w:lang w:eastAsia="de-CH"/>
        </w:rPr>
        <w:t>(„name</w:t>
      </w:r>
      <w:r w:rsidR="00607109">
        <w:rPr>
          <w:noProof/>
          <w:lang w:eastAsia="de-CH"/>
        </w:rPr>
        <w:t xml:space="preserve"> </w:t>
      </w:r>
      <w:r w:rsidR="002B63E6">
        <w:rPr>
          <w:noProof/>
          <w:lang w:eastAsia="de-CH"/>
        </w:rPr>
        <w:t>server</w:t>
      </w:r>
      <w:r w:rsidR="00607109">
        <w:rPr>
          <w:noProof/>
          <w:lang w:eastAsia="de-CH"/>
        </w:rPr>
        <w:t xml:space="preserve"> </w:t>
      </w:r>
      <w:r w:rsidR="002B63E6">
        <w:rPr>
          <w:noProof/>
          <w:lang w:eastAsia="de-CH"/>
        </w:rPr>
        <w:t>look</w:t>
      </w:r>
      <w:r w:rsidR="00607109">
        <w:rPr>
          <w:noProof/>
          <w:lang w:eastAsia="de-CH"/>
        </w:rPr>
        <w:t xml:space="preserve"> </w:t>
      </w:r>
      <w:r w:rsidR="002B63E6">
        <w:rPr>
          <w:noProof/>
          <w:lang w:eastAsia="de-CH"/>
        </w:rPr>
        <w:t>up“)</w:t>
      </w:r>
      <w:r w:rsidR="002B63E6" w:rsidRPr="002B63E6">
        <w:rPr>
          <w:noProof/>
          <w:lang w:eastAsia="de-CH"/>
        </w:rPr>
        <w:t>.</w:t>
      </w:r>
      <w:r w:rsidR="00607109">
        <w:rPr>
          <w:noProof/>
          <w:lang w:eastAsia="de-CH"/>
        </w:rPr>
        <w:t xml:space="preserve"> </w:t>
      </w:r>
    </w:p>
    <w:p w14:paraId="61251013" w14:textId="085EC892" w:rsidR="00FB5EC9" w:rsidRDefault="00FB5EC9" w:rsidP="002B63E6">
      <w:pPr>
        <w:rPr>
          <w:noProof/>
          <w:lang w:eastAsia="de-CH"/>
        </w:rPr>
      </w:pPr>
      <w:r>
        <w:rPr>
          <w:noProof/>
          <w:lang w:eastAsia="de-CH"/>
        </w:rPr>
        <w:t>Es</w:t>
      </w:r>
      <w:r w:rsidR="00607109">
        <w:rPr>
          <w:noProof/>
          <w:lang w:eastAsia="de-CH"/>
        </w:rPr>
        <w:t xml:space="preserve"> </w:t>
      </w:r>
      <w:r>
        <w:rPr>
          <w:noProof/>
          <w:lang w:eastAsia="de-CH"/>
        </w:rPr>
        <w:t>gibt</w:t>
      </w:r>
      <w:r w:rsidR="00607109">
        <w:rPr>
          <w:noProof/>
          <w:lang w:eastAsia="de-CH"/>
        </w:rPr>
        <w:t xml:space="preserve"> </w:t>
      </w:r>
      <w:r>
        <w:rPr>
          <w:noProof/>
          <w:lang w:eastAsia="de-CH"/>
        </w:rPr>
        <w:t>folgende</w:t>
      </w:r>
      <w:r w:rsidR="00607109">
        <w:rPr>
          <w:noProof/>
          <w:lang w:eastAsia="de-CH"/>
        </w:rPr>
        <w:t xml:space="preserve"> </w:t>
      </w:r>
      <w:r>
        <w:rPr>
          <w:noProof/>
          <w:lang w:eastAsia="de-CH"/>
        </w:rPr>
        <w:t>zwei</w:t>
      </w:r>
      <w:r w:rsidR="00607109">
        <w:rPr>
          <w:noProof/>
          <w:lang w:eastAsia="de-CH"/>
        </w:rPr>
        <w:t xml:space="preserve"> </w:t>
      </w:r>
      <w:r>
        <w:rPr>
          <w:noProof/>
          <w:lang w:eastAsia="de-CH"/>
        </w:rPr>
        <w:t>Namens-Server</w:t>
      </w:r>
      <w:r w:rsidR="00607109">
        <w:rPr>
          <w:noProof/>
          <w:lang w:eastAsia="de-CH"/>
        </w:rPr>
        <w:t xml:space="preserve"> </w:t>
      </w:r>
    </w:p>
    <w:tbl>
      <w:tblPr>
        <w:tblStyle w:val="EinfacheTabelle2"/>
        <w:tblW w:w="0" w:type="auto"/>
        <w:tblLook w:val="0400" w:firstRow="0" w:lastRow="0" w:firstColumn="0" w:lastColumn="0" w:noHBand="0" w:noVBand="1"/>
      </w:tblPr>
      <w:tblGrid>
        <w:gridCol w:w="3114"/>
        <w:gridCol w:w="5948"/>
      </w:tblGrid>
      <w:tr w:rsidR="00147E9B" w:rsidRPr="00147E9B" w14:paraId="6A8C39EC" w14:textId="77777777" w:rsidTr="00353ADB">
        <w:trPr>
          <w:cnfStyle w:val="000000100000" w:firstRow="0" w:lastRow="0" w:firstColumn="0" w:lastColumn="0" w:oddVBand="0" w:evenVBand="0" w:oddHBand="1" w:evenHBand="0" w:firstRowFirstColumn="0" w:firstRowLastColumn="0" w:lastRowFirstColumn="0" w:lastRowLastColumn="0"/>
        </w:trPr>
        <w:tc>
          <w:tcPr>
            <w:tcW w:w="3114" w:type="dxa"/>
          </w:tcPr>
          <w:p w14:paraId="1A0F0688" w14:textId="79D2B133" w:rsidR="00147E9B" w:rsidRPr="00147E9B" w:rsidRDefault="00147E9B" w:rsidP="002B63E6">
            <w:pPr>
              <w:rPr>
                <w:b/>
                <w:noProof/>
                <w:lang w:val="en-GB" w:eastAsia="de-CH"/>
              </w:rPr>
            </w:pPr>
            <w:r w:rsidRPr="00147E9B">
              <w:rPr>
                <w:b/>
                <w:noProof/>
                <w:lang w:val="en-GB" w:eastAsia="de-CH"/>
              </w:rPr>
              <w:t>TLD</w:t>
            </w:r>
            <w:r w:rsidR="00607109">
              <w:rPr>
                <w:b/>
                <w:noProof/>
                <w:lang w:val="en-GB" w:eastAsia="de-CH"/>
              </w:rPr>
              <w:t xml:space="preserve"> </w:t>
            </w:r>
            <w:r w:rsidRPr="00147E9B">
              <w:rPr>
                <w:b/>
                <w:noProof/>
                <w:lang w:val="en-GB" w:eastAsia="de-CH"/>
              </w:rPr>
              <w:t>Server</w:t>
            </w:r>
            <w:r w:rsidR="00607109">
              <w:rPr>
                <w:b/>
                <w:noProof/>
                <w:lang w:val="en-GB" w:eastAsia="de-CH"/>
              </w:rPr>
              <w:t xml:space="preserve"> </w:t>
            </w:r>
            <w:r w:rsidRPr="00147E9B">
              <w:rPr>
                <w:b/>
                <w:noProof/>
                <w:lang w:val="en-GB" w:eastAsia="de-CH"/>
              </w:rPr>
              <w:t>(Top-level</w:t>
            </w:r>
            <w:r w:rsidR="00607109">
              <w:rPr>
                <w:b/>
                <w:noProof/>
                <w:lang w:val="en-GB" w:eastAsia="de-CH"/>
              </w:rPr>
              <w:t xml:space="preserve"> </w:t>
            </w:r>
            <w:r w:rsidRPr="00147E9B">
              <w:rPr>
                <w:b/>
                <w:noProof/>
                <w:lang w:val="en-GB" w:eastAsia="de-CH"/>
              </w:rPr>
              <w:t>domain)</w:t>
            </w:r>
            <w:r w:rsidR="00607109">
              <w:rPr>
                <w:b/>
                <w:noProof/>
                <w:lang w:val="en-GB" w:eastAsia="de-CH"/>
              </w:rPr>
              <w:t xml:space="preserve"> </w:t>
            </w:r>
          </w:p>
        </w:tc>
        <w:tc>
          <w:tcPr>
            <w:tcW w:w="5948" w:type="dxa"/>
          </w:tcPr>
          <w:p w14:paraId="4D7A5E9B" w14:textId="3F81F33A" w:rsidR="00147E9B" w:rsidRPr="00147E9B" w:rsidRDefault="00147E9B" w:rsidP="002B63E6">
            <w:pPr>
              <w:rPr>
                <w:noProof/>
                <w:lang w:eastAsia="de-CH"/>
              </w:rPr>
            </w:pPr>
            <w:r>
              <w:rPr>
                <w:noProof/>
                <w:lang w:eastAsia="de-CH"/>
              </w:rPr>
              <w:t>Sind</w:t>
            </w:r>
            <w:r w:rsidR="00607109">
              <w:rPr>
                <w:noProof/>
                <w:lang w:eastAsia="de-CH"/>
              </w:rPr>
              <w:t xml:space="preserve"> </w:t>
            </w:r>
            <w:r>
              <w:rPr>
                <w:noProof/>
                <w:lang w:eastAsia="de-CH"/>
              </w:rPr>
              <w:t>zuständig</w:t>
            </w:r>
            <w:r w:rsidR="00607109">
              <w:rPr>
                <w:noProof/>
                <w:lang w:eastAsia="de-CH"/>
              </w:rPr>
              <w:t xml:space="preserve"> </w:t>
            </w:r>
            <w:r>
              <w:rPr>
                <w:noProof/>
                <w:lang w:eastAsia="de-CH"/>
              </w:rPr>
              <w:t>für</w:t>
            </w:r>
            <w:r w:rsidR="00607109">
              <w:rPr>
                <w:noProof/>
                <w:lang w:eastAsia="de-CH"/>
              </w:rPr>
              <w:t xml:space="preserve"> </w:t>
            </w:r>
            <w:r>
              <w:rPr>
                <w:noProof/>
                <w:lang w:eastAsia="de-CH"/>
              </w:rPr>
              <w:t>com,</w:t>
            </w:r>
            <w:r w:rsidR="00607109">
              <w:rPr>
                <w:noProof/>
                <w:lang w:eastAsia="de-CH"/>
              </w:rPr>
              <w:t xml:space="preserve"> </w:t>
            </w:r>
            <w:r>
              <w:rPr>
                <w:noProof/>
                <w:lang w:eastAsia="de-CH"/>
              </w:rPr>
              <w:t>edu,</w:t>
            </w:r>
            <w:r w:rsidR="00607109">
              <w:rPr>
                <w:noProof/>
                <w:lang w:eastAsia="de-CH"/>
              </w:rPr>
              <w:t xml:space="preserve"> </w:t>
            </w:r>
            <w:r>
              <w:rPr>
                <w:noProof/>
                <w:lang w:eastAsia="de-CH"/>
              </w:rPr>
              <w:t>org,</w:t>
            </w:r>
            <w:r w:rsidR="00607109">
              <w:rPr>
                <w:noProof/>
                <w:lang w:eastAsia="de-CH"/>
              </w:rPr>
              <w:t xml:space="preserve"> </w:t>
            </w:r>
            <w:r>
              <w:rPr>
                <w:noProof/>
                <w:lang w:eastAsia="de-CH"/>
              </w:rPr>
              <w:t>uk,</w:t>
            </w:r>
            <w:r w:rsidR="00607109">
              <w:rPr>
                <w:noProof/>
                <w:lang w:eastAsia="de-CH"/>
              </w:rPr>
              <w:t xml:space="preserve"> </w:t>
            </w:r>
            <w:r>
              <w:rPr>
                <w:noProof/>
                <w:lang w:eastAsia="de-CH"/>
              </w:rPr>
              <w:t>ch</w:t>
            </w:r>
            <w:r w:rsidR="00607109">
              <w:rPr>
                <w:noProof/>
                <w:lang w:eastAsia="de-CH"/>
              </w:rPr>
              <w:t xml:space="preserve"> </w:t>
            </w:r>
            <w:r>
              <w:rPr>
                <w:noProof/>
                <w:lang w:eastAsia="de-CH"/>
              </w:rPr>
              <w:t>und</w:t>
            </w:r>
            <w:r w:rsidR="00607109">
              <w:rPr>
                <w:noProof/>
                <w:lang w:eastAsia="de-CH"/>
              </w:rPr>
              <w:t xml:space="preserve"> </w:t>
            </w:r>
            <w:r>
              <w:rPr>
                <w:noProof/>
                <w:lang w:eastAsia="de-CH"/>
              </w:rPr>
              <w:t>alle</w:t>
            </w:r>
            <w:r w:rsidR="00607109">
              <w:rPr>
                <w:noProof/>
                <w:lang w:eastAsia="de-CH"/>
              </w:rPr>
              <w:t xml:space="preserve"> </w:t>
            </w:r>
            <w:r>
              <w:rPr>
                <w:noProof/>
                <w:lang w:eastAsia="de-CH"/>
              </w:rPr>
              <w:t>anderen</w:t>
            </w:r>
            <w:r w:rsidR="00607109">
              <w:rPr>
                <w:noProof/>
                <w:lang w:eastAsia="de-CH"/>
              </w:rPr>
              <w:t xml:space="preserve"> </w:t>
            </w:r>
            <w:r>
              <w:rPr>
                <w:noProof/>
                <w:lang w:eastAsia="de-CH"/>
              </w:rPr>
              <w:t>Top</w:t>
            </w:r>
            <w:r w:rsidR="00607109">
              <w:rPr>
                <w:noProof/>
                <w:lang w:eastAsia="de-CH"/>
              </w:rPr>
              <w:t xml:space="preserve"> </w:t>
            </w:r>
            <w:r>
              <w:rPr>
                <w:noProof/>
                <w:lang w:eastAsia="de-CH"/>
              </w:rPr>
              <w:t>Level</w:t>
            </w:r>
            <w:r w:rsidR="00607109">
              <w:rPr>
                <w:noProof/>
                <w:lang w:eastAsia="de-CH"/>
              </w:rPr>
              <w:t xml:space="preserve"> </w:t>
            </w:r>
            <w:r>
              <w:rPr>
                <w:noProof/>
                <w:lang w:eastAsia="de-CH"/>
              </w:rPr>
              <w:t>Domains.</w:t>
            </w:r>
          </w:p>
        </w:tc>
      </w:tr>
      <w:tr w:rsidR="00147E9B" w:rsidRPr="00147E9B" w14:paraId="496AB4EE" w14:textId="77777777" w:rsidTr="00353ADB">
        <w:tc>
          <w:tcPr>
            <w:tcW w:w="3114" w:type="dxa"/>
          </w:tcPr>
          <w:p w14:paraId="0F43557F" w14:textId="3BDA0CC1" w:rsidR="00147E9B" w:rsidRPr="00147E9B" w:rsidRDefault="00147E9B" w:rsidP="002B63E6">
            <w:pPr>
              <w:rPr>
                <w:noProof/>
                <w:lang w:val="en-GB" w:eastAsia="de-CH"/>
              </w:rPr>
            </w:pPr>
            <w:r>
              <w:rPr>
                <w:b/>
                <w:noProof/>
                <w:lang w:eastAsia="de-CH"/>
              </w:rPr>
              <w:t>Authoritative</w:t>
            </w:r>
            <w:r w:rsidR="00607109">
              <w:rPr>
                <w:b/>
                <w:noProof/>
                <w:lang w:eastAsia="de-CH"/>
              </w:rPr>
              <w:t xml:space="preserve"> </w:t>
            </w:r>
            <w:r>
              <w:rPr>
                <w:b/>
                <w:noProof/>
                <w:lang w:eastAsia="de-CH"/>
              </w:rPr>
              <w:t>DNS</w:t>
            </w:r>
          </w:p>
        </w:tc>
        <w:tc>
          <w:tcPr>
            <w:tcW w:w="5948" w:type="dxa"/>
          </w:tcPr>
          <w:p w14:paraId="2533A5C1" w14:textId="13975604" w:rsidR="00147E9B" w:rsidRPr="00147E9B" w:rsidRDefault="00147E9B" w:rsidP="002B63E6">
            <w:pPr>
              <w:rPr>
                <w:noProof/>
                <w:lang w:eastAsia="de-CH"/>
              </w:rPr>
            </w:pPr>
            <w:r w:rsidRPr="00147E9B">
              <w:rPr>
                <w:noProof/>
                <w:lang w:eastAsia="de-CH"/>
              </w:rPr>
              <w:t>Ist</w:t>
            </w:r>
            <w:r w:rsidR="00607109">
              <w:rPr>
                <w:noProof/>
                <w:lang w:eastAsia="de-CH"/>
              </w:rPr>
              <w:t xml:space="preserve"> </w:t>
            </w:r>
            <w:r w:rsidRPr="00147E9B">
              <w:rPr>
                <w:noProof/>
                <w:lang w:eastAsia="de-CH"/>
              </w:rPr>
              <w:t>der</w:t>
            </w:r>
            <w:r w:rsidR="00607109">
              <w:rPr>
                <w:noProof/>
                <w:lang w:eastAsia="de-CH"/>
              </w:rPr>
              <w:t xml:space="preserve"> </w:t>
            </w:r>
            <w:r w:rsidRPr="00147E9B">
              <w:rPr>
                <w:noProof/>
                <w:lang w:eastAsia="de-CH"/>
              </w:rPr>
              <w:t>Namensserver</w:t>
            </w:r>
            <w:r w:rsidR="00607109">
              <w:rPr>
                <w:noProof/>
                <w:lang w:eastAsia="de-CH"/>
              </w:rPr>
              <w:t xml:space="preserve"> </w:t>
            </w:r>
            <w:r w:rsidRPr="00147E9B">
              <w:rPr>
                <w:noProof/>
                <w:lang w:eastAsia="de-CH"/>
              </w:rPr>
              <w:t>einer</w:t>
            </w:r>
            <w:r w:rsidR="00607109">
              <w:rPr>
                <w:noProof/>
                <w:lang w:eastAsia="de-CH"/>
              </w:rPr>
              <w:t xml:space="preserve"> </w:t>
            </w:r>
            <w:r w:rsidRPr="00147E9B">
              <w:rPr>
                <w:noProof/>
                <w:lang w:eastAsia="de-CH"/>
              </w:rPr>
              <w:t>Organisation,</w:t>
            </w:r>
            <w:r w:rsidR="00607109">
              <w:rPr>
                <w:noProof/>
                <w:lang w:eastAsia="de-CH"/>
              </w:rPr>
              <w:t xml:space="preserve"> </w:t>
            </w:r>
            <w:r w:rsidRPr="00147E9B">
              <w:rPr>
                <w:noProof/>
                <w:lang w:eastAsia="de-CH"/>
              </w:rPr>
              <w:t>welche</w:t>
            </w:r>
            <w:r w:rsidR="00607109">
              <w:rPr>
                <w:noProof/>
                <w:lang w:eastAsia="de-CH"/>
              </w:rPr>
              <w:t xml:space="preserve"> </w:t>
            </w:r>
            <w:r w:rsidRPr="00147E9B">
              <w:rPr>
                <w:noProof/>
                <w:lang w:eastAsia="de-CH"/>
              </w:rPr>
              <w:t>eine</w:t>
            </w:r>
            <w:r w:rsidR="00607109">
              <w:rPr>
                <w:noProof/>
                <w:lang w:eastAsia="de-CH"/>
              </w:rPr>
              <w:t xml:space="preserve"> </w:t>
            </w:r>
            <w:r w:rsidRPr="00147E9B">
              <w:rPr>
                <w:noProof/>
                <w:lang w:eastAsia="de-CH"/>
              </w:rPr>
              <w:t>Domäne</w:t>
            </w:r>
            <w:r w:rsidR="00607109">
              <w:rPr>
                <w:noProof/>
                <w:lang w:eastAsia="de-CH"/>
              </w:rPr>
              <w:t xml:space="preserve"> </w:t>
            </w:r>
            <w:r>
              <w:rPr>
                <w:noProof/>
                <w:lang w:eastAsia="de-CH"/>
              </w:rPr>
              <w:t>betreibt.</w:t>
            </w:r>
            <w:r w:rsidR="00607109">
              <w:rPr>
                <w:noProof/>
                <w:lang w:eastAsia="de-CH"/>
              </w:rPr>
              <w:t xml:space="preserve"> </w:t>
            </w:r>
            <w:r>
              <w:rPr>
                <w:noProof/>
                <w:lang w:eastAsia="de-CH"/>
              </w:rPr>
              <w:t>Dieser</w:t>
            </w:r>
            <w:r w:rsidR="00607109">
              <w:rPr>
                <w:noProof/>
                <w:lang w:eastAsia="de-CH"/>
              </w:rPr>
              <w:t xml:space="preserve"> </w:t>
            </w:r>
            <w:r>
              <w:rPr>
                <w:noProof/>
                <w:lang w:eastAsia="de-CH"/>
              </w:rPr>
              <w:t>liefert</w:t>
            </w:r>
            <w:r w:rsidR="00607109">
              <w:rPr>
                <w:noProof/>
                <w:lang w:eastAsia="de-CH"/>
              </w:rPr>
              <w:t xml:space="preserve"> </w:t>
            </w:r>
            <w:r>
              <w:rPr>
                <w:noProof/>
                <w:lang w:eastAsia="de-CH"/>
              </w:rPr>
              <w:t>Namensauflösungen</w:t>
            </w:r>
            <w:r w:rsidR="00607109">
              <w:rPr>
                <w:noProof/>
                <w:lang w:eastAsia="de-CH"/>
              </w:rPr>
              <w:t xml:space="preserve"> </w:t>
            </w:r>
            <w:r>
              <w:rPr>
                <w:noProof/>
                <w:lang w:eastAsia="de-CH"/>
              </w:rPr>
              <w:t>zu</w:t>
            </w:r>
            <w:r w:rsidR="00607109">
              <w:rPr>
                <w:noProof/>
                <w:lang w:eastAsia="de-CH"/>
              </w:rPr>
              <w:t xml:space="preserve"> </w:t>
            </w:r>
            <w:r>
              <w:rPr>
                <w:noProof/>
                <w:lang w:eastAsia="de-CH"/>
              </w:rPr>
              <w:t>allen</w:t>
            </w:r>
            <w:r w:rsidR="00607109">
              <w:rPr>
                <w:noProof/>
                <w:lang w:eastAsia="de-CH"/>
              </w:rPr>
              <w:t xml:space="preserve"> </w:t>
            </w:r>
            <w:r>
              <w:rPr>
                <w:noProof/>
                <w:lang w:eastAsia="de-CH"/>
              </w:rPr>
              <w:t>Hosts</w:t>
            </w:r>
            <w:r w:rsidR="00607109">
              <w:rPr>
                <w:noProof/>
                <w:lang w:eastAsia="de-CH"/>
              </w:rPr>
              <w:t xml:space="preserve"> </w:t>
            </w:r>
            <w:r>
              <w:rPr>
                <w:noProof/>
                <w:lang w:eastAsia="de-CH"/>
              </w:rPr>
              <w:t>innerhalb</w:t>
            </w:r>
            <w:r w:rsidR="00607109">
              <w:rPr>
                <w:noProof/>
                <w:lang w:eastAsia="de-CH"/>
              </w:rPr>
              <w:t xml:space="preserve"> </w:t>
            </w:r>
            <w:r>
              <w:rPr>
                <w:noProof/>
                <w:lang w:eastAsia="de-CH"/>
              </w:rPr>
              <w:t>dieser</w:t>
            </w:r>
            <w:r w:rsidR="00607109">
              <w:rPr>
                <w:noProof/>
                <w:lang w:eastAsia="de-CH"/>
              </w:rPr>
              <w:t xml:space="preserve"> </w:t>
            </w:r>
            <w:r>
              <w:rPr>
                <w:noProof/>
                <w:lang w:eastAsia="de-CH"/>
              </w:rPr>
              <w:t>Organisation.</w:t>
            </w:r>
            <w:r w:rsidR="00607109">
              <w:rPr>
                <w:noProof/>
                <w:lang w:eastAsia="de-CH"/>
              </w:rPr>
              <w:t xml:space="preserve"> </w:t>
            </w:r>
            <w:r>
              <w:rPr>
                <w:noProof/>
                <w:lang w:eastAsia="de-CH"/>
              </w:rPr>
              <w:t>(Wird</w:t>
            </w:r>
            <w:r w:rsidR="00607109">
              <w:rPr>
                <w:noProof/>
                <w:lang w:eastAsia="de-CH"/>
              </w:rPr>
              <w:t xml:space="preserve"> </w:t>
            </w:r>
            <w:r>
              <w:rPr>
                <w:noProof/>
                <w:lang w:eastAsia="de-CH"/>
              </w:rPr>
              <w:t>entweder</w:t>
            </w:r>
            <w:r w:rsidR="00607109">
              <w:rPr>
                <w:noProof/>
                <w:lang w:eastAsia="de-CH"/>
              </w:rPr>
              <w:t xml:space="preserve"> </w:t>
            </w:r>
            <w:r>
              <w:rPr>
                <w:noProof/>
                <w:lang w:eastAsia="de-CH"/>
              </w:rPr>
              <w:t>von</w:t>
            </w:r>
            <w:r w:rsidR="00607109">
              <w:rPr>
                <w:noProof/>
                <w:lang w:eastAsia="de-CH"/>
              </w:rPr>
              <w:t xml:space="preserve"> </w:t>
            </w:r>
            <w:r>
              <w:rPr>
                <w:noProof/>
                <w:lang w:eastAsia="de-CH"/>
              </w:rPr>
              <w:t>der</w:t>
            </w:r>
            <w:r w:rsidR="00607109">
              <w:rPr>
                <w:noProof/>
                <w:lang w:eastAsia="de-CH"/>
              </w:rPr>
              <w:t xml:space="preserve"> </w:t>
            </w:r>
            <w:r>
              <w:rPr>
                <w:noProof/>
                <w:lang w:eastAsia="de-CH"/>
              </w:rPr>
              <w:t>Organisation</w:t>
            </w:r>
            <w:r w:rsidR="00607109">
              <w:rPr>
                <w:noProof/>
                <w:lang w:eastAsia="de-CH"/>
              </w:rPr>
              <w:t xml:space="preserve"> </w:t>
            </w:r>
            <w:r>
              <w:rPr>
                <w:noProof/>
                <w:lang w:eastAsia="de-CH"/>
              </w:rPr>
              <w:t>selber</w:t>
            </w:r>
            <w:r w:rsidR="00607109">
              <w:rPr>
                <w:noProof/>
                <w:lang w:eastAsia="de-CH"/>
              </w:rPr>
              <w:t xml:space="preserve"> </w:t>
            </w:r>
            <w:r>
              <w:rPr>
                <w:noProof/>
                <w:lang w:eastAsia="de-CH"/>
              </w:rPr>
              <w:t>betrieben</w:t>
            </w:r>
            <w:r w:rsidR="00607109">
              <w:rPr>
                <w:noProof/>
                <w:lang w:eastAsia="de-CH"/>
              </w:rPr>
              <w:t xml:space="preserve"> </w:t>
            </w:r>
            <w:r>
              <w:rPr>
                <w:noProof/>
                <w:lang w:eastAsia="de-CH"/>
              </w:rPr>
              <w:t>oder</w:t>
            </w:r>
            <w:r w:rsidR="00607109">
              <w:rPr>
                <w:noProof/>
                <w:lang w:eastAsia="de-CH"/>
              </w:rPr>
              <w:t xml:space="preserve"> </w:t>
            </w:r>
            <w:r>
              <w:rPr>
                <w:noProof/>
                <w:lang w:eastAsia="de-CH"/>
              </w:rPr>
              <w:t>vom</w:t>
            </w:r>
            <w:r w:rsidR="00607109">
              <w:rPr>
                <w:noProof/>
                <w:lang w:eastAsia="de-CH"/>
              </w:rPr>
              <w:t xml:space="preserve"> </w:t>
            </w:r>
            <w:r>
              <w:rPr>
                <w:noProof/>
                <w:lang w:eastAsia="de-CH"/>
              </w:rPr>
              <w:t>Internet</w:t>
            </w:r>
            <w:r w:rsidR="00607109">
              <w:rPr>
                <w:noProof/>
                <w:lang w:eastAsia="de-CH"/>
              </w:rPr>
              <w:t xml:space="preserve"> </w:t>
            </w:r>
            <w:r>
              <w:rPr>
                <w:noProof/>
                <w:lang w:eastAsia="de-CH"/>
              </w:rPr>
              <w:t>Service</w:t>
            </w:r>
            <w:r w:rsidR="00607109">
              <w:rPr>
                <w:noProof/>
                <w:lang w:eastAsia="de-CH"/>
              </w:rPr>
              <w:t xml:space="preserve"> </w:t>
            </w:r>
            <w:r>
              <w:rPr>
                <w:noProof/>
                <w:lang w:eastAsia="de-CH"/>
              </w:rPr>
              <w:t>Provider)</w:t>
            </w:r>
          </w:p>
        </w:tc>
      </w:tr>
    </w:tbl>
    <w:p w14:paraId="79CD8DF4" w14:textId="77777777" w:rsidR="00042227" w:rsidRDefault="00042227" w:rsidP="002B63E6">
      <w:pPr>
        <w:rPr>
          <w:noProof/>
          <w:lang w:eastAsia="de-CH"/>
        </w:rPr>
      </w:pPr>
    </w:p>
    <w:p w14:paraId="455D9D9F" w14:textId="31A676C6" w:rsidR="002B63E6" w:rsidRDefault="002B63E6" w:rsidP="002B63E6">
      <w:pPr>
        <w:rPr>
          <w:noProof/>
          <w:lang w:eastAsia="de-CH"/>
        </w:rPr>
      </w:pPr>
      <w:r>
        <w:rPr>
          <w:noProof/>
          <w:lang w:eastAsia="de-CH"/>
        </w:rPr>
        <w:lastRenderedPageBreak/>
        <w:t>Es</w:t>
      </w:r>
      <w:r w:rsidR="00607109">
        <w:rPr>
          <w:noProof/>
          <w:lang w:eastAsia="de-CH"/>
        </w:rPr>
        <w:t xml:space="preserve"> </w:t>
      </w:r>
      <w:r>
        <w:rPr>
          <w:noProof/>
          <w:lang w:eastAsia="de-CH"/>
        </w:rPr>
        <w:t>werden</w:t>
      </w:r>
      <w:r w:rsidR="00607109">
        <w:rPr>
          <w:noProof/>
          <w:lang w:eastAsia="de-CH"/>
        </w:rPr>
        <w:t xml:space="preserve"> </w:t>
      </w:r>
      <w:r>
        <w:rPr>
          <w:noProof/>
          <w:lang w:eastAsia="de-CH"/>
        </w:rPr>
        <w:t>zwei</w:t>
      </w:r>
      <w:r w:rsidR="00607109">
        <w:rPr>
          <w:noProof/>
          <w:lang w:eastAsia="de-CH"/>
        </w:rPr>
        <w:t xml:space="preserve"> </w:t>
      </w:r>
      <w:r>
        <w:rPr>
          <w:noProof/>
          <w:lang w:eastAsia="de-CH"/>
        </w:rPr>
        <w:t>Auflösungsarten</w:t>
      </w:r>
      <w:r w:rsidR="00607109">
        <w:rPr>
          <w:noProof/>
          <w:lang w:eastAsia="de-CH"/>
        </w:rPr>
        <w:t xml:space="preserve"> </w:t>
      </w:r>
      <w:r>
        <w:rPr>
          <w:noProof/>
          <w:lang w:eastAsia="de-CH"/>
        </w:rPr>
        <w:t>unterschieden:</w:t>
      </w:r>
    </w:p>
    <w:p w14:paraId="05627E02" w14:textId="1285614C" w:rsidR="00BA7745" w:rsidRDefault="00BA7745" w:rsidP="008168DB">
      <w:pPr>
        <w:rPr>
          <w:b/>
        </w:rPr>
      </w:pPr>
      <w:r w:rsidRPr="008168DB">
        <w:rPr>
          <w:b/>
        </w:rPr>
        <w:t>Iterative</w:t>
      </w:r>
      <w:r w:rsidR="00607109" w:rsidRPr="008168DB">
        <w:rPr>
          <w:b/>
        </w:rPr>
        <w:t xml:space="preserve"> </w:t>
      </w:r>
      <w:r w:rsidRPr="008168DB">
        <w:rPr>
          <w:b/>
        </w:rPr>
        <w:t>Auflösung</w:t>
      </w:r>
    </w:p>
    <w:p w14:paraId="1B38E719" w14:textId="3A3A96DD" w:rsidR="008168DB" w:rsidRDefault="008168DB" w:rsidP="008168DB">
      <w:r>
        <w:t>Iterative Query:</w:t>
      </w:r>
      <w:r w:rsidR="006F174D">
        <w:t xml:space="preserve"> </w:t>
      </w:r>
      <w:r>
        <w:t>Server antwortet mit zuständigem Server.</w:t>
      </w:r>
      <w:r w:rsidR="006F174D">
        <w:t xml:space="preserve"> </w:t>
      </w:r>
      <w:r>
        <w:t>„Ich kenne diesen Namen selber nicht, aber frag doch den da!“</w:t>
      </w:r>
    </w:p>
    <w:p w14:paraId="71066CB1" w14:textId="77777777" w:rsidR="008168DB" w:rsidRDefault="008168DB" w:rsidP="008168DB">
      <w:r>
        <w:t>Bspl. www.gaia.cs.usmass.edu</w:t>
      </w:r>
    </w:p>
    <w:p w14:paraId="7DC4B983" w14:textId="77777777" w:rsidR="008168DB" w:rsidRDefault="008168DB" w:rsidP="008168DB">
      <w:pPr>
        <w:pStyle w:val="Listenabsatz"/>
        <w:numPr>
          <w:ilvl w:val="0"/>
          <w:numId w:val="12"/>
        </w:numPr>
      </w:pPr>
      <w:r>
        <w:t>Zum eigenen DNS</w:t>
      </w:r>
    </w:p>
    <w:p w14:paraId="7F0DD883" w14:textId="77777777" w:rsidR="008168DB" w:rsidRDefault="008168DB" w:rsidP="008168DB">
      <w:pPr>
        <w:pStyle w:val="Listenabsatz"/>
        <w:numPr>
          <w:ilvl w:val="0"/>
          <w:numId w:val="12"/>
        </w:numPr>
      </w:pPr>
      <w:r>
        <w:t>Dieser kennt den Zuständen TLD-Server für „edu“</w:t>
      </w:r>
    </w:p>
    <w:p w14:paraId="51381898" w14:textId="77777777" w:rsidR="008168DB" w:rsidRDefault="008168DB" w:rsidP="008168DB">
      <w:pPr>
        <w:pStyle w:val="Listenabsatz"/>
        <w:numPr>
          <w:ilvl w:val="0"/>
          <w:numId w:val="12"/>
        </w:numPr>
      </w:pPr>
      <w:r>
        <w:t>„Edu“ TLD kennt „usmass“</w:t>
      </w:r>
    </w:p>
    <w:p w14:paraId="21F24EFE" w14:textId="6791936B" w:rsidR="008168DB" w:rsidRDefault="008168DB" w:rsidP="008168DB">
      <w:pPr>
        <w:pStyle w:val="Listenabsatz"/>
        <w:numPr>
          <w:ilvl w:val="0"/>
          <w:numId w:val="12"/>
        </w:numPr>
      </w:pPr>
      <w:r>
        <w:t>„Usmass“ kennt alle Hosts innerhalb von seinem Netz, also auch „gaia.cs“</w:t>
      </w:r>
    </w:p>
    <w:p w14:paraId="64861F1F" w14:textId="0A486D84" w:rsidR="00147E9B" w:rsidRPr="008168DB" w:rsidRDefault="008168DB" w:rsidP="00147E9B">
      <w:pPr>
        <w:rPr>
          <w:b/>
        </w:rPr>
      </w:pPr>
      <w:r w:rsidRPr="00BA7745">
        <w:rPr>
          <w:noProof/>
          <w:lang w:eastAsia="de-CH"/>
        </w:rPr>
        <w:drawing>
          <wp:inline distT="0" distB="0" distL="0" distR="0" wp14:anchorId="7E210623" wp14:editId="53F57622">
            <wp:extent cx="1999281" cy="2224905"/>
            <wp:effectExtent l="0" t="0" r="1270" b="444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19152" cy="2247018"/>
                    </a:xfrm>
                    <a:prstGeom prst="rect">
                      <a:avLst/>
                    </a:prstGeom>
                  </pic:spPr>
                </pic:pic>
              </a:graphicData>
            </a:graphic>
          </wp:inline>
        </w:drawing>
      </w:r>
    </w:p>
    <w:p w14:paraId="652F0B98" w14:textId="42E9E754" w:rsidR="00AF6ABA" w:rsidRDefault="00BA7745" w:rsidP="008168DB">
      <w:pPr>
        <w:rPr>
          <w:b/>
          <w:noProof/>
          <w:lang w:eastAsia="de-CH"/>
        </w:rPr>
      </w:pPr>
      <w:r w:rsidRPr="008168DB">
        <w:rPr>
          <w:b/>
          <w:noProof/>
          <w:lang w:eastAsia="de-CH"/>
        </w:rPr>
        <w:t>Rekursive</w:t>
      </w:r>
      <w:r w:rsidR="00607109" w:rsidRPr="008168DB">
        <w:rPr>
          <w:b/>
          <w:noProof/>
          <w:lang w:eastAsia="de-CH"/>
        </w:rPr>
        <w:t xml:space="preserve"> </w:t>
      </w:r>
      <w:r w:rsidRPr="008168DB">
        <w:rPr>
          <w:b/>
          <w:noProof/>
          <w:lang w:eastAsia="de-CH"/>
        </w:rPr>
        <w:t>Auflösung</w:t>
      </w:r>
    </w:p>
    <w:p w14:paraId="35DC5732" w14:textId="77777777" w:rsidR="000910D7" w:rsidRPr="000910D7" w:rsidRDefault="000910D7" w:rsidP="000910D7">
      <w:pPr>
        <w:rPr>
          <w:noProof/>
          <w:lang w:eastAsia="de-CH"/>
        </w:rPr>
      </w:pPr>
      <w:r w:rsidRPr="000910D7">
        <w:rPr>
          <w:noProof/>
          <w:lang w:eastAsia="de-CH"/>
        </w:rPr>
        <w:t>Rekursive Query:</w:t>
      </w:r>
    </w:p>
    <w:p w14:paraId="5690F577" w14:textId="5E6E9B06" w:rsidR="000910D7" w:rsidRPr="000910D7" w:rsidRDefault="000910D7" w:rsidP="000910D7">
      <w:pPr>
        <w:rPr>
          <w:noProof/>
          <w:lang w:eastAsia="de-CH"/>
        </w:rPr>
      </w:pPr>
      <w:r w:rsidRPr="000910D7">
        <w:rPr>
          <w:noProof/>
          <w:lang w:eastAsia="de-CH"/>
        </w:rPr>
        <w:t>Der angefragte Server trägt die Last, deshalb nur noch intern bei Auto</w:t>
      </w:r>
      <w:r>
        <w:rPr>
          <w:noProof/>
          <w:lang w:eastAsia="de-CH"/>
        </w:rPr>
        <w:t>ritativen DNS Server verwendet.</w:t>
      </w:r>
    </w:p>
    <w:p w14:paraId="225C62A0" w14:textId="5A7E7B8B" w:rsidR="000910D7" w:rsidRDefault="000910D7" w:rsidP="000910D7">
      <w:pPr>
        <w:rPr>
          <w:noProof/>
          <w:lang w:eastAsia="de-CH"/>
        </w:rPr>
      </w:pPr>
      <w:r w:rsidRPr="000910D7">
        <w:rPr>
          <w:noProof/>
          <w:lang w:eastAsia="de-CH"/>
        </w:rPr>
        <w:t>Funktioniert „fast“ wie iterative, grosser Unterschied ist das die „Anfragelast“ beim angefragten Server hängen bleibt. Dieser darf nicht nur einfach eine Antwort geben und weiterleiten, sondern muss auf eine Antwort warten und darf sie erst dann weiterleiten.</w:t>
      </w:r>
    </w:p>
    <w:p w14:paraId="50291FF8" w14:textId="27FDBCB3" w:rsidR="00042227" w:rsidRDefault="000910D7" w:rsidP="00042227">
      <w:pPr>
        <w:rPr>
          <w:noProof/>
          <w:lang w:eastAsia="de-CH"/>
        </w:rPr>
      </w:pPr>
      <w:r w:rsidRPr="00BA7745">
        <w:rPr>
          <w:noProof/>
          <w:lang w:eastAsia="de-CH"/>
        </w:rPr>
        <w:drawing>
          <wp:inline distT="0" distB="0" distL="0" distR="0" wp14:anchorId="488170B8" wp14:editId="43137C58">
            <wp:extent cx="1753230" cy="2221976"/>
            <wp:effectExtent l="0" t="0" r="0" b="698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98790" cy="2279717"/>
                    </a:xfrm>
                    <a:prstGeom prst="rect">
                      <a:avLst/>
                    </a:prstGeom>
                  </pic:spPr>
                </pic:pic>
              </a:graphicData>
            </a:graphic>
          </wp:inline>
        </w:drawing>
      </w:r>
    </w:p>
    <w:p w14:paraId="3EDB8E29" w14:textId="0B972CA0" w:rsidR="00042227" w:rsidRPr="005B0058" w:rsidRDefault="00042227" w:rsidP="005B0058">
      <w:pPr>
        <w:rPr>
          <w:b/>
          <w:lang w:eastAsia="de-CH"/>
        </w:rPr>
      </w:pPr>
      <w:r w:rsidRPr="005B0058">
        <w:rPr>
          <w:b/>
          <w:lang w:eastAsia="de-CH"/>
        </w:rPr>
        <w:lastRenderedPageBreak/>
        <w:t>DNS</w:t>
      </w:r>
      <w:r w:rsidR="00607109" w:rsidRPr="005B0058">
        <w:rPr>
          <w:b/>
          <w:lang w:eastAsia="de-CH"/>
        </w:rPr>
        <w:t xml:space="preserve"> </w:t>
      </w:r>
      <w:r w:rsidRPr="005B0058">
        <w:rPr>
          <w:b/>
          <w:lang w:eastAsia="de-CH"/>
        </w:rPr>
        <w:t>Caching</w:t>
      </w:r>
    </w:p>
    <w:p w14:paraId="04BD15A2" w14:textId="1A8C22E8" w:rsidR="00042227" w:rsidRDefault="00042227" w:rsidP="00042227">
      <w:pPr>
        <w:rPr>
          <w:lang w:eastAsia="de-CH"/>
        </w:rPr>
      </w:pPr>
      <w:r>
        <w:rPr>
          <w:lang w:eastAsia="de-CH"/>
        </w:rPr>
        <w:t>Jeder</w:t>
      </w:r>
      <w:r w:rsidR="00607109">
        <w:rPr>
          <w:lang w:eastAsia="de-CH"/>
        </w:rPr>
        <w:t xml:space="preserve"> </w:t>
      </w:r>
      <w:r>
        <w:rPr>
          <w:lang w:eastAsia="de-CH"/>
        </w:rPr>
        <w:t>Namensserver</w:t>
      </w:r>
      <w:r w:rsidR="00607109">
        <w:rPr>
          <w:lang w:eastAsia="de-CH"/>
        </w:rPr>
        <w:t xml:space="preserve"> </w:t>
      </w:r>
      <w:r>
        <w:rPr>
          <w:lang w:eastAsia="de-CH"/>
        </w:rPr>
        <w:t>speichert</w:t>
      </w:r>
      <w:r w:rsidR="00607109">
        <w:rPr>
          <w:lang w:eastAsia="de-CH"/>
        </w:rPr>
        <w:t xml:space="preserve"> </w:t>
      </w:r>
      <w:r>
        <w:rPr>
          <w:lang w:eastAsia="de-CH"/>
        </w:rPr>
        <w:t>(„caching“)</w:t>
      </w:r>
      <w:r w:rsidR="00607109">
        <w:rPr>
          <w:lang w:eastAsia="de-CH"/>
        </w:rPr>
        <w:t xml:space="preserve"> </w:t>
      </w:r>
      <w:r>
        <w:rPr>
          <w:lang w:eastAsia="de-CH"/>
        </w:rPr>
        <w:t>seine</w:t>
      </w:r>
      <w:r w:rsidR="00607109">
        <w:rPr>
          <w:lang w:eastAsia="de-CH"/>
        </w:rPr>
        <w:t xml:space="preserve"> </w:t>
      </w:r>
      <w:r>
        <w:rPr>
          <w:lang w:eastAsia="de-CH"/>
        </w:rPr>
        <w:t>gelernten</w:t>
      </w:r>
      <w:r w:rsidR="00607109">
        <w:rPr>
          <w:lang w:eastAsia="de-CH"/>
        </w:rPr>
        <w:t xml:space="preserve"> </w:t>
      </w:r>
      <w:r>
        <w:rPr>
          <w:lang w:eastAsia="de-CH"/>
        </w:rPr>
        <w:t>Namensauflösungen</w:t>
      </w:r>
      <w:r w:rsidR="00607109">
        <w:rPr>
          <w:lang w:eastAsia="de-CH"/>
        </w:rPr>
        <w:t xml:space="preserve"> </w:t>
      </w:r>
      <w:r>
        <w:rPr>
          <w:lang w:eastAsia="de-CH"/>
        </w:rPr>
        <w:t>aus</w:t>
      </w:r>
      <w:r w:rsidR="00607109">
        <w:rPr>
          <w:lang w:eastAsia="de-CH"/>
        </w:rPr>
        <w:t xml:space="preserve"> </w:t>
      </w:r>
      <w:r>
        <w:rPr>
          <w:lang w:eastAsia="de-CH"/>
        </w:rPr>
        <w:t>Performance</w:t>
      </w:r>
      <w:r w:rsidR="00607109">
        <w:rPr>
          <w:lang w:eastAsia="de-CH"/>
        </w:rPr>
        <w:t xml:space="preserve"> </w:t>
      </w:r>
      <w:r>
        <w:rPr>
          <w:lang w:eastAsia="de-CH"/>
        </w:rPr>
        <w:t>Gründen.</w:t>
      </w:r>
      <w:r w:rsidR="00607109">
        <w:rPr>
          <w:lang w:eastAsia="de-CH"/>
        </w:rPr>
        <w:t xml:space="preserve"> </w:t>
      </w:r>
      <w:r>
        <w:rPr>
          <w:lang w:eastAsia="de-CH"/>
        </w:rPr>
        <w:t>So</w:t>
      </w:r>
      <w:r w:rsidR="00607109">
        <w:rPr>
          <w:lang w:eastAsia="de-CH"/>
        </w:rPr>
        <w:t xml:space="preserve"> </w:t>
      </w:r>
      <w:r>
        <w:rPr>
          <w:lang w:eastAsia="de-CH"/>
        </w:rPr>
        <w:t>ein</w:t>
      </w:r>
      <w:r w:rsidR="00607109">
        <w:rPr>
          <w:lang w:eastAsia="de-CH"/>
        </w:rPr>
        <w:t xml:space="preserve"> </w:t>
      </w:r>
      <w:r>
        <w:rPr>
          <w:lang w:eastAsia="de-CH"/>
        </w:rPr>
        <w:t>Eintrag</w:t>
      </w:r>
      <w:r w:rsidR="00607109">
        <w:rPr>
          <w:lang w:eastAsia="de-CH"/>
        </w:rPr>
        <w:t xml:space="preserve"> </w:t>
      </w:r>
      <w:r>
        <w:rPr>
          <w:lang w:eastAsia="de-CH"/>
        </w:rPr>
        <w:t>kann</w:t>
      </w:r>
      <w:r w:rsidR="00607109">
        <w:rPr>
          <w:lang w:eastAsia="de-CH"/>
        </w:rPr>
        <w:t xml:space="preserve"> </w:t>
      </w:r>
      <w:r>
        <w:rPr>
          <w:lang w:eastAsia="de-CH"/>
        </w:rPr>
        <w:t>folgendermassen</w:t>
      </w:r>
      <w:r w:rsidR="00607109">
        <w:rPr>
          <w:lang w:eastAsia="de-CH"/>
        </w:rPr>
        <w:t xml:space="preserve"> </w:t>
      </w:r>
      <w:r>
        <w:rPr>
          <w:lang w:eastAsia="de-CH"/>
        </w:rPr>
        <w:t>aussehen:</w:t>
      </w:r>
    </w:p>
    <w:p w14:paraId="2AC155CE" w14:textId="134B2FA1" w:rsidR="00042227" w:rsidRDefault="00042227" w:rsidP="005B0058">
      <w:pPr>
        <w:jc w:val="left"/>
        <w:rPr>
          <w:lang w:eastAsia="de-CH"/>
        </w:rPr>
      </w:pPr>
      <w:r w:rsidRPr="00042227">
        <w:rPr>
          <w:noProof/>
          <w:lang w:eastAsia="de-CH"/>
        </w:rPr>
        <w:drawing>
          <wp:inline distT="0" distB="0" distL="0" distR="0" wp14:anchorId="3E929BC9" wp14:editId="50781B6F">
            <wp:extent cx="2763057" cy="215191"/>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0754" cy="218906"/>
                    </a:xfrm>
                    <a:prstGeom prst="rect">
                      <a:avLst/>
                    </a:prstGeom>
                  </pic:spPr>
                </pic:pic>
              </a:graphicData>
            </a:graphic>
          </wp:inline>
        </w:drawing>
      </w:r>
    </w:p>
    <w:p w14:paraId="03D4BC5F" w14:textId="7191E4A5" w:rsidR="00042227" w:rsidRDefault="00042227" w:rsidP="00042227">
      <w:pPr>
        <w:rPr>
          <w:lang w:eastAsia="de-CH"/>
        </w:rPr>
      </w:pPr>
      <w:r>
        <w:rPr>
          <w:lang w:eastAsia="de-CH"/>
        </w:rPr>
        <w:t>Im</w:t>
      </w:r>
      <w:r w:rsidR="00607109">
        <w:rPr>
          <w:lang w:eastAsia="de-CH"/>
        </w:rPr>
        <w:t xml:space="preserve"> </w:t>
      </w:r>
      <w:r>
        <w:rPr>
          <w:lang w:eastAsia="de-CH"/>
        </w:rPr>
        <w:t>Type-Feld</w:t>
      </w:r>
      <w:r w:rsidR="00607109">
        <w:rPr>
          <w:lang w:eastAsia="de-CH"/>
        </w:rPr>
        <w:t xml:space="preserve"> </w:t>
      </w:r>
      <w:r>
        <w:rPr>
          <w:lang w:eastAsia="de-CH"/>
        </w:rPr>
        <w:t>wi</w:t>
      </w:r>
      <w:r w:rsidR="00281F2E">
        <w:rPr>
          <w:lang w:eastAsia="de-CH"/>
        </w:rPr>
        <w:t>rd</w:t>
      </w:r>
      <w:r w:rsidR="00607109">
        <w:rPr>
          <w:lang w:eastAsia="de-CH"/>
        </w:rPr>
        <w:t xml:space="preserve"> </w:t>
      </w:r>
      <w:r w:rsidR="00281F2E">
        <w:rPr>
          <w:lang w:eastAsia="de-CH"/>
        </w:rPr>
        <w:t>unterschieden,</w:t>
      </w:r>
      <w:r w:rsidR="00607109">
        <w:rPr>
          <w:lang w:eastAsia="de-CH"/>
        </w:rPr>
        <w:t xml:space="preserve"> </w:t>
      </w:r>
      <w:r w:rsidR="00281F2E">
        <w:rPr>
          <w:lang w:eastAsia="de-CH"/>
        </w:rPr>
        <w:t>was</w:t>
      </w:r>
      <w:r w:rsidR="00607109">
        <w:rPr>
          <w:lang w:eastAsia="de-CH"/>
        </w:rPr>
        <w:t xml:space="preserve"> </w:t>
      </w:r>
      <w:r w:rsidR="00281F2E">
        <w:rPr>
          <w:lang w:eastAsia="de-CH"/>
        </w:rPr>
        <w:t>für</w:t>
      </w:r>
      <w:r w:rsidR="00607109">
        <w:rPr>
          <w:lang w:eastAsia="de-CH"/>
        </w:rPr>
        <w:t xml:space="preserve"> </w:t>
      </w:r>
      <w:r w:rsidR="00281F2E">
        <w:rPr>
          <w:lang w:eastAsia="de-CH"/>
        </w:rPr>
        <w:t>ein</w:t>
      </w:r>
      <w:r w:rsidR="00607109">
        <w:rPr>
          <w:lang w:eastAsia="de-CH"/>
        </w:rPr>
        <w:t xml:space="preserve"> </w:t>
      </w:r>
      <w:r w:rsidR="00281F2E">
        <w:rPr>
          <w:lang w:eastAsia="de-CH"/>
        </w:rPr>
        <w:t>Namensauflösung</w:t>
      </w:r>
      <w:r w:rsidR="00607109">
        <w:rPr>
          <w:lang w:eastAsia="de-CH"/>
        </w:rPr>
        <w:t xml:space="preserve"> </w:t>
      </w:r>
      <w:r w:rsidR="00281F2E">
        <w:rPr>
          <w:lang w:eastAsia="de-CH"/>
        </w:rPr>
        <w:t>gemacht</w:t>
      </w:r>
      <w:r w:rsidR="00607109">
        <w:rPr>
          <w:lang w:eastAsia="de-CH"/>
        </w:rPr>
        <w:t xml:space="preserve"> </w:t>
      </w:r>
      <w:r w:rsidR="00281F2E">
        <w:rPr>
          <w:lang w:eastAsia="de-CH"/>
        </w:rPr>
        <w:t>wird</w:t>
      </w:r>
      <w:r w:rsidR="00607109">
        <w:rPr>
          <w:lang w:eastAsia="de-CH"/>
        </w:rPr>
        <w:t xml:space="preserve"> </w:t>
      </w:r>
      <w:r w:rsidR="00281F2E">
        <w:rPr>
          <w:lang w:eastAsia="de-CH"/>
        </w:rPr>
        <w:t>(Host,</w:t>
      </w:r>
      <w:r w:rsidR="00607109">
        <w:rPr>
          <w:lang w:eastAsia="de-CH"/>
        </w:rPr>
        <w:t xml:space="preserve"> </w:t>
      </w:r>
      <w:r w:rsidR="00281F2E">
        <w:rPr>
          <w:lang w:eastAsia="de-CH"/>
        </w:rPr>
        <w:t>Domäne,</w:t>
      </w:r>
      <w:r w:rsidR="00607109">
        <w:rPr>
          <w:lang w:eastAsia="de-CH"/>
        </w:rPr>
        <w:t xml:space="preserve"> </w:t>
      </w:r>
      <w:r w:rsidR="00281F2E">
        <w:rPr>
          <w:lang w:eastAsia="de-CH"/>
        </w:rPr>
        <w:t>Mailserver,</w:t>
      </w:r>
      <w:r w:rsidR="00607109">
        <w:rPr>
          <w:lang w:eastAsia="de-CH"/>
        </w:rPr>
        <w:t xml:space="preserve"> </w:t>
      </w:r>
      <w:r w:rsidR="00281F2E">
        <w:rPr>
          <w:lang w:eastAsia="de-CH"/>
        </w:rPr>
        <w:t>etc.)</w:t>
      </w:r>
    </w:p>
    <w:p w14:paraId="3B447FDB" w14:textId="58463798" w:rsidR="00042227" w:rsidRPr="006F174D" w:rsidRDefault="00281F2E" w:rsidP="006F174D">
      <w:pPr>
        <w:jc w:val="left"/>
        <w:rPr>
          <w:lang w:eastAsia="de-CH"/>
        </w:rPr>
      </w:pPr>
      <w:r w:rsidRPr="00281F2E">
        <w:rPr>
          <w:noProof/>
          <w:lang w:eastAsia="de-CH"/>
        </w:rPr>
        <w:drawing>
          <wp:inline distT="0" distB="0" distL="0" distR="0" wp14:anchorId="1262B009" wp14:editId="373A1F0B">
            <wp:extent cx="3028426" cy="1380606"/>
            <wp:effectExtent l="0" t="0" r="63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51359" cy="1391061"/>
                    </a:xfrm>
                    <a:prstGeom prst="rect">
                      <a:avLst/>
                    </a:prstGeom>
                  </pic:spPr>
                </pic:pic>
              </a:graphicData>
            </a:graphic>
          </wp:inline>
        </w:drawing>
      </w:r>
    </w:p>
    <w:p w14:paraId="77594E49" w14:textId="3AE6AF9E" w:rsidR="00161978" w:rsidRPr="005B0058" w:rsidRDefault="005B0058" w:rsidP="006F174D">
      <w:pPr>
        <w:pStyle w:val="berschrift2"/>
      </w:pPr>
      <w:bookmarkStart w:id="406" w:name="_Toc439692426"/>
      <w:r w:rsidRPr="005B0058">
        <w:t>Dynamic Host Configuration Protocol (</w:t>
      </w:r>
      <w:r w:rsidR="00161978" w:rsidRPr="005B0058">
        <w:t>DHCP</w:t>
      </w:r>
      <w:r>
        <w:t>)</w:t>
      </w:r>
      <w:bookmarkEnd w:id="406"/>
    </w:p>
    <w:p w14:paraId="734CC629" w14:textId="64B08F02" w:rsidR="00BB6C94" w:rsidRDefault="005B0058" w:rsidP="00281F2E">
      <w:r>
        <w:fldChar w:fldCharType="begin"/>
      </w:r>
      <w:r w:rsidRPr="00801592">
        <w:rPr>
          <w:rPrChange w:id="407" w:author="Janik Vonrotz" w:date="2016-01-04T17:38:00Z">
            <w:rPr>
              <w:lang w:val="en-GB"/>
            </w:rPr>
          </w:rPrChange>
        </w:rPr>
        <w:instrText xml:space="preserve"> XE "Dynamic Host Configuration Protocol (DHCP)" </w:instrText>
      </w:r>
      <w:r>
        <w:fldChar w:fldCharType="end"/>
      </w:r>
    </w:p>
    <w:p w14:paraId="32B7D884" w14:textId="2C2DCB3D" w:rsidR="00281F2E" w:rsidRDefault="006E788D" w:rsidP="00281F2E">
      <w:r w:rsidRPr="005B0058">
        <w:t>Es</w:t>
      </w:r>
      <w:r w:rsidR="00607109" w:rsidRPr="005B0058">
        <w:t xml:space="preserve"> </w:t>
      </w:r>
      <w:r w:rsidRPr="006E788D">
        <w:t>ermöglicht</w:t>
      </w:r>
      <w:r w:rsidR="00607109">
        <w:t xml:space="preserve"> </w:t>
      </w:r>
      <w:r w:rsidRPr="006E788D">
        <w:t>die</w:t>
      </w:r>
      <w:r w:rsidR="00607109">
        <w:t xml:space="preserve"> </w:t>
      </w:r>
      <w:r w:rsidRPr="006E788D">
        <w:t>Zuweisung</w:t>
      </w:r>
      <w:r w:rsidR="00607109">
        <w:t xml:space="preserve"> </w:t>
      </w:r>
      <w:r w:rsidRPr="006E788D">
        <w:t>der</w:t>
      </w:r>
      <w:r w:rsidR="00607109">
        <w:t xml:space="preserve"> </w:t>
      </w:r>
      <w:r w:rsidRPr="006E788D">
        <w:t>Netzwerkkonfiguration</w:t>
      </w:r>
      <w:r w:rsidR="00607109">
        <w:t xml:space="preserve"> </w:t>
      </w:r>
      <w:r w:rsidRPr="006E788D">
        <w:t>an</w:t>
      </w:r>
      <w:r w:rsidR="00607109">
        <w:t xml:space="preserve"> </w:t>
      </w:r>
      <w:hyperlink r:id="rId58" w:tooltip="Client" w:history="1">
        <w:r w:rsidRPr="006E788D">
          <w:t>Clients</w:t>
        </w:r>
      </w:hyperlink>
      <w:r w:rsidR="00607109">
        <w:t xml:space="preserve"> </w:t>
      </w:r>
      <w:r w:rsidRPr="006E788D">
        <w:t>durch</w:t>
      </w:r>
      <w:r w:rsidR="00607109">
        <w:t xml:space="preserve"> </w:t>
      </w:r>
      <w:r w:rsidRPr="006E788D">
        <w:t>einen</w:t>
      </w:r>
      <w:r w:rsidR="00607109">
        <w:t xml:space="preserve"> </w:t>
      </w:r>
      <w:hyperlink r:id="rId59" w:tooltip="Server (Software)" w:history="1">
        <w:r w:rsidRPr="006E788D">
          <w:t>Server</w:t>
        </w:r>
      </w:hyperlink>
      <w:r w:rsidRPr="006E788D">
        <w:t>.</w:t>
      </w:r>
      <w:r w:rsidR="00607109">
        <w:t xml:space="preserve"> </w:t>
      </w:r>
      <w:r>
        <w:t>Ziel</w:t>
      </w:r>
      <w:r w:rsidR="00607109">
        <w:t xml:space="preserve"> </w:t>
      </w:r>
      <w:r>
        <w:t>vom</w:t>
      </w:r>
      <w:r w:rsidR="00607109">
        <w:t xml:space="preserve"> </w:t>
      </w:r>
      <w:r>
        <w:t>DHCP</w:t>
      </w:r>
      <w:r w:rsidR="00607109">
        <w:t xml:space="preserve"> </w:t>
      </w:r>
      <w:r>
        <w:t>ist</w:t>
      </w:r>
      <w:r w:rsidR="00607109">
        <w:t xml:space="preserve"> </w:t>
      </w:r>
      <w:r>
        <w:t>eine</w:t>
      </w:r>
      <w:r w:rsidR="00607109">
        <w:t xml:space="preserve"> </w:t>
      </w:r>
      <w:r>
        <w:t>dynamische</w:t>
      </w:r>
      <w:r w:rsidR="00607109">
        <w:t xml:space="preserve"> </w:t>
      </w:r>
      <w:r>
        <w:t>Vergabe</w:t>
      </w:r>
      <w:r w:rsidR="00607109">
        <w:t xml:space="preserve"> </w:t>
      </w:r>
      <w:r>
        <w:t>der</w:t>
      </w:r>
      <w:r w:rsidR="00607109">
        <w:t xml:space="preserve"> </w:t>
      </w:r>
      <w:r>
        <w:t>IP-Konfiguration.</w:t>
      </w:r>
    </w:p>
    <w:p w14:paraId="73DAAF6F" w14:textId="5CB40F88" w:rsidR="005B0058" w:rsidRDefault="005B0058" w:rsidP="00281F2E">
      <w:r>
        <w:t>Ablauf einer DHCP Konfiguration:</w:t>
      </w:r>
    </w:p>
    <w:p w14:paraId="10F9EAD6" w14:textId="77777777" w:rsidR="005B0058" w:rsidRDefault="005B0058" w:rsidP="005B0058">
      <w:pPr>
        <w:pStyle w:val="Listenabsatz"/>
        <w:numPr>
          <w:ilvl w:val="0"/>
          <w:numId w:val="20"/>
        </w:numPr>
      </w:pPr>
      <w:r>
        <w:t xml:space="preserve">Neuer Client schickt eine </w:t>
      </w:r>
      <w:r w:rsidRPr="005B0058">
        <w:rPr>
          <w:b/>
        </w:rPr>
        <w:t xml:space="preserve">DHCPDISCOVER </w:t>
      </w:r>
      <w:r>
        <w:t>Nachricht (mit seiner MAC-Adresse) als Broadcast (255.255.255.255, UDP Port 67) und weil er noch keine IP hat, ist die Absender IP 0.0.0.0 mit UDP Port 68.</w:t>
      </w:r>
    </w:p>
    <w:p w14:paraId="5EB2DA8C" w14:textId="77777777" w:rsidR="005B0058" w:rsidRDefault="005B0058" w:rsidP="005B0058">
      <w:pPr>
        <w:pStyle w:val="Listenabsatz"/>
        <w:numPr>
          <w:ilvl w:val="0"/>
          <w:numId w:val="20"/>
        </w:numPr>
      </w:pPr>
      <w:r>
        <w:t xml:space="preserve">Nun schicken alle DHCP’s im Netz eine </w:t>
      </w:r>
      <w:r w:rsidRPr="005B0058">
        <w:rPr>
          <w:b/>
        </w:rPr>
        <w:t>DHCPOFFER</w:t>
      </w:r>
      <w:r>
        <w:t xml:space="preserve"> (entweder als Broadcast oder als Unicast an 0.0.0.0+Mac-Adresse.</w:t>
      </w:r>
    </w:p>
    <w:p w14:paraId="0E771FA7" w14:textId="77777777" w:rsidR="005B0058" w:rsidRDefault="005B0058" w:rsidP="005B0058">
      <w:pPr>
        <w:pStyle w:val="Listenabsatz"/>
        <w:numPr>
          <w:ilvl w:val="0"/>
          <w:numId w:val="20"/>
        </w:numPr>
      </w:pPr>
      <w:r>
        <w:t xml:space="preserve">Client entscheidet nun anhand von selbstdefinierten Regeln welcher DHCPOFFER er annimmt und schickt eine </w:t>
      </w:r>
      <w:r w:rsidRPr="005B0058">
        <w:rPr>
          <w:b/>
        </w:rPr>
        <w:t>DHCPREQUEST</w:t>
      </w:r>
      <w:r w:rsidRPr="00083549">
        <w:t>.</w:t>
      </w:r>
    </w:p>
    <w:p w14:paraId="0B0607A3" w14:textId="77777777" w:rsidR="005B0058" w:rsidRPr="0091615A" w:rsidRDefault="005B0058" w:rsidP="005B0058">
      <w:pPr>
        <w:pStyle w:val="Listenabsatz"/>
        <w:numPr>
          <w:ilvl w:val="0"/>
          <w:numId w:val="20"/>
        </w:numPr>
      </w:pPr>
      <w:r w:rsidRPr="005B0058">
        <w:t xml:space="preserve">Der DHCP-Server bestätigt in einer </w:t>
      </w:r>
      <w:r w:rsidRPr="005B0058">
        <w:rPr>
          <w:b/>
        </w:rPr>
        <w:t>DHCPACK</w:t>
      </w:r>
      <w:r w:rsidRPr="005B0058">
        <w:t>-</w:t>
      </w:r>
      <w:r w:rsidRPr="005B0058">
        <w:rPr>
          <w:shd w:val="clear" w:color="auto" w:fill="FFFFFF"/>
        </w:rPr>
        <w:t>Nachricht (DHCP-Acknowledged) die IP-Adresse mit den weiteren relevanten Daten.</w:t>
      </w:r>
    </w:p>
    <w:p w14:paraId="02C4CBFF" w14:textId="1F01A011" w:rsidR="005B0058" w:rsidRDefault="005B0058" w:rsidP="00281F2E">
      <w:r w:rsidRPr="00956FD1">
        <w:rPr>
          <w:noProof/>
          <w:lang w:eastAsia="de-CH"/>
        </w:rPr>
        <w:drawing>
          <wp:inline distT="0" distB="0" distL="0" distR="0" wp14:anchorId="1C666546" wp14:editId="1F47F1A5">
            <wp:extent cx="2642413" cy="2487478"/>
            <wp:effectExtent l="0" t="0" r="5715"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244" r="8032"/>
                    <a:stretch/>
                  </pic:blipFill>
                  <pic:spPr bwMode="auto">
                    <a:xfrm>
                      <a:off x="0" y="0"/>
                      <a:ext cx="2661374" cy="2505327"/>
                    </a:xfrm>
                    <a:prstGeom prst="rect">
                      <a:avLst/>
                    </a:prstGeom>
                    <a:ln>
                      <a:noFill/>
                    </a:ln>
                    <a:extLst>
                      <a:ext uri="{53640926-AAD7-44D8-BBD7-CCE9431645EC}">
                        <a14:shadowObscured xmlns:a14="http://schemas.microsoft.com/office/drawing/2010/main"/>
                      </a:ext>
                    </a:extLst>
                  </pic:spPr>
                </pic:pic>
              </a:graphicData>
            </a:graphic>
          </wp:inline>
        </w:drawing>
      </w:r>
    </w:p>
    <w:p w14:paraId="53F86344" w14:textId="4BCF2D30" w:rsidR="006E788D" w:rsidRPr="00083549" w:rsidRDefault="00083549" w:rsidP="00083549">
      <w:r>
        <w:lastRenderedPageBreak/>
        <w:t>Der</w:t>
      </w:r>
      <w:r w:rsidR="00607109">
        <w:t xml:space="preserve"> </w:t>
      </w:r>
      <w:r>
        <w:t>Client</w:t>
      </w:r>
      <w:r w:rsidR="00607109">
        <w:t xml:space="preserve"> </w:t>
      </w:r>
      <w:r>
        <w:t>kann</w:t>
      </w:r>
      <w:r w:rsidR="00607109">
        <w:t xml:space="preserve"> </w:t>
      </w:r>
      <w:r>
        <w:t>am</w:t>
      </w:r>
      <w:r w:rsidR="00607109">
        <w:t xml:space="preserve"> </w:t>
      </w:r>
      <w:r>
        <w:t>Schluss</w:t>
      </w:r>
      <w:r w:rsidR="00607109">
        <w:t xml:space="preserve"> </w:t>
      </w:r>
      <w:r>
        <w:t>mit</w:t>
      </w:r>
      <w:r w:rsidR="00607109">
        <w:t xml:space="preserve"> </w:t>
      </w:r>
      <w:r>
        <w:t>einer</w:t>
      </w:r>
      <w:r w:rsidR="00607109">
        <w:t xml:space="preserve"> </w:t>
      </w:r>
      <w:r>
        <w:t>ARP-Request</w:t>
      </w:r>
      <w:r w:rsidR="00607109">
        <w:t xml:space="preserve"> </w:t>
      </w:r>
      <w:r>
        <w:t>im</w:t>
      </w:r>
      <w:r w:rsidR="00607109">
        <w:t xml:space="preserve"> </w:t>
      </w:r>
      <w:r>
        <w:t>Netz</w:t>
      </w:r>
      <w:r w:rsidR="00607109">
        <w:t xml:space="preserve"> </w:t>
      </w:r>
      <w:r>
        <w:t>nachfragen,</w:t>
      </w:r>
      <w:r w:rsidR="00607109">
        <w:t xml:space="preserve"> </w:t>
      </w:r>
      <w:r>
        <w:t>ob</w:t>
      </w:r>
      <w:r w:rsidR="00607109">
        <w:t xml:space="preserve"> </w:t>
      </w:r>
      <w:r>
        <w:t>er</w:t>
      </w:r>
      <w:r w:rsidR="00607109">
        <w:t xml:space="preserve"> </w:t>
      </w:r>
      <w:r>
        <w:t>wirklich</w:t>
      </w:r>
      <w:r w:rsidR="00607109">
        <w:t xml:space="preserve"> </w:t>
      </w:r>
      <w:r>
        <w:t>der</w:t>
      </w:r>
      <w:r w:rsidR="00607109">
        <w:t xml:space="preserve"> </w:t>
      </w:r>
      <w:r>
        <w:t>einzige</w:t>
      </w:r>
      <w:r w:rsidR="00607109">
        <w:t xml:space="preserve"> </w:t>
      </w:r>
      <w:r>
        <w:t>ist</w:t>
      </w:r>
      <w:r w:rsidR="00607109">
        <w:t xml:space="preserve"> </w:t>
      </w:r>
      <w:r>
        <w:t>mit</w:t>
      </w:r>
      <w:r w:rsidR="00607109">
        <w:t xml:space="preserve"> </w:t>
      </w:r>
      <w:r>
        <w:t>dieser</w:t>
      </w:r>
      <w:r w:rsidR="00607109">
        <w:t xml:space="preserve"> </w:t>
      </w:r>
      <w:r>
        <w:t>IP.</w:t>
      </w:r>
      <w:r w:rsidR="00607109">
        <w:t xml:space="preserve"> </w:t>
      </w:r>
      <w:r>
        <w:t>Falls</w:t>
      </w:r>
      <w:r w:rsidR="00607109">
        <w:t xml:space="preserve"> </w:t>
      </w:r>
      <w:r>
        <w:t>ein</w:t>
      </w:r>
      <w:r w:rsidR="00607109">
        <w:t xml:space="preserve"> </w:t>
      </w:r>
      <w:r>
        <w:t>anderes</w:t>
      </w:r>
      <w:r w:rsidR="00607109">
        <w:t xml:space="preserve"> </w:t>
      </w:r>
      <w:r>
        <w:t>Gerät</w:t>
      </w:r>
      <w:r w:rsidR="00607109">
        <w:t xml:space="preserve"> </w:t>
      </w:r>
      <w:r>
        <w:t>antwortet,</w:t>
      </w:r>
      <w:r w:rsidR="00607109">
        <w:t xml:space="preserve"> </w:t>
      </w:r>
      <w:r>
        <w:t>kann</w:t>
      </w:r>
      <w:r w:rsidR="00607109">
        <w:t xml:space="preserve"> </w:t>
      </w:r>
      <w:r>
        <w:t>die</w:t>
      </w:r>
      <w:r w:rsidR="00607109">
        <w:t xml:space="preserve"> </w:t>
      </w:r>
      <w:r w:rsidRPr="00083549">
        <w:t>vorgeschlagene</w:t>
      </w:r>
      <w:r w:rsidR="00607109">
        <w:t xml:space="preserve"> </w:t>
      </w:r>
      <w:r w:rsidRPr="00083549">
        <w:t>Adresse</w:t>
      </w:r>
      <w:r w:rsidR="00607109">
        <w:t xml:space="preserve"> </w:t>
      </w:r>
      <w:r w:rsidRPr="00083549">
        <w:t>mit</w:t>
      </w:r>
      <w:r w:rsidR="00607109">
        <w:t xml:space="preserve"> </w:t>
      </w:r>
      <w:r w:rsidRPr="00083549">
        <w:t>einer</w:t>
      </w:r>
      <w:r w:rsidR="00607109">
        <w:t xml:space="preserve"> </w:t>
      </w:r>
      <w:r w:rsidRPr="00083549">
        <w:t>DHCPDECLINE-Nachricht</w:t>
      </w:r>
      <w:r w:rsidR="00607109">
        <w:t xml:space="preserve"> </w:t>
      </w:r>
      <w:r w:rsidRPr="00083549">
        <w:t>zurückgewiesen</w:t>
      </w:r>
      <w:r w:rsidR="00607109">
        <w:t xml:space="preserve"> </w:t>
      </w:r>
      <w:r w:rsidRPr="00083549">
        <w:t>werden</w:t>
      </w:r>
      <w:r>
        <w:rPr>
          <w:rFonts w:ascii="Arial" w:hAnsi="Arial" w:cs="Arial"/>
          <w:color w:val="252525"/>
          <w:shd w:val="clear" w:color="auto" w:fill="FFFFFF"/>
        </w:rPr>
        <w:t>.</w:t>
      </w:r>
    </w:p>
    <w:p w14:paraId="5C51CC46" w14:textId="759A63D8" w:rsidR="0030780C" w:rsidRDefault="0030780C" w:rsidP="006F174D">
      <w:pPr>
        <w:pStyle w:val="berschrift2"/>
      </w:pPr>
      <w:bookmarkStart w:id="408" w:name="_Toc439692427"/>
      <w:r>
        <w:t>Multicast</w:t>
      </w:r>
      <w:r w:rsidR="00607109">
        <w:t xml:space="preserve"> </w:t>
      </w:r>
      <w:r w:rsidR="002904F2">
        <w:t>Routing</w:t>
      </w:r>
      <w:bookmarkEnd w:id="408"/>
    </w:p>
    <w:p w14:paraId="562917CD" w14:textId="6455A2F8" w:rsidR="000D6BCF" w:rsidRDefault="002904F2">
      <w:pPr>
        <w:spacing w:line="259" w:lineRule="auto"/>
        <w:jc w:val="left"/>
      </w:pPr>
      <w:r>
        <w:t>Das</w:t>
      </w:r>
      <w:r w:rsidR="00607109">
        <w:t xml:space="preserve"> </w:t>
      </w:r>
      <w:r>
        <w:t>Ziel</w:t>
      </w:r>
      <w:r w:rsidR="00607109">
        <w:t xml:space="preserve"> </w:t>
      </w:r>
      <w:r>
        <w:t>von</w:t>
      </w:r>
      <w:r w:rsidR="00607109">
        <w:t xml:space="preserve"> </w:t>
      </w:r>
      <w:r>
        <w:t>Multicast-Routing</w:t>
      </w:r>
      <w:r w:rsidR="00607109">
        <w:t xml:space="preserve"> </w:t>
      </w:r>
      <w:r>
        <w:t>ist,</w:t>
      </w:r>
      <w:r w:rsidR="00607109">
        <w:t xml:space="preserve"> </w:t>
      </w:r>
      <w:r>
        <w:t>einen</w:t>
      </w:r>
      <w:r w:rsidR="00607109">
        <w:t xml:space="preserve"> </w:t>
      </w:r>
      <w:r w:rsidRPr="005B0058">
        <w:t>Baum</w:t>
      </w:r>
      <w:r w:rsidR="00607109" w:rsidRPr="005B0058">
        <w:t xml:space="preserve"> </w:t>
      </w:r>
      <w:r w:rsidRPr="005B0058">
        <w:t>von</w:t>
      </w:r>
      <w:r w:rsidR="00607109" w:rsidRPr="005B0058">
        <w:t xml:space="preserve"> </w:t>
      </w:r>
      <w:r w:rsidRPr="005B0058">
        <w:t>Verbindungen</w:t>
      </w:r>
      <w:r w:rsidR="00607109" w:rsidRPr="005B0058">
        <w:t xml:space="preserve"> </w:t>
      </w:r>
      <w:r w:rsidRPr="005B0058">
        <w:t>zu</w:t>
      </w:r>
      <w:r w:rsidR="00607109" w:rsidRPr="005B0058">
        <w:t xml:space="preserve"> </w:t>
      </w:r>
      <w:r w:rsidRPr="005B0058">
        <w:t>ermitteln,</w:t>
      </w:r>
      <w:r w:rsidR="00607109" w:rsidRPr="005B0058">
        <w:t xml:space="preserve"> </w:t>
      </w:r>
      <w:r w:rsidRPr="005B0058">
        <w:t>der</w:t>
      </w:r>
      <w:r w:rsidR="00607109" w:rsidRPr="005B0058">
        <w:t xml:space="preserve"> </w:t>
      </w:r>
      <w:r w:rsidRPr="005B0058">
        <w:t>alle</w:t>
      </w:r>
      <w:r w:rsidR="00607109" w:rsidRPr="005B0058">
        <w:t xml:space="preserve"> </w:t>
      </w:r>
      <w:r w:rsidRPr="005B0058">
        <w:t>Router</w:t>
      </w:r>
      <w:r w:rsidR="00607109" w:rsidRPr="005B0058">
        <w:t xml:space="preserve"> </w:t>
      </w:r>
      <w:r w:rsidR="000D6BCF" w:rsidRPr="005B0058">
        <w:t>mit</w:t>
      </w:r>
      <w:r w:rsidR="00607109" w:rsidRPr="005B0058">
        <w:t xml:space="preserve"> </w:t>
      </w:r>
      <w:r w:rsidR="000D6BCF" w:rsidRPr="005B0058">
        <w:t>angeschlossenen</w:t>
      </w:r>
      <w:r w:rsidR="00607109" w:rsidRPr="005B0058">
        <w:t xml:space="preserve"> </w:t>
      </w:r>
      <w:r w:rsidR="000D6BCF" w:rsidRPr="005B0058">
        <w:t>Hosts</w:t>
      </w:r>
      <w:r w:rsidR="00607109" w:rsidRPr="005B0058">
        <w:t xml:space="preserve"> </w:t>
      </w:r>
      <w:r w:rsidR="000D6BCF" w:rsidRPr="005B0058">
        <w:t>enthä</w:t>
      </w:r>
      <w:r w:rsidRPr="005B0058">
        <w:t>lt,</w:t>
      </w:r>
      <w:r w:rsidR="00607109" w:rsidRPr="005B0058">
        <w:t xml:space="preserve"> </w:t>
      </w:r>
      <w:r w:rsidRPr="005B0058">
        <w:t>die</w:t>
      </w:r>
      <w:r w:rsidR="00607109" w:rsidRPr="005B0058">
        <w:t xml:space="preserve"> </w:t>
      </w:r>
      <w:r w:rsidRPr="005B0058">
        <w:t>Mitglieder</w:t>
      </w:r>
      <w:r w:rsidR="00607109" w:rsidRPr="005B0058">
        <w:t xml:space="preserve"> </w:t>
      </w:r>
      <w:r w:rsidRPr="005B0058">
        <w:t>der</w:t>
      </w:r>
      <w:r w:rsidR="00607109" w:rsidRPr="005B0058">
        <w:t xml:space="preserve"> </w:t>
      </w:r>
      <w:r w:rsidRPr="005B0058">
        <w:t>Multicast-Gruppe</w:t>
      </w:r>
      <w:r w:rsidR="00607109" w:rsidRPr="005B0058">
        <w:t xml:space="preserve"> </w:t>
      </w:r>
      <w:r w:rsidRPr="005B0058">
        <w:t>sind.</w:t>
      </w:r>
      <w:r w:rsidR="00607109" w:rsidRPr="005B0058">
        <w:t xml:space="preserve"> </w:t>
      </w:r>
      <w:r w:rsidR="000D6BCF" w:rsidRPr="005B0058">
        <w:t>„Baum“,</w:t>
      </w:r>
      <w:r w:rsidR="00607109" w:rsidRPr="005B0058">
        <w:t xml:space="preserve"> </w:t>
      </w:r>
      <w:r w:rsidR="000D6BCF" w:rsidRPr="005B0058">
        <w:t>weil</w:t>
      </w:r>
      <w:r w:rsidR="00607109" w:rsidRPr="005B0058">
        <w:t xml:space="preserve"> </w:t>
      </w:r>
      <w:r w:rsidR="000D6BCF" w:rsidRPr="005B0058">
        <w:t>nicht</w:t>
      </w:r>
      <w:r w:rsidR="00607109" w:rsidRPr="005B0058">
        <w:t xml:space="preserve"> </w:t>
      </w:r>
      <w:r w:rsidR="000D6BCF" w:rsidRPr="005B0058">
        <w:t>alle</w:t>
      </w:r>
      <w:r w:rsidR="00607109" w:rsidRPr="005B0058">
        <w:t xml:space="preserve"> </w:t>
      </w:r>
      <w:r w:rsidR="000D6BCF" w:rsidRPr="005B0058">
        <w:t>Verbindungen</w:t>
      </w:r>
      <w:r w:rsidR="00607109" w:rsidRPr="005B0058">
        <w:t xml:space="preserve"> </w:t>
      </w:r>
      <w:r w:rsidR="000D6BCF" w:rsidRPr="005B0058">
        <w:t>zwischen</w:t>
      </w:r>
      <w:r w:rsidR="00607109" w:rsidRPr="005B0058">
        <w:t xml:space="preserve"> </w:t>
      </w:r>
      <w:r w:rsidR="000D6BCF" w:rsidRPr="005B0058">
        <w:t>den</w:t>
      </w:r>
      <w:r w:rsidR="00607109" w:rsidRPr="005B0058">
        <w:t xml:space="preserve"> </w:t>
      </w:r>
      <w:r w:rsidR="000D6BCF" w:rsidRPr="005B0058">
        <w:t>Routern</w:t>
      </w:r>
      <w:r w:rsidR="00607109" w:rsidRPr="005B0058">
        <w:t xml:space="preserve"> </w:t>
      </w:r>
      <w:r w:rsidR="000D6BCF" w:rsidRPr="005B0058">
        <w:t>geflutete</w:t>
      </w:r>
      <w:r w:rsidR="00607109" w:rsidRPr="005B0058">
        <w:t xml:space="preserve"> </w:t>
      </w:r>
      <w:r w:rsidR="000D6BCF" w:rsidRPr="005B0058">
        <w:t>werden</w:t>
      </w:r>
      <w:r w:rsidR="00607109" w:rsidRPr="005B0058">
        <w:t xml:space="preserve"> </w:t>
      </w:r>
      <w:r w:rsidR="000D6BCF" w:rsidRPr="005B0058">
        <w:t>sollen</w:t>
      </w:r>
      <w:r w:rsidR="000D6BCF">
        <w:t>.</w:t>
      </w:r>
      <w:r w:rsidR="00607109">
        <w:t xml:space="preserve"> </w:t>
      </w:r>
      <w:r w:rsidR="000D6BCF">
        <w:t>Zwei</w:t>
      </w:r>
      <w:r w:rsidR="00607109">
        <w:t xml:space="preserve"> </w:t>
      </w:r>
      <w:r w:rsidR="000D6BCF">
        <w:t>Varianten</w:t>
      </w:r>
      <w:r w:rsidR="00607109">
        <w:t xml:space="preserve"> </w:t>
      </w:r>
      <w:r w:rsidR="000D6BCF">
        <w:t>werden</w:t>
      </w:r>
      <w:r w:rsidR="00607109">
        <w:t xml:space="preserve"> </w:t>
      </w:r>
      <w:r w:rsidR="000D6BCF">
        <w:t>unterschieden:</w:t>
      </w:r>
    </w:p>
    <w:p w14:paraId="313164FC" w14:textId="110273F2" w:rsidR="000D6BCF" w:rsidRPr="000D6BCF" w:rsidRDefault="000D6BCF" w:rsidP="005B0058">
      <w:r w:rsidRPr="000D6BCF">
        <w:rPr>
          <w:b/>
        </w:rPr>
        <w:t>Source-based</w:t>
      </w:r>
      <w:r w:rsidR="005B0058">
        <w:rPr>
          <w:b/>
        </w:rPr>
        <w:t xml:space="preserve">: </w:t>
      </w:r>
      <w:r>
        <w:t>jeder</w:t>
      </w:r>
      <w:r w:rsidR="00607109">
        <w:t xml:space="preserve"> </w:t>
      </w:r>
      <w:r>
        <w:t>Sender</w:t>
      </w:r>
      <w:r w:rsidR="00607109">
        <w:t xml:space="preserve"> </w:t>
      </w:r>
      <w:r>
        <w:t>baut</w:t>
      </w:r>
      <w:r w:rsidR="00607109">
        <w:t xml:space="preserve"> </w:t>
      </w:r>
      <w:r>
        <w:t>seinen</w:t>
      </w:r>
      <w:r w:rsidR="00607109">
        <w:t xml:space="preserve"> </w:t>
      </w:r>
      <w:r>
        <w:t>eigenen</w:t>
      </w:r>
      <w:r w:rsidR="00607109">
        <w:t xml:space="preserve"> </w:t>
      </w:r>
      <w:r>
        <w:t>Baum.</w:t>
      </w:r>
      <w:r w:rsidR="00607109">
        <w:t xml:space="preserve"> </w:t>
      </w:r>
      <w:r>
        <w:t>Merkmale</w:t>
      </w:r>
      <w:r w:rsidR="00607109">
        <w:t xml:space="preserve"> </w:t>
      </w:r>
      <w:r>
        <w:t>sind:</w:t>
      </w:r>
      <w:r w:rsidR="00607109">
        <w:t xml:space="preserve"> </w:t>
      </w:r>
      <w:r>
        <w:t>effiziente</w:t>
      </w:r>
      <w:r w:rsidR="00607109">
        <w:t xml:space="preserve"> </w:t>
      </w:r>
      <w:r>
        <w:t>Bäume,</w:t>
      </w:r>
      <w:r w:rsidR="00607109">
        <w:t xml:space="preserve"> </w:t>
      </w:r>
      <w:r>
        <w:t>kleine</w:t>
      </w:r>
      <w:r w:rsidR="00607109">
        <w:t xml:space="preserve"> </w:t>
      </w:r>
      <w:r>
        <w:t>Verzögerungen</w:t>
      </w:r>
      <w:r w:rsidR="005B0058">
        <w:t xml:space="preserve"> </w:t>
      </w:r>
      <w:r>
        <w:t>und</w:t>
      </w:r>
      <w:r w:rsidR="00607109">
        <w:t xml:space="preserve"> </w:t>
      </w:r>
      <w:r>
        <w:t>gleichmässige</w:t>
      </w:r>
      <w:r w:rsidR="00607109">
        <w:t xml:space="preserve"> </w:t>
      </w:r>
      <w:r>
        <w:t>Last</w:t>
      </w:r>
      <w:r w:rsidR="00607109">
        <w:t xml:space="preserve"> </w:t>
      </w:r>
      <w:r>
        <w:t>Verteilung</w:t>
      </w:r>
    </w:p>
    <w:p w14:paraId="337ECC6F" w14:textId="5E02EEA1" w:rsidR="000D6BCF" w:rsidRDefault="000D6BCF" w:rsidP="005B0058">
      <w:r w:rsidRPr="000D6BCF">
        <w:rPr>
          <w:b/>
        </w:rPr>
        <w:t>Shared-tree</w:t>
      </w:r>
      <w:r w:rsidR="005B0058" w:rsidRPr="005B0058">
        <w:t xml:space="preserve">: </w:t>
      </w:r>
      <w:r w:rsidRPr="005B0058">
        <w:t>gleicher</w:t>
      </w:r>
      <w:r w:rsidR="00607109" w:rsidRPr="005B0058">
        <w:t xml:space="preserve"> </w:t>
      </w:r>
      <w:r w:rsidRPr="005B0058">
        <w:t>Baum</w:t>
      </w:r>
      <w:r w:rsidR="00607109" w:rsidRPr="005B0058">
        <w:t xml:space="preserve"> </w:t>
      </w:r>
      <w:r w:rsidRPr="005B0058">
        <w:t>für</w:t>
      </w:r>
      <w:r w:rsidR="00607109" w:rsidRPr="005B0058">
        <w:t xml:space="preserve"> </w:t>
      </w:r>
      <w:r w:rsidRPr="005B0058">
        <w:t>alle</w:t>
      </w:r>
      <w:r w:rsidR="00607109" w:rsidRPr="005B0058">
        <w:t xml:space="preserve"> </w:t>
      </w:r>
      <w:r w:rsidRPr="005B0058">
        <w:t>Gruppenmitgleder.</w:t>
      </w:r>
      <w:r w:rsidR="00607109" w:rsidRPr="005B0058">
        <w:t xml:space="preserve"> </w:t>
      </w:r>
      <w:r w:rsidRPr="005B0058">
        <w:t>Merkmale</w:t>
      </w:r>
      <w:r w:rsidR="00607109" w:rsidRPr="005B0058">
        <w:t xml:space="preserve"> </w:t>
      </w:r>
      <w:r w:rsidRPr="005B0058">
        <w:t>sind:</w:t>
      </w:r>
      <w:r w:rsidR="00607109" w:rsidRPr="005B0058">
        <w:t xml:space="preserve"> </w:t>
      </w:r>
      <w:r w:rsidRPr="005B0058">
        <w:t>grössere</w:t>
      </w:r>
      <w:r w:rsidR="00607109" w:rsidRPr="005B0058">
        <w:t xml:space="preserve"> </w:t>
      </w:r>
      <w:r w:rsidRPr="005B0058">
        <w:t>Verzögerungen,</w:t>
      </w:r>
      <w:r w:rsidR="00607109" w:rsidRPr="005B0058">
        <w:t xml:space="preserve"> </w:t>
      </w:r>
      <w:r w:rsidRPr="005B0058">
        <w:t>schlechtere</w:t>
      </w:r>
      <w:r w:rsidR="005B0058" w:rsidRPr="005B0058">
        <w:t xml:space="preserve"> </w:t>
      </w:r>
      <w:r w:rsidRPr="005B0058">
        <w:t>Lastverteilung</w:t>
      </w:r>
      <w:r w:rsidR="00607109" w:rsidRPr="005B0058">
        <w:t xml:space="preserve"> </w:t>
      </w:r>
      <w:r w:rsidRPr="005B0058">
        <w:t>(RP-Router</w:t>
      </w:r>
      <w:r w:rsidR="00607109" w:rsidRPr="005B0058">
        <w:t xml:space="preserve"> </w:t>
      </w:r>
      <w:r w:rsidRPr="005B0058">
        <w:t>trägt</w:t>
      </w:r>
      <w:r w:rsidR="00607109" w:rsidRPr="005B0058">
        <w:t xml:space="preserve"> </w:t>
      </w:r>
      <w:r w:rsidRPr="005B0058">
        <w:t>hohe</w:t>
      </w:r>
      <w:r w:rsidR="00607109" w:rsidRPr="005B0058">
        <w:t xml:space="preserve"> </w:t>
      </w:r>
      <w:r w:rsidRPr="005B0058">
        <w:t>Last)</w:t>
      </w:r>
    </w:p>
    <w:p w14:paraId="3744FF8C" w14:textId="77777777" w:rsidR="000D6BCF" w:rsidRDefault="000D6BCF" w:rsidP="000D6BCF">
      <w:pPr>
        <w:spacing w:after="0" w:line="259" w:lineRule="auto"/>
        <w:jc w:val="left"/>
      </w:pPr>
    </w:p>
    <w:p w14:paraId="715277CD" w14:textId="11E68AE9" w:rsidR="000D6BCF" w:rsidRDefault="000D6BCF" w:rsidP="0022323E">
      <w:pPr>
        <w:spacing w:line="259" w:lineRule="auto"/>
        <w:jc w:val="left"/>
      </w:pPr>
      <w:r w:rsidRPr="000D6BCF">
        <w:rPr>
          <w:noProof/>
          <w:lang w:eastAsia="de-CH"/>
        </w:rPr>
        <w:drawing>
          <wp:inline distT="0" distB="0" distL="0" distR="0" wp14:anchorId="4C23298C" wp14:editId="6A5CC3D5">
            <wp:extent cx="3978651" cy="1783458"/>
            <wp:effectExtent l="0" t="0" r="3175"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5778" cy="1800101"/>
                    </a:xfrm>
                    <a:prstGeom prst="rect">
                      <a:avLst/>
                    </a:prstGeom>
                  </pic:spPr>
                </pic:pic>
              </a:graphicData>
            </a:graphic>
          </wp:inline>
        </w:drawing>
      </w:r>
    </w:p>
    <w:p w14:paraId="2B51AA1F" w14:textId="0852A095" w:rsidR="000D6BCF" w:rsidRDefault="000D6BCF" w:rsidP="000D6BCF">
      <w:pPr>
        <w:spacing w:line="259" w:lineRule="auto"/>
      </w:pPr>
      <w:r w:rsidRPr="000D6BCF">
        <w:t>RP:</w:t>
      </w:r>
      <w:r w:rsidR="00607109">
        <w:t xml:space="preserve"> </w:t>
      </w:r>
      <w:r w:rsidRPr="000D6BCF">
        <w:t>„Rendevouz</w:t>
      </w:r>
      <w:r w:rsidR="00607109">
        <w:t xml:space="preserve"> </w:t>
      </w:r>
      <w:r w:rsidRPr="000D6BCF">
        <w:t>Point“;</w:t>
      </w:r>
      <w:r w:rsidR="00607109">
        <w:t xml:space="preserve"> </w:t>
      </w:r>
      <w:r w:rsidRPr="000D6BCF">
        <w:t>Router</w:t>
      </w:r>
      <w:r w:rsidR="00607109">
        <w:t xml:space="preserve"> </w:t>
      </w:r>
      <w:r w:rsidRPr="000D6BCF">
        <w:t>am</w:t>
      </w:r>
      <w:r w:rsidR="00607109">
        <w:t xml:space="preserve"> </w:t>
      </w:r>
      <w:r w:rsidRPr="000D6BCF">
        <w:t>RP</w:t>
      </w:r>
      <w:r w:rsidR="00607109">
        <w:t xml:space="preserve"> </w:t>
      </w:r>
      <w:r w:rsidRPr="000D6BCF">
        <w:t>verteilt</w:t>
      </w:r>
      <w:r w:rsidR="00607109">
        <w:t xml:space="preserve"> </w:t>
      </w:r>
      <w:r w:rsidRPr="000D6BCF">
        <w:t>die</w:t>
      </w:r>
      <w:r w:rsidR="00607109">
        <w:t xml:space="preserve"> </w:t>
      </w:r>
      <w:r>
        <w:t>Datenpakete</w:t>
      </w:r>
      <w:r w:rsidR="00607109">
        <w:t xml:space="preserve"> </w:t>
      </w:r>
      <w:r>
        <w:t>weiter.</w:t>
      </w:r>
    </w:p>
    <w:p w14:paraId="681895FB" w14:textId="71D40AC0" w:rsidR="00083549" w:rsidRDefault="00511F9C" w:rsidP="006F174D">
      <w:pPr>
        <w:pStyle w:val="berschrift2"/>
      </w:pPr>
      <w:bookmarkStart w:id="409" w:name="_Toc439692428"/>
      <w:r w:rsidRPr="00511F9C">
        <w:t>Network Address Translation</w:t>
      </w:r>
      <w:r>
        <w:t xml:space="preserve"> (NAT)</w:t>
      </w:r>
      <w:bookmarkEnd w:id="409"/>
    </w:p>
    <w:p w14:paraId="6EAD5614" w14:textId="3853FD0D" w:rsidR="00511F9C" w:rsidRPr="00511F9C" w:rsidRDefault="00511F9C" w:rsidP="00511F9C">
      <w:pPr>
        <w:rPr>
          <w:lang w:val="en-GB"/>
        </w:rPr>
      </w:pPr>
      <w:r>
        <w:fldChar w:fldCharType="begin"/>
      </w:r>
      <w:r>
        <w:instrText xml:space="preserve"> XE "</w:instrText>
      </w:r>
      <w:r w:rsidRPr="00353A90">
        <w:rPr>
          <w:lang w:val="en-GB"/>
        </w:rPr>
        <w:instrText>Network Address Translation (NAT)</w:instrText>
      </w:r>
      <w:r>
        <w:instrText xml:space="preserve">" </w:instrText>
      </w:r>
      <w:r>
        <w:fldChar w:fldCharType="end"/>
      </w:r>
    </w:p>
    <w:p w14:paraId="1B193AE2" w14:textId="77777777" w:rsidR="00511F9C" w:rsidRDefault="00B8068A" w:rsidP="00511F9C">
      <w:r w:rsidRPr="00B8068A">
        <w:rPr>
          <w:b/>
          <w:bCs/>
          <w:shd w:val="clear" w:color="auto" w:fill="FFFFFF"/>
        </w:rPr>
        <w:t>Port</w:t>
      </w:r>
      <w:r w:rsidR="00607109">
        <w:rPr>
          <w:b/>
          <w:bCs/>
          <w:shd w:val="clear" w:color="auto" w:fill="FFFFFF"/>
        </w:rPr>
        <w:t xml:space="preserve"> </w:t>
      </w:r>
      <w:r w:rsidRPr="00B8068A">
        <w:rPr>
          <w:b/>
          <w:bCs/>
          <w:shd w:val="clear" w:color="auto" w:fill="FFFFFF"/>
        </w:rPr>
        <w:t>and</w:t>
      </w:r>
      <w:r w:rsidR="00607109">
        <w:rPr>
          <w:b/>
          <w:bCs/>
          <w:shd w:val="clear" w:color="auto" w:fill="FFFFFF"/>
        </w:rPr>
        <w:t xml:space="preserve"> </w:t>
      </w:r>
      <w:r w:rsidRPr="00B8068A">
        <w:rPr>
          <w:b/>
          <w:bCs/>
          <w:shd w:val="clear" w:color="auto" w:fill="FFFFFF"/>
        </w:rPr>
        <w:t>Address</w:t>
      </w:r>
      <w:r w:rsidR="00607109">
        <w:rPr>
          <w:b/>
          <w:bCs/>
          <w:shd w:val="clear" w:color="auto" w:fill="FFFFFF"/>
        </w:rPr>
        <w:t xml:space="preserve"> </w:t>
      </w:r>
      <w:r w:rsidRPr="00B8068A">
        <w:rPr>
          <w:b/>
          <w:bCs/>
          <w:shd w:val="clear" w:color="auto" w:fill="FFFFFF"/>
        </w:rPr>
        <w:t>Translation</w:t>
      </w:r>
      <w:r w:rsidR="00607109">
        <w:rPr>
          <w:rStyle w:val="apple-converted-space"/>
          <w:rFonts w:ascii="Arial" w:hAnsi="Arial" w:cs="Arial"/>
          <w:color w:val="252525"/>
          <w:shd w:val="clear" w:color="auto" w:fill="FFFFFF"/>
        </w:rPr>
        <w:t xml:space="preserve"> </w:t>
      </w:r>
      <w:r w:rsidRPr="00B8068A">
        <w:rPr>
          <w:shd w:val="clear" w:color="auto" w:fill="FFFFFF"/>
        </w:rPr>
        <w:t>(PAT)</w:t>
      </w:r>
      <w:r w:rsidR="00607109">
        <w:rPr>
          <w:shd w:val="clear" w:color="auto" w:fill="FFFFFF"/>
        </w:rPr>
        <w:t xml:space="preserve"> </w:t>
      </w:r>
      <w:r w:rsidRPr="00B8068A">
        <w:rPr>
          <w:shd w:val="clear" w:color="auto" w:fill="FFFFFF"/>
        </w:rPr>
        <w:t>oder</w:t>
      </w:r>
      <w:r w:rsidR="00607109">
        <w:rPr>
          <w:rStyle w:val="apple-converted-space"/>
          <w:rFonts w:ascii="Arial" w:hAnsi="Arial" w:cs="Arial"/>
          <w:color w:val="252525"/>
          <w:shd w:val="clear" w:color="auto" w:fill="FFFFFF"/>
        </w:rPr>
        <w:t xml:space="preserve"> </w:t>
      </w:r>
      <w:r w:rsidRPr="00B8068A">
        <w:rPr>
          <w:b/>
          <w:bCs/>
          <w:shd w:val="clear" w:color="auto" w:fill="FFFFFF"/>
        </w:rPr>
        <w:t>Network</w:t>
      </w:r>
      <w:r w:rsidR="00607109">
        <w:rPr>
          <w:b/>
          <w:bCs/>
          <w:shd w:val="clear" w:color="auto" w:fill="FFFFFF"/>
        </w:rPr>
        <w:t xml:space="preserve"> </w:t>
      </w:r>
      <w:r w:rsidRPr="00B8068A">
        <w:rPr>
          <w:b/>
          <w:bCs/>
          <w:shd w:val="clear" w:color="auto" w:fill="FFFFFF"/>
        </w:rPr>
        <w:t>Address</w:t>
      </w:r>
      <w:r w:rsidR="00607109">
        <w:rPr>
          <w:b/>
          <w:bCs/>
          <w:shd w:val="clear" w:color="auto" w:fill="FFFFFF"/>
        </w:rPr>
        <w:t xml:space="preserve"> </w:t>
      </w:r>
      <w:r w:rsidRPr="00B8068A">
        <w:rPr>
          <w:b/>
          <w:bCs/>
          <w:shd w:val="clear" w:color="auto" w:fill="FFFFFF"/>
        </w:rPr>
        <w:t>Translation</w:t>
      </w:r>
      <w:r w:rsidR="00607109">
        <w:rPr>
          <w:rStyle w:val="apple-converted-space"/>
          <w:rFonts w:ascii="Arial" w:hAnsi="Arial" w:cs="Arial"/>
          <w:color w:val="252525"/>
          <w:shd w:val="clear" w:color="auto" w:fill="FFFFFF"/>
        </w:rPr>
        <w:t xml:space="preserve"> </w:t>
      </w:r>
      <w:r w:rsidRPr="00B8068A">
        <w:rPr>
          <w:shd w:val="clear" w:color="auto" w:fill="FFFFFF"/>
        </w:rPr>
        <w:t>(NAPT)</w:t>
      </w:r>
      <w:r w:rsidR="00607109">
        <w:rPr>
          <w:shd w:val="clear" w:color="auto" w:fill="FFFFFF"/>
        </w:rPr>
        <w:t xml:space="preserve"> </w:t>
      </w:r>
      <w:r w:rsidRPr="00B8068A">
        <w:rPr>
          <w:shd w:val="clear" w:color="auto" w:fill="FFFFFF"/>
        </w:rPr>
        <w:t>ist</w:t>
      </w:r>
      <w:r w:rsidR="00607109">
        <w:rPr>
          <w:shd w:val="clear" w:color="auto" w:fill="FFFFFF"/>
        </w:rPr>
        <w:t xml:space="preserve"> </w:t>
      </w:r>
      <w:r w:rsidRPr="00B8068A">
        <w:rPr>
          <w:shd w:val="clear" w:color="auto" w:fill="FFFFFF"/>
        </w:rPr>
        <w:t>eine</w:t>
      </w:r>
      <w:r w:rsidR="00607109">
        <w:rPr>
          <w:shd w:val="clear" w:color="auto" w:fill="FFFFFF"/>
        </w:rPr>
        <w:t xml:space="preserve"> </w:t>
      </w:r>
      <w:r w:rsidRPr="00B8068A">
        <w:rPr>
          <w:shd w:val="clear" w:color="auto" w:fill="FFFFFF"/>
        </w:rPr>
        <w:t>Technik</w:t>
      </w:r>
      <w:r w:rsidRPr="00511F9C">
        <w:t>,</w:t>
      </w:r>
      <w:r w:rsidR="00607109" w:rsidRPr="00511F9C">
        <w:t xml:space="preserve"> </w:t>
      </w:r>
      <w:r w:rsidRPr="00511F9C">
        <w:t>die</w:t>
      </w:r>
      <w:r w:rsidR="00607109" w:rsidRPr="00511F9C">
        <w:t xml:space="preserve"> </w:t>
      </w:r>
      <w:r w:rsidRPr="00511F9C">
        <w:t>in</w:t>
      </w:r>
      <w:r w:rsidR="00607109" w:rsidRPr="00511F9C">
        <w:t xml:space="preserve"> </w:t>
      </w:r>
      <w:r w:rsidRPr="00511F9C">
        <w:t>Computernetzwerken</w:t>
      </w:r>
      <w:r w:rsidR="00607109" w:rsidRPr="00511F9C">
        <w:t xml:space="preserve"> </w:t>
      </w:r>
      <w:r w:rsidRPr="00511F9C">
        <w:t>verwendet</w:t>
      </w:r>
      <w:r w:rsidR="00607109">
        <w:rPr>
          <w:shd w:val="clear" w:color="auto" w:fill="FFFFFF"/>
        </w:rPr>
        <w:t xml:space="preserve"> </w:t>
      </w:r>
      <w:r w:rsidRPr="00B8068A">
        <w:rPr>
          <w:shd w:val="clear" w:color="auto" w:fill="FFFFFF"/>
        </w:rPr>
        <w:t>wird.</w:t>
      </w:r>
      <w:r w:rsidR="00607109">
        <w:rPr>
          <w:shd w:val="clear" w:color="auto" w:fill="FFFFFF"/>
        </w:rPr>
        <w:t xml:space="preserve"> </w:t>
      </w:r>
      <w:r w:rsidRPr="00B8068A">
        <w:rPr>
          <w:shd w:val="clear" w:color="auto" w:fill="FFFFFF"/>
        </w:rPr>
        <w:t>Sie</w:t>
      </w:r>
      <w:r w:rsidR="00607109">
        <w:rPr>
          <w:shd w:val="clear" w:color="auto" w:fill="FFFFFF"/>
        </w:rPr>
        <w:t xml:space="preserve"> </w:t>
      </w:r>
      <w:r w:rsidRPr="00B8068A">
        <w:rPr>
          <w:shd w:val="clear" w:color="auto" w:fill="FFFFFF"/>
        </w:rPr>
        <w:t>ist</w:t>
      </w:r>
      <w:r w:rsidR="00607109">
        <w:rPr>
          <w:shd w:val="clear" w:color="auto" w:fill="FFFFFF"/>
        </w:rPr>
        <w:t xml:space="preserve"> </w:t>
      </w:r>
      <w:r w:rsidRPr="00B8068A">
        <w:rPr>
          <w:shd w:val="clear" w:color="auto" w:fill="FFFFFF"/>
        </w:rPr>
        <w:t>eine</w:t>
      </w:r>
      <w:r w:rsidR="00607109">
        <w:rPr>
          <w:shd w:val="clear" w:color="auto" w:fill="FFFFFF"/>
        </w:rPr>
        <w:t xml:space="preserve"> </w:t>
      </w:r>
      <w:r w:rsidRPr="00511F9C">
        <w:t>spezielle</w:t>
      </w:r>
      <w:r w:rsidR="00607109" w:rsidRPr="00511F9C">
        <w:t xml:space="preserve"> </w:t>
      </w:r>
      <w:r w:rsidRPr="00511F9C">
        <w:t>Form</w:t>
      </w:r>
      <w:r w:rsidR="00607109" w:rsidRPr="00511F9C">
        <w:t xml:space="preserve"> </w:t>
      </w:r>
      <w:r w:rsidRPr="00511F9C">
        <w:t>von</w:t>
      </w:r>
      <w:r w:rsidR="00607109" w:rsidRPr="00511F9C">
        <w:t xml:space="preserve"> </w:t>
      </w:r>
      <w:r w:rsidRPr="00511F9C">
        <w:t>NAT</w:t>
      </w:r>
      <w:r w:rsidR="00607109" w:rsidRPr="00511F9C">
        <w:t xml:space="preserve"> </w:t>
      </w:r>
      <w:r w:rsidRPr="00511F9C">
        <w:t>(1</w:t>
      </w:r>
      <w:r w:rsidR="00607109" w:rsidRPr="00511F9C">
        <w:t xml:space="preserve"> </w:t>
      </w:r>
      <w:r w:rsidRPr="00511F9C">
        <w:t>zu</w:t>
      </w:r>
      <w:r w:rsidR="00607109" w:rsidRPr="00511F9C">
        <w:t xml:space="preserve"> </w:t>
      </w:r>
      <w:r w:rsidRPr="00511F9C">
        <w:t>n</w:t>
      </w:r>
      <w:r w:rsidR="00607109" w:rsidRPr="00511F9C">
        <w:t xml:space="preserve"> </w:t>
      </w:r>
      <w:r w:rsidRPr="00511F9C">
        <w:t>NAT).</w:t>
      </w:r>
      <w:r w:rsidR="00607109" w:rsidRPr="00511F9C">
        <w:t xml:space="preserve"> </w:t>
      </w:r>
    </w:p>
    <w:p w14:paraId="4D4EB403" w14:textId="095EF63D" w:rsidR="00B8068A" w:rsidRDefault="00B8068A" w:rsidP="00511F9C">
      <w:pPr>
        <w:rPr>
          <w:shd w:val="clear" w:color="auto" w:fill="FFFFFF"/>
        </w:rPr>
      </w:pPr>
      <w:r w:rsidRPr="00511F9C">
        <w:t>Dab</w:t>
      </w:r>
      <w:r w:rsidRPr="00B8068A">
        <w:rPr>
          <w:shd w:val="clear" w:color="auto" w:fill="FFFFFF"/>
        </w:rPr>
        <w:t>ei</w:t>
      </w:r>
      <w:r w:rsidR="00607109">
        <w:rPr>
          <w:shd w:val="clear" w:color="auto" w:fill="FFFFFF"/>
        </w:rPr>
        <w:t xml:space="preserve"> </w:t>
      </w:r>
      <w:r w:rsidRPr="00B8068A">
        <w:rPr>
          <w:shd w:val="clear" w:color="auto" w:fill="FFFFFF"/>
        </w:rPr>
        <w:t>werden</w:t>
      </w:r>
      <w:r w:rsidR="00607109">
        <w:rPr>
          <w:shd w:val="clear" w:color="auto" w:fill="FFFFFF"/>
        </w:rPr>
        <w:t xml:space="preserve"> </w:t>
      </w:r>
      <w:r w:rsidRPr="00B8068A">
        <w:rPr>
          <w:shd w:val="clear" w:color="auto" w:fill="FFFFFF"/>
        </w:rPr>
        <w:t>im</w:t>
      </w:r>
      <w:r w:rsidR="00607109">
        <w:rPr>
          <w:shd w:val="clear" w:color="auto" w:fill="FFFFFF"/>
        </w:rPr>
        <w:t xml:space="preserve"> </w:t>
      </w:r>
      <w:r w:rsidRPr="00B8068A">
        <w:rPr>
          <w:shd w:val="clear" w:color="auto" w:fill="FFFFFF"/>
        </w:rPr>
        <w:t>Gegensatz</w:t>
      </w:r>
      <w:r w:rsidR="00607109">
        <w:rPr>
          <w:shd w:val="clear" w:color="auto" w:fill="FFFFFF"/>
        </w:rPr>
        <w:t xml:space="preserve"> </w:t>
      </w:r>
      <w:r w:rsidRPr="00B8068A">
        <w:rPr>
          <w:shd w:val="clear" w:color="auto" w:fill="FFFFFF"/>
        </w:rPr>
        <w:t>zu</w:t>
      </w:r>
      <w:r w:rsidR="00607109">
        <w:rPr>
          <w:shd w:val="clear" w:color="auto" w:fill="FFFFFF"/>
        </w:rPr>
        <w:t xml:space="preserve"> </w:t>
      </w:r>
      <w:r w:rsidRPr="00B8068A">
        <w:rPr>
          <w:shd w:val="clear" w:color="auto" w:fill="FFFFFF"/>
        </w:rPr>
        <w:t>NAT</w:t>
      </w:r>
      <w:r w:rsidR="00607109">
        <w:rPr>
          <w:shd w:val="clear" w:color="auto" w:fill="FFFFFF"/>
        </w:rPr>
        <w:t xml:space="preserve"> </w:t>
      </w:r>
      <w:r w:rsidRPr="00511F9C">
        <w:t>nicht</w:t>
      </w:r>
      <w:r w:rsidR="00607109" w:rsidRPr="00511F9C">
        <w:t xml:space="preserve"> </w:t>
      </w:r>
      <w:r w:rsidRPr="00511F9C">
        <w:t>nur</w:t>
      </w:r>
      <w:r w:rsidR="00607109" w:rsidRPr="00511F9C">
        <w:t xml:space="preserve"> </w:t>
      </w:r>
      <w:r w:rsidRPr="00511F9C">
        <w:t>die</w:t>
      </w:r>
      <w:r w:rsidR="00607109" w:rsidRPr="00511F9C">
        <w:t xml:space="preserve"> </w:t>
      </w:r>
      <w:r w:rsidRPr="00511F9C">
        <w:t>IP-Adressen,</w:t>
      </w:r>
      <w:r w:rsidR="00607109" w:rsidRPr="00511F9C">
        <w:t xml:space="preserve"> </w:t>
      </w:r>
      <w:r w:rsidRPr="00511F9C">
        <w:t>sondern</w:t>
      </w:r>
      <w:r w:rsidR="00607109" w:rsidRPr="00511F9C">
        <w:t xml:space="preserve"> </w:t>
      </w:r>
      <w:r w:rsidRPr="00511F9C">
        <w:t>auch</w:t>
      </w:r>
      <w:r w:rsidR="00607109" w:rsidRPr="00511F9C">
        <w:t xml:space="preserve"> </w:t>
      </w:r>
      <w:r w:rsidRPr="00511F9C">
        <w:t>Port-Nummern</w:t>
      </w:r>
      <w:r w:rsidR="00607109" w:rsidRPr="00511F9C">
        <w:t xml:space="preserve"> </w:t>
      </w:r>
      <w:r w:rsidRPr="00511F9C">
        <w:t>umgeschrieben</w:t>
      </w:r>
      <w:r w:rsidRPr="00B8068A">
        <w:rPr>
          <w:shd w:val="clear" w:color="auto" w:fill="FFFFFF"/>
        </w:rPr>
        <w:t>.</w:t>
      </w:r>
      <w:r w:rsidR="00607109">
        <w:rPr>
          <w:rStyle w:val="apple-converted-space"/>
          <w:rFonts w:ascii="Arial" w:hAnsi="Arial" w:cs="Arial"/>
          <w:color w:val="252525"/>
          <w:shd w:val="clear" w:color="auto" w:fill="FFFFFF"/>
        </w:rPr>
        <w:t xml:space="preserve"> </w:t>
      </w:r>
      <w:r w:rsidRPr="00B8068A">
        <w:rPr>
          <w:b/>
          <w:bCs/>
          <w:shd w:val="clear" w:color="auto" w:fill="FFFFFF"/>
        </w:rPr>
        <w:t>PAT</w:t>
      </w:r>
      <w:r w:rsidR="00607109">
        <w:rPr>
          <w:rStyle w:val="apple-converted-space"/>
          <w:rFonts w:ascii="Arial" w:hAnsi="Arial" w:cs="Arial"/>
          <w:color w:val="252525"/>
          <w:shd w:val="clear" w:color="auto" w:fill="FFFFFF"/>
        </w:rPr>
        <w:t xml:space="preserve"> </w:t>
      </w:r>
      <w:r w:rsidRPr="00B8068A">
        <w:rPr>
          <w:shd w:val="clear" w:color="auto" w:fill="FFFFFF"/>
        </w:rPr>
        <w:t>wird</w:t>
      </w:r>
      <w:r w:rsidR="00607109">
        <w:rPr>
          <w:shd w:val="clear" w:color="auto" w:fill="FFFFFF"/>
        </w:rPr>
        <w:t xml:space="preserve"> </w:t>
      </w:r>
      <w:r w:rsidRPr="00B8068A">
        <w:rPr>
          <w:shd w:val="clear" w:color="auto" w:fill="FFFFFF"/>
        </w:rPr>
        <w:t>eingesetzt,</w:t>
      </w:r>
      <w:r w:rsidR="00607109">
        <w:rPr>
          <w:shd w:val="clear" w:color="auto" w:fill="FFFFFF"/>
        </w:rPr>
        <w:t xml:space="preserve"> </w:t>
      </w:r>
      <w:r w:rsidRPr="00B8068A">
        <w:rPr>
          <w:shd w:val="clear" w:color="auto" w:fill="FFFFFF"/>
        </w:rPr>
        <w:t>wenn</w:t>
      </w:r>
      <w:r w:rsidR="00607109">
        <w:rPr>
          <w:shd w:val="clear" w:color="auto" w:fill="FFFFFF"/>
        </w:rPr>
        <w:t xml:space="preserve"> </w:t>
      </w:r>
      <w:r w:rsidRPr="00B8068A">
        <w:rPr>
          <w:shd w:val="clear" w:color="auto" w:fill="FFFFFF"/>
        </w:rPr>
        <w:t>mehrere</w:t>
      </w:r>
      <w:r w:rsidR="00607109">
        <w:rPr>
          <w:shd w:val="clear" w:color="auto" w:fill="FFFFFF"/>
        </w:rPr>
        <w:t xml:space="preserve"> </w:t>
      </w:r>
      <w:r w:rsidRPr="00B8068A">
        <w:rPr>
          <w:shd w:val="clear" w:color="auto" w:fill="FFFFFF"/>
        </w:rPr>
        <w:t>private</w:t>
      </w:r>
      <w:r w:rsidR="00607109">
        <w:rPr>
          <w:shd w:val="clear" w:color="auto" w:fill="FFFFFF"/>
        </w:rPr>
        <w:t xml:space="preserve"> </w:t>
      </w:r>
      <w:r w:rsidRPr="00B8068A">
        <w:rPr>
          <w:shd w:val="clear" w:color="auto" w:fill="FFFFFF"/>
        </w:rPr>
        <w:t>IP-Adressen</w:t>
      </w:r>
      <w:r w:rsidR="00607109">
        <w:rPr>
          <w:shd w:val="clear" w:color="auto" w:fill="FFFFFF"/>
        </w:rPr>
        <w:t xml:space="preserve"> </w:t>
      </w:r>
      <w:r w:rsidRPr="00B8068A">
        <w:rPr>
          <w:shd w:val="clear" w:color="auto" w:fill="FFFFFF"/>
        </w:rPr>
        <w:t>aus</w:t>
      </w:r>
      <w:r w:rsidR="00607109">
        <w:rPr>
          <w:shd w:val="clear" w:color="auto" w:fill="FFFFFF"/>
        </w:rPr>
        <w:t xml:space="preserve"> </w:t>
      </w:r>
      <w:r w:rsidRPr="00B8068A">
        <w:rPr>
          <w:shd w:val="clear" w:color="auto" w:fill="FFFFFF"/>
        </w:rPr>
        <w:t>einem</w:t>
      </w:r>
      <w:r w:rsidR="00607109">
        <w:rPr>
          <w:shd w:val="clear" w:color="auto" w:fill="FFFFFF"/>
        </w:rPr>
        <w:t xml:space="preserve"> </w:t>
      </w:r>
      <w:r w:rsidRPr="00B8068A">
        <w:rPr>
          <w:shd w:val="clear" w:color="auto" w:fill="FFFFFF"/>
        </w:rPr>
        <w:t>LAN</w:t>
      </w:r>
      <w:r w:rsidR="00607109">
        <w:rPr>
          <w:shd w:val="clear" w:color="auto" w:fill="FFFFFF"/>
        </w:rPr>
        <w:t xml:space="preserve"> </w:t>
      </w:r>
      <w:r w:rsidRPr="00B8068A">
        <w:rPr>
          <w:shd w:val="clear" w:color="auto" w:fill="FFFFFF"/>
        </w:rPr>
        <w:t>zu</w:t>
      </w:r>
      <w:r w:rsidR="00607109">
        <w:rPr>
          <w:rStyle w:val="apple-converted-space"/>
          <w:rFonts w:ascii="Arial" w:hAnsi="Arial" w:cs="Arial"/>
          <w:color w:val="252525"/>
          <w:shd w:val="clear" w:color="auto" w:fill="FFFFFF"/>
        </w:rPr>
        <w:t xml:space="preserve"> </w:t>
      </w:r>
      <w:r w:rsidRPr="00B8068A">
        <w:rPr>
          <w:iCs/>
          <w:shd w:val="clear" w:color="auto" w:fill="FFFFFF"/>
        </w:rPr>
        <w:t>einer</w:t>
      </w:r>
      <w:r w:rsidR="00607109">
        <w:rPr>
          <w:rStyle w:val="apple-converted-space"/>
          <w:rFonts w:ascii="Arial" w:hAnsi="Arial" w:cs="Arial"/>
          <w:color w:val="252525"/>
          <w:shd w:val="clear" w:color="auto" w:fill="FFFFFF"/>
        </w:rPr>
        <w:t xml:space="preserve"> </w:t>
      </w:r>
      <w:r w:rsidRPr="00B8068A">
        <w:rPr>
          <w:shd w:val="clear" w:color="auto" w:fill="FFFFFF"/>
        </w:rPr>
        <w:t>öffentlichen</w:t>
      </w:r>
      <w:r w:rsidR="00607109">
        <w:rPr>
          <w:shd w:val="clear" w:color="auto" w:fill="FFFFFF"/>
        </w:rPr>
        <w:t xml:space="preserve"> </w:t>
      </w:r>
      <w:r w:rsidRPr="00B8068A">
        <w:rPr>
          <w:shd w:val="clear" w:color="auto" w:fill="FFFFFF"/>
        </w:rPr>
        <w:t>IP-Adresse</w:t>
      </w:r>
      <w:r w:rsidR="00607109">
        <w:rPr>
          <w:shd w:val="clear" w:color="auto" w:fill="FFFFFF"/>
        </w:rPr>
        <w:t xml:space="preserve"> </w:t>
      </w:r>
      <w:r w:rsidRPr="00B8068A">
        <w:rPr>
          <w:shd w:val="clear" w:color="auto" w:fill="FFFFFF"/>
        </w:rPr>
        <w:t>übersetzt</w:t>
      </w:r>
      <w:r w:rsidR="00607109">
        <w:rPr>
          <w:shd w:val="clear" w:color="auto" w:fill="FFFFFF"/>
        </w:rPr>
        <w:t xml:space="preserve"> </w:t>
      </w:r>
      <w:r w:rsidRPr="00B8068A">
        <w:rPr>
          <w:shd w:val="clear" w:color="auto" w:fill="FFFFFF"/>
        </w:rPr>
        <w:t>werden</w:t>
      </w:r>
      <w:r w:rsidR="00607109">
        <w:rPr>
          <w:shd w:val="clear" w:color="auto" w:fill="FFFFFF"/>
        </w:rPr>
        <w:t xml:space="preserve"> </w:t>
      </w:r>
      <w:r w:rsidRPr="00B8068A">
        <w:rPr>
          <w:shd w:val="clear" w:color="auto" w:fill="FFFFFF"/>
        </w:rPr>
        <w:t>sollen.</w:t>
      </w:r>
    </w:p>
    <w:p w14:paraId="6EFF94A0" w14:textId="520AF2D0" w:rsidR="00B8068A" w:rsidRDefault="00B8068A" w:rsidP="00511F9C">
      <w:pPr>
        <w:rPr>
          <w:shd w:val="clear" w:color="auto" w:fill="FFFFFF"/>
        </w:rPr>
      </w:pPr>
      <w:r>
        <w:rPr>
          <w:shd w:val="clear" w:color="auto" w:fill="FFFFFF"/>
        </w:rPr>
        <w:t>Gegeben</w:t>
      </w:r>
      <w:r w:rsidR="00607109">
        <w:rPr>
          <w:shd w:val="clear" w:color="auto" w:fill="FFFFFF"/>
        </w:rPr>
        <w:t xml:space="preserve"> </w:t>
      </w:r>
      <w:r>
        <w:rPr>
          <w:shd w:val="clear" w:color="auto" w:fill="FFFFFF"/>
        </w:rPr>
        <w:t>sei</w:t>
      </w:r>
      <w:r w:rsidR="00607109">
        <w:rPr>
          <w:shd w:val="clear" w:color="auto" w:fill="FFFFFF"/>
        </w:rPr>
        <w:t xml:space="preserve"> </w:t>
      </w:r>
      <w:r>
        <w:rPr>
          <w:shd w:val="clear" w:color="auto" w:fill="FFFFFF"/>
        </w:rPr>
        <w:t>folgendes</w:t>
      </w:r>
      <w:r w:rsidR="00607109">
        <w:rPr>
          <w:shd w:val="clear" w:color="auto" w:fill="FFFFFF"/>
        </w:rPr>
        <w:t xml:space="preserve"> </w:t>
      </w:r>
      <w:r>
        <w:rPr>
          <w:shd w:val="clear" w:color="auto" w:fill="FFFFFF"/>
        </w:rPr>
        <w:t>Netzwerk:</w:t>
      </w:r>
      <w:r w:rsidR="00607109">
        <w:rPr>
          <w:shd w:val="clear" w:color="auto" w:fill="FFFFFF"/>
        </w:rPr>
        <w:t xml:space="preserve"> </w:t>
      </w:r>
      <w:r>
        <w:rPr>
          <w:shd w:val="clear" w:color="auto" w:fill="FFFFFF"/>
        </w:rPr>
        <w:t>die</w:t>
      </w:r>
      <w:r w:rsidR="00607109">
        <w:rPr>
          <w:shd w:val="clear" w:color="auto" w:fill="FFFFFF"/>
        </w:rPr>
        <w:t xml:space="preserve"> </w:t>
      </w:r>
      <w:r>
        <w:rPr>
          <w:shd w:val="clear" w:color="auto" w:fill="FFFFFF"/>
        </w:rPr>
        <w:t>beiden</w:t>
      </w:r>
      <w:r w:rsidR="00607109">
        <w:rPr>
          <w:shd w:val="clear" w:color="auto" w:fill="FFFFFF"/>
        </w:rPr>
        <w:t xml:space="preserve"> </w:t>
      </w:r>
      <w:r>
        <w:rPr>
          <w:shd w:val="clear" w:color="auto" w:fill="FFFFFF"/>
        </w:rPr>
        <w:t>Clients</w:t>
      </w:r>
      <w:r w:rsidR="00607109">
        <w:rPr>
          <w:shd w:val="clear" w:color="auto" w:fill="FFFFFF"/>
        </w:rPr>
        <w:t xml:space="preserve"> </w:t>
      </w:r>
      <w:r>
        <w:rPr>
          <w:shd w:val="clear" w:color="auto" w:fill="FFFFFF"/>
        </w:rPr>
        <w:t>(linke</w:t>
      </w:r>
      <w:r w:rsidR="00607109">
        <w:rPr>
          <w:shd w:val="clear" w:color="auto" w:fill="FFFFFF"/>
        </w:rPr>
        <w:t xml:space="preserve"> </w:t>
      </w:r>
      <w:r>
        <w:rPr>
          <w:shd w:val="clear" w:color="auto" w:fill="FFFFFF"/>
        </w:rPr>
        <w:t>Seite</w:t>
      </w:r>
      <w:r w:rsidR="00607109">
        <w:rPr>
          <w:shd w:val="clear" w:color="auto" w:fill="FFFFFF"/>
        </w:rPr>
        <w:t xml:space="preserve"> </w:t>
      </w:r>
      <w:r>
        <w:rPr>
          <w:shd w:val="clear" w:color="auto" w:fill="FFFFFF"/>
        </w:rPr>
        <w:t>vom</w:t>
      </w:r>
      <w:r w:rsidR="00607109">
        <w:rPr>
          <w:shd w:val="clear" w:color="auto" w:fill="FFFFFF"/>
        </w:rPr>
        <w:t xml:space="preserve"> </w:t>
      </w:r>
      <w:r>
        <w:rPr>
          <w:shd w:val="clear" w:color="auto" w:fill="FFFFFF"/>
        </w:rPr>
        <w:t>Router)</w:t>
      </w:r>
      <w:r w:rsidR="00607109">
        <w:rPr>
          <w:shd w:val="clear" w:color="auto" w:fill="FFFFFF"/>
        </w:rPr>
        <w:t xml:space="preserve"> </w:t>
      </w:r>
      <w:r>
        <w:rPr>
          <w:shd w:val="clear" w:color="auto" w:fill="FFFFFF"/>
        </w:rPr>
        <w:t>haben</w:t>
      </w:r>
      <w:r w:rsidR="00607109">
        <w:rPr>
          <w:shd w:val="clear" w:color="auto" w:fill="FFFFFF"/>
        </w:rPr>
        <w:t xml:space="preserve"> </w:t>
      </w:r>
      <w:r>
        <w:rPr>
          <w:shd w:val="clear" w:color="auto" w:fill="FFFFFF"/>
        </w:rPr>
        <w:t>die</w:t>
      </w:r>
      <w:r w:rsidR="00607109">
        <w:rPr>
          <w:shd w:val="clear" w:color="auto" w:fill="FFFFFF"/>
        </w:rPr>
        <w:t xml:space="preserve"> </w:t>
      </w:r>
      <w:r>
        <w:rPr>
          <w:shd w:val="clear" w:color="auto" w:fill="FFFFFF"/>
        </w:rPr>
        <w:t>gleiche</w:t>
      </w:r>
      <w:r w:rsidR="00607109">
        <w:rPr>
          <w:shd w:val="clear" w:color="auto" w:fill="FFFFFF"/>
        </w:rPr>
        <w:t xml:space="preserve"> </w:t>
      </w:r>
      <w:r>
        <w:rPr>
          <w:shd w:val="clear" w:color="auto" w:fill="FFFFFF"/>
        </w:rPr>
        <w:t>IP-Adresse,</w:t>
      </w:r>
      <w:r w:rsidR="00607109">
        <w:rPr>
          <w:shd w:val="clear" w:color="auto" w:fill="FFFFFF"/>
        </w:rPr>
        <w:t xml:space="preserve"> </w:t>
      </w:r>
      <w:r>
        <w:rPr>
          <w:shd w:val="clear" w:color="auto" w:fill="FFFFFF"/>
        </w:rPr>
        <w:t>sobald</w:t>
      </w:r>
      <w:r w:rsidR="00607109">
        <w:rPr>
          <w:shd w:val="clear" w:color="auto" w:fill="FFFFFF"/>
        </w:rPr>
        <w:t xml:space="preserve"> </w:t>
      </w:r>
      <w:r>
        <w:rPr>
          <w:shd w:val="clear" w:color="auto" w:fill="FFFFFF"/>
        </w:rPr>
        <w:t>sie</w:t>
      </w:r>
      <w:r w:rsidR="00607109">
        <w:rPr>
          <w:shd w:val="clear" w:color="auto" w:fill="FFFFFF"/>
        </w:rPr>
        <w:t xml:space="preserve"> </w:t>
      </w:r>
      <w:r>
        <w:rPr>
          <w:shd w:val="clear" w:color="auto" w:fill="FFFFFF"/>
        </w:rPr>
        <w:t>nach</w:t>
      </w:r>
      <w:r w:rsidR="00607109">
        <w:rPr>
          <w:shd w:val="clear" w:color="auto" w:fill="FFFFFF"/>
        </w:rPr>
        <w:t xml:space="preserve"> </w:t>
      </w:r>
      <w:r>
        <w:rPr>
          <w:shd w:val="clear" w:color="auto" w:fill="FFFFFF"/>
        </w:rPr>
        <w:t>aussen</w:t>
      </w:r>
      <w:r w:rsidR="00607109">
        <w:rPr>
          <w:shd w:val="clear" w:color="auto" w:fill="FFFFFF"/>
        </w:rPr>
        <w:t xml:space="preserve"> </w:t>
      </w:r>
      <w:r>
        <w:rPr>
          <w:shd w:val="clear" w:color="auto" w:fill="FFFFFF"/>
        </w:rPr>
        <w:t>(rechts</w:t>
      </w:r>
      <w:r w:rsidR="00607109">
        <w:rPr>
          <w:shd w:val="clear" w:color="auto" w:fill="FFFFFF"/>
        </w:rPr>
        <w:t xml:space="preserve"> </w:t>
      </w:r>
      <w:r>
        <w:rPr>
          <w:shd w:val="clear" w:color="auto" w:fill="FFFFFF"/>
        </w:rPr>
        <w:t>vom</w:t>
      </w:r>
      <w:r w:rsidR="00607109">
        <w:rPr>
          <w:shd w:val="clear" w:color="auto" w:fill="FFFFFF"/>
        </w:rPr>
        <w:t xml:space="preserve"> </w:t>
      </w:r>
      <w:r>
        <w:rPr>
          <w:shd w:val="clear" w:color="auto" w:fill="FFFFFF"/>
        </w:rPr>
        <w:t>Router)</w:t>
      </w:r>
      <w:r w:rsidR="00607109">
        <w:rPr>
          <w:shd w:val="clear" w:color="auto" w:fill="FFFFFF"/>
        </w:rPr>
        <w:t xml:space="preserve"> </w:t>
      </w:r>
      <w:r>
        <w:rPr>
          <w:shd w:val="clear" w:color="auto" w:fill="FFFFFF"/>
        </w:rPr>
        <w:t>kommunizieren</w:t>
      </w:r>
    </w:p>
    <w:p w14:paraId="736B8557" w14:textId="77777777" w:rsidR="00B8068A" w:rsidRDefault="00B8068A" w:rsidP="00511F9C">
      <w:pPr>
        <w:jc w:val="left"/>
      </w:pPr>
      <w:r w:rsidRPr="00B8068A">
        <w:rPr>
          <w:noProof/>
          <w:lang w:eastAsia="de-CH"/>
        </w:rPr>
        <w:lastRenderedPageBreak/>
        <w:drawing>
          <wp:inline distT="0" distB="0" distL="0" distR="0" wp14:anchorId="28B1A78C" wp14:editId="0C214548">
            <wp:extent cx="3925498" cy="1580827"/>
            <wp:effectExtent l="0" t="0" r="0" b="63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87858" cy="1605940"/>
                    </a:xfrm>
                    <a:prstGeom prst="rect">
                      <a:avLst/>
                    </a:prstGeom>
                  </pic:spPr>
                </pic:pic>
              </a:graphicData>
            </a:graphic>
          </wp:inline>
        </w:drawing>
      </w:r>
    </w:p>
    <w:p w14:paraId="665A7615" w14:textId="38A3283B" w:rsidR="00E1019C" w:rsidRDefault="00E1019C" w:rsidP="00B8068A">
      <w:pPr>
        <w:jc w:val="left"/>
      </w:pPr>
      <w:r>
        <w:t>Der</w:t>
      </w:r>
      <w:r w:rsidR="00607109">
        <w:t xml:space="preserve"> </w:t>
      </w:r>
      <w:r>
        <w:t>„Firewall-Router“</w:t>
      </w:r>
      <w:r w:rsidR="00607109">
        <w:t xml:space="preserve"> </w:t>
      </w:r>
      <w:r>
        <w:t>muss</w:t>
      </w:r>
      <w:r w:rsidR="00607109">
        <w:t xml:space="preserve"> </w:t>
      </w:r>
      <w:r>
        <w:t>nun</w:t>
      </w:r>
      <w:r w:rsidR="00607109">
        <w:t xml:space="preserve"> </w:t>
      </w:r>
      <w:r>
        <w:t>eine</w:t>
      </w:r>
      <w:r w:rsidR="00607109">
        <w:t xml:space="preserve"> </w:t>
      </w:r>
      <w:r>
        <w:t>Tabelle</w:t>
      </w:r>
      <w:r w:rsidR="00607109">
        <w:t xml:space="preserve"> </w:t>
      </w:r>
      <w:r>
        <w:t>pflegen,</w:t>
      </w:r>
      <w:r w:rsidR="00607109">
        <w:t xml:space="preserve"> </w:t>
      </w:r>
      <w:r>
        <w:t>um</w:t>
      </w:r>
      <w:r w:rsidR="00607109">
        <w:t xml:space="preserve"> </w:t>
      </w:r>
      <w:r>
        <w:t>die</w:t>
      </w:r>
      <w:r w:rsidR="00607109">
        <w:t xml:space="preserve"> </w:t>
      </w:r>
      <w:r>
        <w:t>Verbindungen</w:t>
      </w:r>
      <w:r w:rsidR="00607109">
        <w:t xml:space="preserve"> </w:t>
      </w:r>
      <w:r>
        <w:t>zu</w:t>
      </w:r>
      <w:r w:rsidR="00607109">
        <w:t xml:space="preserve"> </w:t>
      </w:r>
      <w:r w:rsidR="005A3E78">
        <w:t>den</w:t>
      </w:r>
      <w:r w:rsidR="00607109">
        <w:t xml:space="preserve"> </w:t>
      </w:r>
      <w:r w:rsidR="005A3E78">
        <w:t>Clients</w:t>
      </w:r>
      <w:r w:rsidR="00607109">
        <w:t xml:space="preserve"> </w:t>
      </w:r>
      <w:r w:rsidR="005A3E78">
        <w:t>unterscheiden</w:t>
      </w:r>
      <w:r w:rsidR="00607109">
        <w:t xml:space="preserve"> </w:t>
      </w:r>
      <w:r w:rsidR="005A3E78">
        <w:t>zu</w:t>
      </w:r>
      <w:r w:rsidR="00607109">
        <w:t xml:space="preserve"> </w:t>
      </w:r>
      <w:r w:rsidR="005A3E78">
        <w:t>können.</w:t>
      </w:r>
      <w:r w:rsidR="00607109">
        <w:t xml:space="preserve"> </w:t>
      </w:r>
      <w:r w:rsidR="005A3E78">
        <w:t>Zur</w:t>
      </w:r>
      <w:r w:rsidR="00607109">
        <w:t xml:space="preserve"> </w:t>
      </w:r>
      <w:r>
        <w:t>Unterscheidung</w:t>
      </w:r>
      <w:r w:rsidR="00607109">
        <w:t xml:space="preserve"> </w:t>
      </w:r>
      <w:r>
        <w:t>werden</w:t>
      </w:r>
      <w:r w:rsidR="00607109">
        <w:t xml:space="preserve"> </w:t>
      </w:r>
      <w:r w:rsidR="005A3E78">
        <w:t>zu</w:t>
      </w:r>
      <w:r w:rsidR="00607109">
        <w:t xml:space="preserve"> </w:t>
      </w:r>
      <w:r w:rsidR="005A3E78">
        <w:t>den</w:t>
      </w:r>
      <w:r w:rsidR="00607109">
        <w:t xml:space="preserve"> </w:t>
      </w:r>
      <w:r w:rsidR="005A3E78">
        <w:t>IP-Nummern</w:t>
      </w:r>
      <w:r w:rsidR="00607109">
        <w:t xml:space="preserve"> </w:t>
      </w:r>
      <w:r w:rsidR="005A3E78">
        <w:t>noch</w:t>
      </w:r>
      <w:r w:rsidR="00607109">
        <w:t xml:space="preserve"> </w:t>
      </w:r>
      <w:r>
        <w:t>Portnummern</w:t>
      </w:r>
      <w:r w:rsidR="00607109">
        <w:t xml:space="preserve"> </w:t>
      </w:r>
      <w:r>
        <w:t>hinzugefügt</w:t>
      </w:r>
      <w:r w:rsidR="00607109">
        <w:t xml:space="preserve"> </w:t>
      </w:r>
      <w:r>
        <w:t>(Portnummern</w:t>
      </w:r>
      <w:r w:rsidR="00607109">
        <w:t xml:space="preserve"> </w:t>
      </w:r>
      <w:r>
        <w:t>bis</w:t>
      </w:r>
      <w:r w:rsidR="00607109">
        <w:t xml:space="preserve"> </w:t>
      </w:r>
      <w:r>
        <w:t>1024</w:t>
      </w:r>
      <w:r w:rsidR="00607109">
        <w:t xml:space="preserve"> </w:t>
      </w:r>
      <w:r>
        <w:t>sind</w:t>
      </w:r>
      <w:r w:rsidR="00607109">
        <w:t xml:space="preserve"> </w:t>
      </w:r>
      <w:r>
        <w:t>„Well-Known</w:t>
      </w:r>
      <w:r w:rsidR="00607109">
        <w:t xml:space="preserve"> </w:t>
      </w:r>
      <w:r>
        <w:t>ports“</w:t>
      </w:r>
      <w:r w:rsidR="00607109">
        <w:t xml:space="preserve"> </w:t>
      </w:r>
      <w:r>
        <w:t>und</w:t>
      </w:r>
      <w:r w:rsidR="00607109">
        <w:t xml:space="preserve"> </w:t>
      </w:r>
      <w:r>
        <w:t>sollten</w:t>
      </w:r>
      <w:r w:rsidR="00607109">
        <w:t xml:space="preserve"> </w:t>
      </w:r>
      <w:r>
        <w:t>nicht</w:t>
      </w:r>
      <w:r w:rsidR="00607109">
        <w:t xml:space="preserve"> </w:t>
      </w:r>
      <w:r>
        <w:t>genutzt</w:t>
      </w:r>
      <w:r w:rsidR="00607109">
        <w:t xml:space="preserve"> </w:t>
      </w:r>
      <w:r>
        <w:t>werden)</w:t>
      </w:r>
      <w:r w:rsidR="005A3E78">
        <w:t>.</w:t>
      </w:r>
    </w:p>
    <w:p w14:paraId="54AD87AE" w14:textId="77777777" w:rsidR="00E1019C" w:rsidRDefault="00E1019C" w:rsidP="00511F9C">
      <w:pPr>
        <w:jc w:val="left"/>
      </w:pPr>
      <w:r w:rsidRPr="00B8068A">
        <w:rPr>
          <w:noProof/>
          <w:lang w:eastAsia="de-CH"/>
        </w:rPr>
        <w:drawing>
          <wp:inline distT="0" distB="0" distL="0" distR="0" wp14:anchorId="7D6AE1B7" wp14:editId="086226FD">
            <wp:extent cx="2391109" cy="447737"/>
            <wp:effectExtent l="0" t="0" r="952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91109" cy="447737"/>
                    </a:xfrm>
                    <a:prstGeom prst="rect">
                      <a:avLst/>
                    </a:prstGeom>
                  </pic:spPr>
                </pic:pic>
              </a:graphicData>
            </a:graphic>
          </wp:inline>
        </w:drawing>
      </w:r>
    </w:p>
    <w:p w14:paraId="1580CBE6" w14:textId="075115D0" w:rsidR="00E1019C" w:rsidRDefault="00E1019C" w:rsidP="00E1019C">
      <w:r>
        <w:t>Wieso</w:t>
      </w:r>
      <w:r w:rsidR="00607109">
        <w:t xml:space="preserve"> </w:t>
      </w:r>
      <w:r>
        <w:t>„Firewall-Router“?</w:t>
      </w:r>
      <w:r w:rsidR="00607109">
        <w:t xml:space="preserve"> </w:t>
      </w:r>
      <w:r>
        <w:t>Firewalls</w:t>
      </w:r>
      <w:r w:rsidR="00607109">
        <w:t xml:space="preserve"> </w:t>
      </w:r>
      <w:r>
        <w:t>leiten</w:t>
      </w:r>
      <w:r w:rsidR="00607109">
        <w:t xml:space="preserve"> </w:t>
      </w:r>
      <w:r>
        <w:t>nur</w:t>
      </w:r>
      <w:r w:rsidR="00607109">
        <w:t xml:space="preserve"> </w:t>
      </w:r>
      <w:r>
        <w:t>Antworten</w:t>
      </w:r>
      <w:r w:rsidR="00607109">
        <w:t xml:space="preserve"> </w:t>
      </w:r>
      <w:r>
        <w:t>auf</w:t>
      </w:r>
      <w:r w:rsidR="00607109">
        <w:t xml:space="preserve"> </w:t>
      </w:r>
      <w:r>
        <w:t>eine</w:t>
      </w:r>
      <w:r w:rsidR="00607109">
        <w:t xml:space="preserve"> </w:t>
      </w:r>
      <w:r>
        <w:t>Anfrage</w:t>
      </w:r>
      <w:r w:rsidR="00607109">
        <w:t xml:space="preserve"> </w:t>
      </w:r>
      <w:r>
        <w:t>wieder</w:t>
      </w:r>
      <w:r w:rsidR="00607109">
        <w:t xml:space="preserve"> </w:t>
      </w:r>
      <w:r>
        <w:t>ins</w:t>
      </w:r>
      <w:r w:rsidR="00607109">
        <w:t xml:space="preserve"> </w:t>
      </w:r>
      <w:r>
        <w:t>eigene</w:t>
      </w:r>
      <w:r w:rsidR="00607109">
        <w:t xml:space="preserve"> </w:t>
      </w:r>
      <w:r>
        <w:t>Netz</w:t>
      </w:r>
      <w:r w:rsidR="00607109">
        <w:t xml:space="preserve"> </w:t>
      </w:r>
      <w:r>
        <w:t>hinein,</w:t>
      </w:r>
      <w:r w:rsidR="00607109">
        <w:t xml:space="preserve"> </w:t>
      </w:r>
      <w:r>
        <w:t>somit</w:t>
      </w:r>
      <w:r w:rsidR="00607109">
        <w:t xml:space="preserve"> </w:t>
      </w:r>
      <w:r>
        <w:t>ist</w:t>
      </w:r>
      <w:r w:rsidR="00607109">
        <w:t xml:space="preserve"> </w:t>
      </w:r>
      <w:r>
        <w:t>eine</w:t>
      </w:r>
      <w:r w:rsidR="00607109">
        <w:t xml:space="preserve"> </w:t>
      </w:r>
      <w:r>
        <w:t>höhere</w:t>
      </w:r>
      <w:r w:rsidR="00607109">
        <w:t xml:space="preserve"> </w:t>
      </w:r>
      <w:r>
        <w:t>Sicherheit</w:t>
      </w:r>
      <w:r w:rsidR="00607109">
        <w:t xml:space="preserve"> </w:t>
      </w:r>
      <w:r>
        <w:t>gewährleistet.</w:t>
      </w:r>
    </w:p>
    <w:p w14:paraId="409EEAD1" w14:textId="312A8C76" w:rsidR="00E1019C" w:rsidRPr="009226F0" w:rsidRDefault="009226F0" w:rsidP="009226F0">
      <w:pPr>
        <w:rPr>
          <w:lang w:val="en-GB"/>
        </w:rPr>
      </w:pPr>
      <w:r w:rsidRPr="009226F0">
        <w:rPr>
          <w:b/>
          <w:lang w:val="en-GB"/>
        </w:rPr>
        <w:t>Session Trave</w:t>
      </w:r>
      <w:r>
        <w:rPr>
          <w:b/>
          <w:lang w:val="en-GB"/>
        </w:rPr>
        <w:t>r</w:t>
      </w:r>
      <w:r w:rsidRPr="009226F0">
        <w:rPr>
          <w:b/>
          <w:lang w:val="en-GB"/>
        </w:rPr>
        <w:t>sal Utitilites for NAT (</w:t>
      </w:r>
      <w:r w:rsidR="00E1019C" w:rsidRPr="009226F0">
        <w:rPr>
          <w:b/>
          <w:lang w:val="en-GB"/>
        </w:rPr>
        <w:t>STUN</w:t>
      </w:r>
      <w:r w:rsidRPr="009226F0">
        <w:rPr>
          <w:b/>
          <w:lang w:val="en-GB"/>
        </w:rPr>
        <w:t>)</w:t>
      </w:r>
      <w:r w:rsidRPr="009226F0">
        <w:rPr>
          <w:lang w:val="en-GB"/>
        </w:rPr>
        <w:fldChar w:fldCharType="begin"/>
      </w:r>
      <w:r w:rsidRPr="009226F0">
        <w:rPr>
          <w:lang w:val="en-GB"/>
        </w:rPr>
        <w:instrText xml:space="preserve"> XE "Session Traversal Utitilites for NAT (STUN)" </w:instrText>
      </w:r>
      <w:r w:rsidRPr="009226F0">
        <w:rPr>
          <w:lang w:val="en-GB"/>
        </w:rPr>
        <w:fldChar w:fldCharType="end"/>
      </w:r>
    </w:p>
    <w:p w14:paraId="28FA5AA1" w14:textId="4D10304E" w:rsidR="00432310" w:rsidRDefault="00432310" w:rsidP="00432310">
      <w:pPr>
        <w:rPr>
          <w:lang w:val="de-DE"/>
        </w:rPr>
      </w:pPr>
      <w:r>
        <w:rPr>
          <w:lang w:val="de-DE"/>
        </w:rPr>
        <w:t>Ermöglicht</w:t>
      </w:r>
      <w:r w:rsidR="00607109">
        <w:rPr>
          <w:lang w:val="de-DE"/>
        </w:rPr>
        <w:t xml:space="preserve"> </w:t>
      </w:r>
      <w:r>
        <w:rPr>
          <w:lang w:val="de-DE"/>
        </w:rPr>
        <w:t>es</w:t>
      </w:r>
      <w:r w:rsidR="00607109">
        <w:rPr>
          <w:lang w:val="de-DE"/>
        </w:rPr>
        <w:t xml:space="preserve"> </w:t>
      </w:r>
      <w:r>
        <w:rPr>
          <w:lang w:val="de-DE"/>
        </w:rPr>
        <w:t>NAT-Clients</w:t>
      </w:r>
      <w:r w:rsidR="00607109">
        <w:rPr>
          <w:lang w:val="de-DE"/>
        </w:rPr>
        <w:t xml:space="preserve"> </w:t>
      </w:r>
      <w:r>
        <w:rPr>
          <w:lang w:val="de-DE"/>
        </w:rPr>
        <w:t>(Computer</w:t>
      </w:r>
      <w:r w:rsidR="00607109">
        <w:rPr>
          <w:lang w:val="de-DE"/>
        </w:rPr>
        <w:t xml:space="preserve"> </w:t>
      </w:r>
      <w:r>
        <w:rPr>
          <w:lang w:val="de-DE"/>
        </w:rPr>
        <w:t>hinter</w:t>
      </w:r>
      <w:r w:rsidR="00607109">
        <w:rPr>
          <w:lang w:val="de-DE"/>
        </w:rPr>
        <w:t xml:space="preserve"> </w:t>
      </w:r>
      <w:r>
        <w:rPr>
          <w:lang w:val="de-DE"/>
        </w:rPr>
        <w:t>einer</w:t>
      </w:r>
      <w:r w:rsidR="00607109">
        <w:rPr>
          <w:lang w:val="de-DE"/>
        </w:rPr>
        <w:t xml:space="preserve"> </w:t>
      </w:r>
      <w:r>
        <w:rPr>
          <w:lang w:val="de-DE"/>
        </w:rPr>
        <w:t>Router-Firewall</w:t>
      </w:r>
      <w:r w:rsidR="00607109">
        <w:rPr>
          <w:lang w:val="de-DE"/>
        </w:rPr>
        <w:t xml:space="preserve"> </w:t>
      </w:r>
      <w:r>
        <w:rPr>
          <w:lang w:val="de-DE"/>
        </w:rPr>
        <w:t>wie</w:t>
      </w:r>
      <w:r w:rsidR="00607109">
        <w:rPr>
          <w:lang w:val="de-DE"/>
        </w:rPr>
        <w:t xml:space="preserve"> </w:t>
      </w:r>
      <w:r>
        <w:rPr>
          <w:lang w:val="de-DE"/>
        </w:rPr>
        <w:t>im</w:t>
      </w:r>
      <w:r w:rsidR="00607109">
        <w:rPr>
          <w:lang w:val="de-DE"/>
        </w:rPr>
        <w:t xml:space="preserve"> </w:t>
      </w:r>
      <w:r>
        <w:rPr>
          <w:lang w:val="de-DE"/>
        </w:rPr>
        <w:t>NAT-Beispiel)</w:t>
      </w:r>
      <w:r w:rsidR="00607109">
        <w:rPr>
          <w:lang w:val="de-DE"/>
        </w:rPr>
        <w:t xml:space="preserve"> </w:t>
      </w:r>
      <w:r>
        <w:rPr>
          <w:lang w:val="de-DE"/>
        </w:rPr>
        <w:t>die</w:t>
      </w:r>
      <w:r w:rsidR="009226F0">
        <w:rPr>
          <w:lang w:val="de-DE"/>
        </w:rPr>
        <w:t xml:space="preserve"> mit UDP kommunizieren, z.B.</w:t>
      </w:r>
      <w:r w:rsidR="00607109">
        <w:rPr>
          <w:lang w:val="de-DE"/>
        </w:rPr>
        <w:t xml:space="preserve"> </w:t>
      </w:r>
      <w:r>
        <w:rPr>
          <w:lang w:val="de-DE"/>
        </w:rPr>
        <w:t>Kommunikation</w:t>
      </w:r>
      <w:r w:rsidR="00607109">
        <w:rPr>
          <w:lang w:val="de-DE"/>
        </w:rPr>
        <w:t xml:space="preserve"> </w:t>
      </w:r>
      <w:r>
        <w:rPr>
          <w:lang w:val="de-DE"/>
        </w:rPr>
        <w:t>mit</w:t>
      </w:r>
      <w:r w:rsidR="00607109">
        <w:rPr>
          <w:lang w:val="de-DE"/>
        </w:rPr>
        <w:t xml:space="preserve"> </w:t>
      </w:r>
      <w:r>
        <w:rPr>
          <w:lang w:val="de-DE"/>
        </w:rPr>
        <w:t>einem</w:t>
      </w:r>
      <w:r w:rsidR="00607109">
        <w:rPr>
          <w:lang w:val="de-DE"/>
        </w:rPr>
        <w:t xml:space="preserve"> </w:t>
      </w:r>
      <w:r>
        <w:rPr>
          <w:lang w:val="de-DE"/>
        </w:rPr>
        <w:t>VoIP-Provider</w:t>
      </w:r>
      <w:r w:rsidR="00607109">
        <w:rPr>
          <w:lang w:val="de-DE"/>
        </w:rPr>
        <w:t xml:space="preserve"> </w:t>
      </w:r>
      <w:r>
        <w:rPr>
          <w:lang w:val="de-DE"/>
        </w:rPr>
        <w:t>ausserhalb</w:t>
      </w:r>
      <w:r w:rsidR="00607109">
        <w:rPr>
          <w:lang w:val="de-DE"/>
        </w:rPr>
        <w:t xml:space="preserve"> </w:t>
      </w:r>
      <w:r>
        <w:rPr>
          <w:lang w:val="de-DE"/>
        </w:rPr>
        <w:t>des</w:t>
      </w:r>
      <w:r w:rsidR="00607109">
        <w:rPr>
          <w:lang w:val="de-DE"/>
        </w:rPr>
        <w:t xml:space="preserve"> </w:t>
      </w:r>
      <w:r>
        <w:rPr>
          <w:lang w:val="de-DE"/>
        </w:rPr>
        <w:t>lokalen</w:t>
      </w:r>
      <w:r w:rsidR="00607109">
        <w:rPr>
          <w:lang w:val="de-DE"/>
        </w:rPr>
        <w:t xml:space="preserve"> </w:t>
      </w:r>
      <w:r>
        <w:rPr>
          <w:lang w:val="de-DE"/>
        </w:rPr>
        <w:t>Netzwerks</w:t>
      </w:r>
      <w:r w:rsidR="009226F0">
        <w:rPr>
          <w:lang w:val="de-DE"/>
        </w:rPr>
        <w:t>,</w:t>
      </w:r>
      <w:r w:rsidR="00607109">
        <w:rPr>
          <w:lang w:val="de-DE"/>
        </w:rPr>
        <w:t xml:space="preserve"> </w:t>
      </w:r>
      <w:r>
        <w:rPr>
          <w:lang w:val="de-DE"/>
        </w:rPr>
        <w:t>aufzubauen.</w:t>
      </w:r>
      <w:r w:rsidR="00607109">
        <w:rPr>
          <w:lang w:val="de-DE"/>
        </w:rPr>
        <w:t xml:space="preserve"> </w:t>
      </w:r>
    </w:p>
    <w:p w14:paraId="6601FD85" w14:textId="001AFD35" w:rsidR="00432310" w:rsidRDefault="00432310" w:rsidP="00432310">
      <w:pPr>
        <w:rPr>
          <w:lang w:val="de-DE"/>
        </w:rPr>
      </w:pPr>
      <w:r w:rsidRPr="00432310">
        <w:t>Mit</w:t>
      </w:r>
      <w:r w:rsidR="00607109">
        <w:t xml:space="preserve"> </w:t>
      </w:r>
      <w:r w:rsidRPr="00432310">
        <w:t>Hilfe</w:t>
      </w:r>
      <w:r w:rsidR="00607109">
        <w:t xml:space="preserve"> </w:t>
      </w:r>
      <w:r w:rsidRPr="00432310">
        <w:t>des</w:t>
      </w:r>
      <w:r w:rsidR="00607109">
        <w:t xml:space="preserve"> </w:t>
      </w:r>
      <w:r w:rsidRPr="00432310">
        <w:t>STUN-Servers</w:t>
      </w:r>
      <w:r w:rsidR="00607109">
        <w:t xml:space="preserve"> </w:t>
      </w:r>
      <w:r w:rsidRPr="00432310">
        <w:t>können</w:t>
      </w:r>
      <w:r w:rsidR="00607109">
        <w:t xml:space="preserve"> </w:t>
      </w:r>
      <w:r w:rsidRPr="00432310">
        <w:t>Clients</w:t>
      </w:r>
      <w:r w:rsidR="00607109">
        <w:t xml:space="preserve"> </w:t>
      </w:r>
      <w:r w:rsidRPr="00432310">
        <w:t>ihre</w:t>
      </w:r>
      <w:r w:rsidR="00607109">
        <w:t xml:space="preserve"> </w:t>
      </w:r>
      <w:r w:rsidRPr="00432310">
        <w:t>öffentliche</w:t>
      </w:r>
      <w:r w:rsidR="00607109">
        <w:t xml:space="preserve"> </w:t>
      </w:r>
      <w:r w:rsidRPr="00432310">
        <w:t>IP-Adresse,</w:t>
      </w:r>
      <w:r w:rsidR="00607109">
        <w:t xml:space="preserve"> </w:t>
      </w:r>
      <w:r w:rsidRPr="00432310">
        <w:t>das</w:t>
      </w:r>
      <w:r w:rsidR="00607109">
        <w:t xml:space="preserve"> </w:t>
      </w:r>
      <w:r w:rsidRPr="00432310">
        <w:t>NAT-Gerät,</w:t>
      </w:r>
      <w:r w:rsidR="00607109">
        <w:t xml:space="preserve"> </w:t>
      </w:r>
      <w:r w:rsidRPr="00432310">
        <w:t>hinter</w:t>
      </w:r>
      <w:r w:rsidR="00607109">
        <w:t xml:space="preserve"> </w:t>
      </w:r>
      <w:r w:rsidRPr="00432310">
        <w:t>dem</w:t>
      </w:r>
      <w:r w:rsidR="00607109">
        <w:t xml:space="preserve"> </w:t>
      </w:r>
      <w:r w:rsidRPr="00432310">
        <w:t>sie</w:t>
      </w:r>
      <w:r w:rsidR="00607109">
        <w:t xml:space="preserve"> </w:t>
      </w:r>
      <w:r w:rsidRPr="00432310">
        <w:t>sich</w:t>
      </w:r>
      <w:r w:rsidR="00607109">
        <w:t xml:space="preserve"> </w:t>
      </w:r>
      <w:r w:rsidRPr="00432310">
        <w:t>befinden,</w:t>
      </w:r>
      <w:r w:rsidR="00607109">
        <w:t xml:space="preserve"> </w:t>
      </w:r>
      <w:r w:rsidRPr="00432310">
        <w:t>und</w:t>
      </w:r>
      <w:r w:rsidR="00607109">
        <w:t xml:space="preserve"> </w:t>
      </w:r>
      <w:r w:rsidRPr="00432310">
        <w:t>den</w:t>
      </w:r>
      <w:r w:rsidR="00607109">
        <w:t xml:space="preserve"> </w:t>
      </w:r>
      <w:r w:rsidRPr="00432310">
        <w:t>nach</w:t>
      </w:r>
      <w:r w:rsidR="00607109">
        <w:t xml:space="preserve"> </w:t>
      </w:r>
      <w:r w:rsidRPr="00432310">
        <w:t>außen</w:t>
      </w:r>
      <w:r w:rsidR="00607109">
        <w:t xml:space="preserve"> </w:t>
      </w:r>
      <w:r w:rsidRPr="00432310">
        <w:t>veröffentlichten,</w:t>
      </w:r>
      <w:r w:rsidR="00607109">
        <w:t xml:space="preserve"> </w:t>
      </w:r>
      <w:r w:rsidRPr="00432310">
        <w:t>Internet-seitigen</w:t>
      </w:r>
      <w:r w:rsidR="00607109">
        <w:t xml:space="preserve"> </w:t>
      </w:r>
      <w:r w:rsidRPr="00432310">
        <w:t>Port</w:t>
      </w:r>
      <w:r w:rsidR="00607109">
        <w:t xml:space="preserve"> </w:t>
      </w:r>
      <w:r w:rsidRPr="00432310">
        <w:t>ermitteln,</w:t>
      </w:r>
      <w:r w:rsidR="00607109">
        <w:t xml:space="preserve"> </w:t>
      </w:r>
      <w:r w:rsidRPr="00432310">
        <w:t>dem</w:t>
      </w:r>
      <w:r w:rsidR="00607109">
        <w:t xml:space="preserve"> </w:t>
      </w:r>
      <w:r w:rsidRPr="00432310">
        <w:t>per</w:t>
      </w:r>
      <w:r w:rsidR="00607109">
        <w:t xml:space="preserve"> </w:t>
      </w:r>
      <w:r w:rsidRPr="00432310">
        <w:t>NAT</w:t>
      </w:r>
      <w:r w:rsidR="00607109">
        <w:t xml:space="preserve"> </w:t>
      </w:r>
      <w:r w:rsidRPr="00432310">
        <w:t>ein</w:t>
      </w:r>
      <w:r w:rsidR="00607109">
        <w:t xml:space="preserve"> </w:t>
      </w:r>
      <w:r w:rsidRPr="00432310">
        <w:t>bestimmter</w:t>
      </w:r>
      <w:r w:rsidR="00607109">
        <w:t xml:space="preserve"> </w:t>
      </w:r>
      <w:r w:rsidRPr="00432310">
        <w:t>lokaler</w:t>
      </w:r>
      <w:r w:rsidR="00607109">
        <w:t xml:space="preserve"> </w:t>
      </w:r>
      <w:r w:rsidRPr="00432310">
        <w:t>Port</w:t>
      </w:r>
      <w:r w:rsidR="00607109">
        <w:t xml:space="preserve"> </w:t>
      </w:r>
      <w:r w:rsidRPr="00432310">
        <w:t>zugewiesen</w:t>
      </w:r>
      <w:r w:rsidR="00607109">
        <w:t xml:space="preserve"> </w:t>
      </w:r>
      <w:r w:rsidRPr="00432310">
        <w:t>wurde.</w:t>
      </w:r>
      <w:r w:rsidR="00607109">
        <w:t xml:space="preserve"> </w:t>
      </w:r>
      <w:r w:rsidRPr="00432310">
        <w:t>Diese</w:t>
      </w:r>
      <w:r w:rsidR="00607109">
        <w:t xml:space="preserve"> </w:t>
      </w:r>
      <w:r w:rsidRPr="00432310">
        <w:t>Informationen</w:t>
      </w:r>
      <w:r w:rsidR="00607109">
        <w:t xml:space="preserve"> </w:t>
      </w:r>
      <w:r w:rsidRPr="00432310">
        <w:t>werden</w:t>
      </w:r>
      <w:r w:rsidR="00607109">
        <w:t xml:space="preserve"> </w:t>
      </w:r>
      <w:r w:rsidRPr="00432310">
        <w:t>zur</w:t>
      </w:r>
      <w:r w:rsidR="00607109">
        <w:t xml:space="preserve"> </w:t>
      </w:r>
      <w:r w:rsidRPr="00432310">
        <w:t>UDP-basierten</w:t>
      </w:r>
      <w:r w:rsidR="00607109">
        <w:t xml:space="preserve"> </w:t>
      </w:r>
      <w:r w:rsidRPr="00432310">
        <w:t>Kommunikation</w:t>
      </w:r>
      <w:r w:rsidR="00607109">
        <w:t xml:space="preserve"> </w:t>
      </w:r>
      <w:r w:rsidRPr="00432310">
        <w:t>zwischen</w:t>
      </w:r>
      <w:r w:rsidR="00607109">
        <w:t xml:space="preserve"> </w:t>
      </w:r>
      <w:r w:rsidRPr="00432310">
        <w:t>dem</w:t>
      </w:r>
      <w:r w:rsidR="00607109">
        <w:t xml:space="preserve"> </w:t>
      </w:r>
      <w:r w:rsidRPr="00432310">
        <w:t>Client</w:t>
      </w:r>
      <w:r w:rsidR="00607109">
        <w:t xml:space="preserve"> </w:t>
      </w:r>
      <w:r w:rsidRPr="00432310">
        <w:t>und</w:t>
      </w:r>
      <w:r w:rsidR="00607109">
        <w:t xml:space="preserve"> </w:t>
      </w:r>
      <w:r w:rsidRPr="00432310">
        <w:t>dem</w:t>
      </w:r>
      <w:r w:rsidR="00607109">
        <w:t xml:space="preserve"> </w:t>
      </w:r>
      <w:r w:rsidRPr="00432310">
        <w:t>VoIP-Provider</w:t>
      </w:r>
      <w:r w:rsidR="00607109">
        <w:t xml:space="preserve"> </w:t>
      </w:r>
      <w:r w:rsidRPr="00432310">
        <w:t>verwendet,</w:t>
      </w:r>
      <w:r w:rsidR="00607109">
        <w:t xml:space="preserve"> </w:t>
      </w:r>
      <w:r w:rsidRPr="00432310">
        <w:t>um</w:t>
      </w:r>
      <w:r w:rsidR="00607109">
        <w:t xml:space="preserve"> </w:t>
      </w:r>
      <w:r w:rsidRPr="00432310">
        <w:t>einen</w:t>
      </w:r>
      <w:r w:rsidR="00607109">
        <w:t xml:space="preserve"> </w:t>
      </w:r>
      <w:r w:rsidRPr="00432310">
        <w:t>Anruf</w:t>
      </w:r>
      <w:r w:rsidR="00607109">
        <w:t xml:space="preserve"> </w:t>
      </w:r>
      <w:r w:rsidRPr="00432310">
        <w:t>aufzubauen.</w:t>
      </w:r>
    </w:p>
    <w:p w14:paraId="06730221" w14:textId="743A30C1" w:rsidR="00B8068A" w:rsidRDefault="00432310" w:rsidP="00432310">
      <w:pPr>
        <w:jc w:val="center"/>
      </w:pPr>
      <w:r w:rsidRPr="00432310">
        <w:rPr>
          <w:noProof/>
          <w:lang w:eastAsia="de-CH"/>
        </w:rPr>
        <w:drawing>
          <wp:inline distT="0" distB="0" distL="0" distR="0" wp14:anchorId="344B5317" wp14:editId="48BF76B7">
            <wp:extent cx="4344006" cy="1428949"/>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44006" cy="1428949"/>
                    </a:xfrm>
                    <a:prstGeom prst="rect">
                      <a:avLst/>
                    </a:prstGeom>
                  </pic:spPr>
                </pic:pic>
              </a:graphicData>
            </a:graphic>
          </wp:inline>
        </w:drawing>
      </w:r>
    </w:p>
    <w:p w14:paraId="530A7EC1" w14:textId="7DAB39CB" w:rsidR="00E1019C" w:rsidRPr="00B8068A" w:rsidRDefault="00432310" w:rsidP="00432310">
      <w:r>
        <w:t>UDP:</w:t>
      </w:r>
      <w:r w:rsidR="00607109">
        <w:t xml:space="preserve"> </w:t>
      </w:r>
      <w:r>
        <w:t>User</w:t>
      </w:r>
      <w:r w:rsidR="00607109">
        <w:t xml:space="preserve"> </w:t>
      </w:r>
      <w:r>
        <w:t>Datagram</w:t>
      </w:r>
      <w:r w:rsidR="00607109">
        <w:t xml:space="preserve"> </w:t>
      </w:r>
      <w:r>
        <w:t>Protocol.</w:t>
      </w:r>
      <w:r w:rsidR="00607109">
        <w:t xml:space="preserve"> </w:t>
      </w:r>
      <w:r>
        <w:t>„Verbindungslose</w:t>
      </w:r>
      <w:r w:rsidR="00607109">
        <w:t xml:space="preserve"> </w:t>
      </w:r>
      <w:r>
        <w:t>Übertragung</w:t>
      </w:r>
      <w:r w:rsidR="00607109">
        <w:t xml:space="preserve"> </w:t>
      </w:r>
      <w:r>
        <w:t>von</w:t>
      </w:r>
      <w:r w:rsidR="00607109">
        <w:t xml:space="preserve"> </w:t>
      </w:r>
      <w:r>
        <w:t>Daten</w:t>
      </w:r>
      <w:r w:rsidR="00607109">
        <w:t xml:space="preserve"> </w:t>
      </w:r>
      <w:r>
        <w:t>über</w:t>
      </w:r>
      <w:r w:rsidR="00607109">
        <w:t xml:space="preserve"> </w:t>
      </w:r>
      <w:r>
        <w:t>das</w:t>
      </w:r>
      <w:r w:rsidR="00607109">
        <w:t xml:space="preserve"> </w:t>
      </w:r>
      <w:r>
        <w:t>Internet“</w:t>
      </w:r>
      <w:r w:rsidR="00607109">
        <w:t xml:space="preserve"> </w:t>
      </w:r>
      <w:r w:rsidR="005B5F73">
        <w:t>-&gt;</w:t>
      </w:r>
      <w:r w:rsidR="00607109">
        <w:t xml:space="preserve"> </w:t>
      </w:r>
      <w:r w:rsidR="005B5F73">
        <w:t>Stun</w:t>
      </w:r>
      <w:r w:rsidR="00607109">
        <w:t xml:space="preserve"> </w:t>
      </w:r>
      <w:r w:rsidR="005B5F73">
        <w:t>macht</w:t>
      </w:r>
      <w:r w:rsidR="00607109">
        <w:t xml:space="preserve"> </w:t>
      </w:r>
      <w:r w:rsidR="005B5F73">
        <w:t>eine</w:t>
      </w:r>
      <w:r w:rsidR="00607109">
        <w:t xml:space="preserve"> </w:t>
      </w:r>
      <w:r w:rsidR="005B5F73">
        <w:t>virtuelle</w:t>
      </w:r>
      <w:r w:rsidR="00607109">
        <w:t xml:space="preserve"> </w:t>
      </w:r>
      <w:r w:rsidR="005B5F73">
        <w:t>Verbindung</w:t>
      </w:r>
      <w:r w:rsidR="00607109">
        <w:t xml:space="preserve"> </w:t>
      </w:r>
      <w:r w:rsidR="005B5F73">
        <w:t>für</w:t>
      </w:r>
      <w:r w:rsidR="00607109">
        <w:t xml:space="preserve"> </w:t>
      </w:r>
      <w:r w:rsidR="005B5F73">
        <w:t>UDP</w:t>
      </w:r>
      <w:r w:rsidR="00607109">
        <w:t xml:space="preserve"> </w:t>
      </w:r>
      <w:r w:rsidR="005B5F73">
        <w:t>(siehe</w:t>
      </w:r>
      <w:r w:rsidR="00607109">
        <w:t xml:space="preserve"> </w:t>
      </w:r>
      <w:r w:rsidR="005B5F73">
        <w:t>blauer</w:t>
      </w:r>
      <w:r w:rsidR="00607109">
        <w:t xml:space="preserve"> </w:t>
      </w:r>
      <w:r w:rsidR="005B5F73">
        <w:t>Pfeil).</w:t>
      </w:r>
    </w:p>
    <w:p w14:paraId="23D7B1C0" w14:textId="77777777" w:rsidR="003628EB" w:rsidRPr="00327884" w:rsidRDefault="003628EB" w:rsidP="009226F0">
      <w:pPr>
        <w:rPr>
          <w:rFonts w:eastAsiaTheme="majorEastAsia"/>
        </w:rPr>
      </w:pPr>
      <w:r w:rsidRPr="00327884">
        <w:br w:type="page"/>
      </w:r>
    </w:p>
    <w:p w14:paraId="066D3CE4" w14:textId="14132CAD" w:rsidR="00327884" w:rsidRDefault="0030780C" w:rsidP="0030780C">
      <w:pPr>
        <w:pStyle w:val="berschrift1"/>
        <w:rPr>
          <w:lang w:val="en-GB"/>
        </w:rPr>
      </w:pPr>
      <w:bookmarkStart w:id="410" w:name="_Toc439692429"/>
      <w:r w:rsidRPr="00083549">
        <w:rPr>
          <w:lang w:val="en-GB"/>
        </w:rPr>
        <w:lastRenderedPageBreak/>
        <w:t>La</w:t>
      </w:r>
      <w:r w:rsidRPr="0030780C">
        <w:rPr>
          <w:lang w:val="en-GB"/>
        </w:rPr>
        <w:t>yer</w:t>
      </w:r>
      <w:r w:rsidR="00607109">
        <w:rPr>
          <w:lang w:val="en-GB"/>
        </w:rPr>
        <w:t xml:space="preserve"> </w:t>
      </w:r>
      <w:r w:rsidRPr="0030780C">
        <w:rPr>
          <w:lang w:val="en-GB"/>
        </w:rPr>
        <w:t>4</w:t>
      </w:r>
      <w:r w:rsidR="00607109">
        <w:rPr>
          <w:lang w:val="en-GB"/>
        </w:rPr>
        <w:t xml:space="preserve"> </w:t>
      </w:r>
      <w:r w:rsidRPr="0030780C">
        <w:rPr>
          <w:lang w:val="en-GB"/>
        </w:rPr>
        <w:t>–</w:t>
      </w:r>
      <w:r w:rsidR="00607109">
        <w:rPr>
          <w:lang w:val="en-GB"/>
        </w:rPr>
        <w:t xml:space="preserve"> </w:t>
      </w:r>
      <w:r w:rsidR="00327884">
        <w:rPr>
          <w:lang w:val="en-GB"/>
        </w:rPr>
        <w:t>Transportschicht</w:t>
      </w:r>
      <w:bookmarkEnd w:id="410"/>
    </w:p>
    <w:p w14:paraId="3EA5B74C" w14:textId="2D71A853" w:rsidR="008425F8" w:rsidRPr="00261993" w:rsidRDefault="008425F8" w:rsidP="008425F8">
      <w:r w:rsidRPr="00261993">
        <w:t>Bezieht sich auf den 6 Kursteil.</w:t>
      </w:r>
    </w:p>
    <w:p w14:paraId="7B2EFDB0" w14:textId="465E48AF" w:rsidR="00327884" w:rsidRPr="00327884" w:rsidRDefault="00327884" w:rsidP="00327884">
      <w:r>
        <w:t>Die</w:t>
      </w:r>
      <w:r w:rsidR="00607109">
        <w:t xml:space="preserve"> </w:t>
      </w:r>
      <w:r>
        <w:t>Transportschicht</w:t>
      </w:r>
      <w:r w:rsidR="00607109">
        <w:t xml:space="preserve"> </w:t>
      </w:r>
      <w:r>
        <w:t>ist</w:t>
      </w:r>
      <w:r w:rsidR="00607109">
        <w:t xml:space="preserve"> </w:t>
      </w:r>
      <w:r>
        <w:t>die</w:t>
      </w:r>
      <w:r w:rsidR="00607109">
        <w:t xml:space="preserve"> </w:t>
      </w:r>
      <w:r>
        <w:t>erste</w:t>
      </w:r>
      <w:r w:rsidR="00607109">
        <w:t xml:space="preserve"> </w:t>
      </w:r>
      <w:r>
        <w:t>Schicht,</w:t>
      </w:r>
      <w:r w:rsidR="00607109">
        <w:t xml:space="preserve"> </w:t>
      </w:r>
      <w:r>
        <w:t>die</w:t>
      </w:r>
      <w:r w:rsidR="00607109">
        <w:t xml:space="preserve"> </w:t>
      </w:r>
      <w:r>
        <w:t>direkt</w:t>
      </w:r>
      <w:r w:rsidR="00607109">
        <w:t xml:space="preserve"> </w:t>
      </w:r>
      <w:r>
        <w:t>mit</w:t>
      </w:r>
      <w:r w:rsidR="00607109">
        <w:t xml:space="preserve"> </w:t>
      </w:r>
      <w:r>
        <w:t>bestimmten</w:t>
      </w:r>
      <w:r w:rsidR="00607109">
        <w:t xml:space="preserve"> </w:t>
      </w:r>
      <w:r>
        <w:t>Services</w:t>
      </w:r>
      <w:r w:rsidR="00607109">
        <w:t xml:space="preserve"> </w:t>
      </w:r>
      <w:r>
        <w:t>kommuniziert.</w:t>
      </w:r>
      <w:r w:rsidR="00607109">
        <w:t xml:space="preserve"> </w:t>
      </w:r>
      <w:r>
        <w:t>Das</w:t>
      </w:r>
      <w:r w:rsidR="00607109">
        <w:t xml:space="preserve"> </w:t>
      </w:r>
      <w:r>
        <w:t>IP-Protokoll</w:t>
      </w:r>
      <w:r w:rsidR="00607109">
        <w:t xml:space="preserve"> </w:t>
      </w:r>
      <w:r>
        <w:t>bietet</w:t>
      </w:r>
      <w:r w:rsidR="00607109">
        <w:t xml:space="preserve"> </w:t>
      </w:r>
      <w:r>
        <w:t>einen</w:t>
      </w:r>
      <w:r w:rsidR="00607109">
        <w:t xml:space="preserve"> </w:t>
      </w:r>
      <w:r>
        <w:t>verbindungslosen</w:t>
      </w:r>
      <w:r w:rsidR="00607109">
        <w:t xml:space="preserve"> </w:t>
      </w:r>
      <w:r>
        <w:t>Transport</w:t>
      </w:r>
      <w:r w:rsidR="00607109">
        <w:t xml:space="preserve"> </w:t>
      </w:r>
      <w:r>
        <w:t>der</w:t>
      </w:r>
      <w:r w:rsidR="00607109">
        <w:t xml:space="preserve"> </w:t>
      </w:r>
      <w:r>
        <w:t>Daten</w:t>
      </w:r>
      <w:r w:rsidR="00607109">
        <w:t xml:space="preserve"> </w:t>
      </w:r>
      <w:r>
        <w:t>an,</w:t>
      </w:r>
      <w:r w:rsidR="00607109">
        <w:t xml:space="preserve"> </w:t>
      </w:r>
      <w:r>
        <w:t>das</w:t>
      </w:r>
      <w:r w:rsidR="00607109">
        <w:t xml:space="preserve"> </w:t>
      </w:r>
      <w:r>
        <w:t>heißt</w:t>
      </w:r>
      <w:r w:rsidR="00607109">
        <w:t xml:space="preserve"> </w:t>
      </w:r>
      <w:r>
        <w:t>ohne</w:t>
      </w:r>
      <w:r w:rsidR="00607109">
        <w:t xml:space="preserve"> </w:t>
      </w:r>
      <w:r>
        <w:t>jegliche</w:t>
      </w:r>
      <w:r w:rsidR="00607109">
        <w:t xml:space="preserve"> </w:t>
      </w:r>
      <w:r>
        <w:t>Sicherung.</w:t>
      </w:r>
      <w:r w:rsidR="00607109">
        <w:t xml:space="preserve"> </w:t>
      </w:r>
    </w:p>
    <w:p w14:paraId="27A473F3" w14:textId="192AED4D" w:rsidR="004F55B5" w:rsidRDefault="0030780C" w:rsidP="006F174D">
      <w:pPr>
        <w:pStyle w:val="berschrift2"/>
      </w:pPr>
      <w:bookmarkStart w:id="411" w:name="_Toc439692430"/>
      <w:r w:rsidRPr="0030780C">
        <w:t>Ports</w:t>
      </w:r>
      <w:r w:rsidR="00607109">
        <w:t xml:space="preserve"> </w:t>
      </w:r>
      <w:r w:rsidR="004F55B5">
        <w:t>und</w:t>
      </w:r>
      <w:r w:rsidR="00607109">
        <w:t xml:space="preserve"> </w:t>
      </w:r>
      <w:r w:rsidR="004F55B5" w:rsidRPr="0030780C">
        <w:t>Sockets</w:t>
      </w:r>
      <w:bookmarkEnd w:id="411"/>
    </w:p>
    <w:p w14:paraId="1EDE5028" w14:textId="66020022" w:rsidR="00261993" w:rsidRPr="00261993" w:rsidRDefault="00261993" w:rsidP="00261993">
      <w:pPr>
        <w:rPr>
          <w:b/>
        </w:rPr>
      </w:pPr>
      <w:r w:rsidRPr="00261993">
        <w:rPr>
          <w:b/>
        </w:rPr>
        <w:t>Port</w:t>
      </w:r>
    </w:p>
    <w:p w14:paraId="75CC00CC" w14:textId="18A03EB2" w:rsidR="00261993" w:rsidRDefault="00261993" w:rsidP="00261993">
      <w:pPr>
        <w:rPr>
          <w:shd w:val="clear" w:color="auto" w:fill="FFFFFF"/>
        </w:rPr>
      </w:pPr>
      <w:r>
        <w:rPr>
          <w:shd w:val="clear" w:color="auto" w:fill="FFFFFF"/>
        </w:rPr>
        <w:t>Wollen zwei Prozesse miteinander kommunizieren, dann identifizieren sich die Prozesse gegenüber TCP/IP mit einer</w:t>
      </w:r>
      <w:r>
        <w:rPr>
          <w:rStyle w:val="apple-converted-space"/>
          <w:color w:val="000000"/>
          <w:sz w:val="27"/>
          <w:szCs w:val="27"/>
          <w:shd w:val="clear" w:color="auto" w:fill="FFFFFF"/>
        </w:rPr>
        <w:t xml:space="preserve"> </w:t>
      </w:r>
      <w:r>
        <w:rPr>
          <w:i/>
          <w:iCs/>
          <w:shd w:val="clear" w:color="auto" w:fill="FFFFFF"/>
        </w:rPr>
        <w:t>Port-Nummer</w:t>
      </w:r>
      <w:r>
        <w:rPr>
          <w:shd w:val="clear" w:color="auto" w:fill="FFFFFF"/>
        </w:rPr>
        <w:t>. Das ist eine 16-Bit Zahl, somit gibt 65535 Ports für jedes Transport-Protokoll (UDP und TCP). Die Port-Nummer sagt also aus, an welchen Prozess ein bestimmtes Paket weitergereicht werden möchte.</w:t>
      </w:r>
    </w:p>
    <w:p w14:paraId="5691F49A" w14:textId="4593B4EB" w:rsidR="00261993" w:rsidRPr="00261993" w:rsidRDefault="00261993" w:rsidP="00261993">
      <w:pPr>
        <w:rPr>
          <w:b/>
          <w:shd w:val="clear" w:color="auto" w:fill="FFFFFF"/>
        </w:rPr>
      </w:pPr>
      <w:r w:rsidRPr="00261993">
        <w:rPr>
          <w:b/>
          <w:shd w:val="clear" w:color="auto" w:fill="FFFFFF"/>
        </w:rPr>
        <w:t>Socket</w:t>
      </w:r>
    </w:p>
    <w:p w14:paraId="44518418" w14:textId="77777777" w:rsidR="00261993" w:rsidRDefault="00261993" w:rsidP="00261993">
      <w:pPr>
        <w:tabs>
          <w:tab w:val="left" w:pos="2156"/>
        </w:tabs>
        <w:rPr>
          <w:shd w:val="clear" w:color="auto" w:fill="FFFFFF"/>
        </w:rPr>
      </w:pPr>
      <w:r>
        <w:rPr>
          <w:shd w:val="clear" w:color="auto" w:fill="FFFFFF"/>
        </w:rPr>
        <w:t>IP-Adresse + Port Nummer = Socket</w:t>
      </w:r>
    </w:p>
    <w:p w14:paraId="06456284" w14:textId="77777777" w:rsidR="00261993" w:rsidRPr="00CC1CFF" w:rsidRDefault="00261993" w:rsidP="00261993">
      <w:pPr>
        <w:tabs>
          <w:tab w:val="left" w:pos="2156"/>
        </w:tabs>
        <w:rPr>
          <w:rFonts w:ascii="Times New Roman" w:hAnsi="Times New Roman" w:cs="Times New Roman"/>
          <w:sz w:val="24"/>
          <w:szCs w:val="24"/>
          <w:lang w:eastAsia="de-CH"/>
        </w:rPr>
      </w:pPr>
      <w:r w:rsidRPr="005A770C">
        <w:rPr>
          <w:shd w:val="clear" w:color="auto" w:fill="FFFFFF" w:themeFill="background1"/>
          <w:lang w:eastAsia="de-CH"/>
        </w:rPr>
        <w:t>Ein</w:t>
      </w:r>
      <w:r>
        <w:rPr>
          <w:shd w:val="clear" w:color="auto" w:fill="FFFFFF" w:themeFill="background1"/>
          <w:lang w:eastAsia="de-CH"/>
        </w:rPr>
        <w:t xml:space="preserve"> </w:t>
      </w:r>
      <w:r w:rsidRPr="005A770C">
        <w:rPr>
          <w:bCs/>
          <w:shd w:val="clear" w:color="auto" w:fill="FFFFFF" w:themeFill="background1"/>
          <w:lang w:eastAsia="de-CH"/>
        </w:rPr>
        <w:t>Socket</w:t>
      </w:r>
      <w:r>
        <w:rPr>
          <w:shd w:val="clear" w:color="auto" w:fill="FFFFFF" w:themeFill="background1"/>
          <w:lang w:eastAsia="de-CH"/>
        </w:rPr>
        <w:t xml:space="preserve"> </w:t>
      </w:r>
      <w:r w:rsidRPr="005A770C">
        <w:rPr>
          <w:shd w:val="clear" w:color="auto" w:fill="FFFFFF" w:themeFill="background1"/>
          <w:lang w:eastAsia="de-CH"/>
        </w:rPr>
        <w:t>ist</w:t>
      </w:r>
      <w:r>
        <w:rPr>
          <w:shd w:val="clear" w:color="auto" w:fill="FFFFFF" w:themeFill="background1"/>
          <w:lang w:eastAsia="de-CH"/>
        </w:rPr>
        <w:t xml:space="preserve"> </w:t>
      </w:r>
      <w:r w:rsidRPr="005A770C">
        <w:rPr>
          <w:shd w:val="clear" w:color="auto" w:fill="FFFFFF" w:themeFill="background1"/>
          <w:lang w:eastAsia="de-CH"/>
        </w:rPr>
        <w:t>ein</w:t>
      </w:r>
      <w:r>
        <w:rPr>
          <w:shd w:val="clear" w:color="auto" w:fill="FFFFFF" w:themeFill="background1"/>
          <w:lang w:eastAsia="de-CH"/>
        </w:rPr>
        <w:t xml:space="preserve"> </w:t>
      </w:r>
      <w:r w:rsidRPr="005A770C">
        <w:rPr>
          <w:shd w:val="clear" w:color="auto" w:fill="FFFFFF" w:themeFill="background1"/>
          <w:lang w:eastAsia="de-CH"/>
        </w:rPr>
        <w:t>Kommunikationsendpunkt</w:t>
      </w:r>
      <w:r>
        <w:rPr>
          <w:shd w:val="clear" w:color="auto" w:fill="FFFFFF" w:themeFill="background1"/>
          <w:lang w:eastAsia="de-CH"/>
        </w:rPr>
        <w:t xml:space="preserve"> </w:t>
      </w:r>
      <w:r w:rsidRPr="005A770C">
        <w:rPr>
          <w:shd w:val="clear" w:color="auto" w:fill="FFFFFF" w:themeFill="background1"/>
          <w:lang w:eastAsia="de-CH"/>
        </w:rPr>
        <w:t>(ein</w:t>
      </w:r>
      <w:r>
        <w:rPr>
          <w:shd w:val="clear" w:color="auto" w:fill="FFFFFF" w:themeFill="background1"/>
          <w:lang w:eastAsia="de-CH"/>
        </w:rPr>
        <w:t xml:space="preserve"> </w:t>
      </w:r>
      <w:r w:rsidRPr="005A770C">
        <w:rPr>
          <w:shd w:val="clear" w:color="auto" w:fill="FFFFFF" w:themeFill="background1"/>
          <w:lang w:eastAsia="de-CH"/>
        </w:rPr>
        <w:t>Objekt),</w:t>
      </w:r>
      <w:r>
        <w:rPr>
          <w:shd w:val="clear" w:color="auto" w:fill="FFFFFF" w:themeFill="background1"/>
          <w:lang w:eastAsia="de-CH"/>
        </w:rPr>
        <w:t xml:space="preserve"> </w:t>
      </w:r>
      <w:r w:rsidRPr="005A770C">
        <w:rPr>
          <w:shd w:val="clear" w:color="auto" w:fill="FFFFFF" w:themeFill="background1"/>
          <w:lang w:eastAsia="de-CH"/>
        </w:rPr>
        <w:t>durch</w:t>
      </w:r>
      <w:r>
        <w:rPr>
          <w:shd w:val="clear" w:color="auto" w:fill="FFFFFF" w:themeFill="background1"/>
          <w:lang w:eastAsia="de-CH"/>
        </w:rPr>
        <w:t xml:space="preserve"> </w:t>
      </w:r>
      <w:r w:rsidRPr="005A770C">
        <w:rPr>
          <w:shd w:val="clear" w:color="auto" w:fill="FFFFFF" w:themeFill="background1"/>
          <w:lang w:eastAsia="de-CH"/>
        </w:rPr>
        <w:t>das</w:t>
      </w:r>
      <w:r>
        <w:rPr>
          <w:shd w:val="clear" w:color="auto" w:fill="FFFFFF" w:themeFill="background1"/>
          <w:lang w:eastAsia="de-CH"/>
        </w:rPr>
        <w:t xml:space="preserve"> </w:t>
      </w:r>
      <w:r w:rsidRPr="005A770C">
        <w:rPr>
          <w:shd w:val="clear" w:color="auto" w:fill="FFFFFF" w:themeFill="background1"/>
          <w:lang w:eastAsia="de-CH"/>
        </w:rPr>
        <w:t>Datenpakete</w:t>
      </w:r>
      <w:r>
        <w:rPr>
          <w:shd w:val="clear" w:color="auto" w:fill="FFFFFF" w:themeFill="background1"/>
          <w:lang w:eastAsia="de-CH"/>
        </w:rPr>
        <w:t xml:space="preserve"> </w:t>
      </w:r>
      <w:r w:rsidRPr="005A770C">
        <w:rPr>
          <w:shd w:val="clear" w:color="auto" w:fill="FFFFFF" w:themeFill="background1"/>
          <w:lang w:eastAsia="de-CH"/>
        </w:rPr>
        <w:t>sowohl</w:t>
      </w:r>
      <w:r>
        <w:rPr>
          <w:shd w:val="clear" w:color="auto" w:fill="FFFFFF" w:themeFill="background1"/>
          <w:lang w:eastAsia="de-CH"/>
        </w:rPr>
        <w:t xml:space="preserve"> </w:t>
      </w:r>
      <w:r w:rsidRPr="005A770C">
        <w:rPr>
          <w:shd w:val="clear" w:color="auto" w:fill="FFFFFF" w:themeFill="background1"/>
          <w:lang w:eastAsia="de-CH"/>
        </w:rPr>
        <w:t>gesendet</w:t>
      </w:r>
      <w:r>
        <w:rPr>
          <w:shd w:val="clear" w:color="auto" w:fill="FFFFFF" w:themeFill="background1"/>
          <w:lang w:eastAsia="de-CH"/>
        </w:rPr>
        <w:t xml:space="preserve"> </w:t>
      </w:r>
      <w:r w:rsidRPr="005A770C">
        <w:rPr>
          <w:shd w:val="clear" w:color="auto" w:fill="FFFFFF" w:themeFill="background1"/>
          <w:lang w:eastAsia="de-CH"/>
        </w:rPr>
        <w:t>als</w:t>
      </w:r>
      <w:r>
        <w:rPr>
          <w:shd w:val="clear" w:color="auto" w:fill="FFFFFF" w:themeFill="background1"/>
          <w:lang w:eastAsia="de-CH"/>
        </w:rPr>
        <w:t xml:space="preserve"> </w:t>
      </w:r>
      <w:r w:rsidRPr="005A770C">
        <w:rPr>
          <w:shd w:val="clear" w:color="auto" w:fill="FFFFFF" w:themeFill="background1"/>
          <w:lang w:eastAsia="de-CH"/>
        </w:rPr>
        <w:t>auch</w:t>
      </w:r>
      <w:r>
        <w:rPr>
          <w:shd w:val="clear" w:color="auto" w:fill="FFFFFF" w:themeFill="background1"/>
          <w:lang w:eastAsia="de-CH"/>
        </w:rPr>
        <w:t xml:space="preserve"> </w:t>
      </w:r>
      <w:r w:rsidRPr="005A770C">
        <w:t>empfangen</w:t>
      </w:r>
      <w:r>
        <w:t xml:space="preserve"> </w:t>
      </w:r>
      <w:r w:rsidRPr="005A770C">
        <w:t>werden</w:t>
      </w:r>
      <w:r>
        <w:t xml:space="preserve"> </w:t>
      </w:r>
      <w:r w:rsidRPr="005A770C">
        <w:t>(bidirektionaler</w:t>
      </w:r>
      <w:r>
        <w:t xml:space="preserve"> </w:t>
      </w:r>
      <w:r w:rsidRPr="005A770C">
        <w:t>Datenfluss).</w:t>
      </w:r>
      <w:r>
        <w:t xml:space="preserve"> </w:t>
      </w:r>
      <w:r w:rsidRPr="005A770C">
        <w:t>Man</w:t>
      </w:r>
      <w:r>
        <w:t xml:space="preserve"> </w:t>
      </w:r>
      <w:r w:rsidRPr="005A770C">
        <w:t>unterscheidet</w:t>
      </w:r>
      <w:r>
        <w:t xml:space="preserve"> </w:t>
      </w:r>
      <w:r w:rsidRPr="005A770C">
        <w:t>dabei</w:t>
      </w:r>
      <w:r>
        <w:t xml:space="preserve"> </w:t>
      </w:r>
      <w:r w:rsidRPr="005A770C">
        <w:t>zwei</w:t>
      </w:r>
      <w:r>
        <w:t xml:space="preserve"> </w:t>
      </w:r>
      <w:r w:rsidRPr="005A770C">
        <w:t>verschiedene</w:t>
      </w:r>
      <w:r>
        <w:t xml:space="preserve"> </w:t>
      </w:r>
      <w:r w:rsidRPr="005A770C">
        <w:t>Typen</w:t>
      </w:r>
      <w:r>
        <w:t xml:space="preserve"> </w:t>
      </w:r>
      <w:r w:rsidRPr="005A770C">
        <w:t>von</w:t>
      </w:r>
      <w:r>
        <w:t xml:space="preserve"> </w:t>
      </w:r>
      <w:r w:rsidRPr="005A770C">
        <w:t>Sockets:</w:t>
      </w:r>
      <w:r>
        <w:rPr>
          <w:shd w:val="clear" w:color="auto" w:fill="CCCCCC"/>
          <w:lang w:eastAsia="de-CH"/>
        </w:rPr>
        <w:t xml:space="preserve"> </w:t>
      </w:r>
    </w:p>
    <w:p w14:paraId="2EE1149B" w14:textId="77777777" w:rsidR="00261993" w:rsidRPr="00261993" w:rsidRDefault="00261993" w:rsidP="00261993">
      <w:pPr>
        <w:pStyle w:val="Listenabsatz"/>
        <w:numPr>
          <w:ilvl w:val="0"/>
          <w:numId w:val="21"/>
        </w:numPr>
        <w:rPr>
          <w:lang w:val="en-GB" w:eastAsia="de-CH"/>
        </w:rPr>
      </w:pPr>
      <w:r w:rsidRPr="00261993">
        <w:rPr>
          <w:b/>
          <w:bCs/>
          <w:lang w:val="en-GB" w:eastAsia="de-CH"/>
        </w:rPr>
        <w:t>Streamsockets</w:t>
      </w:r>
      <w:r w:rsidRPr="00261993">
        <w:rPr>
          <w:lang w:val="en-GB" w:eastAsia="de-CH"/>
        </w:rPr>
        <w:t xml:space="preserve"> (TCP Sockets = Transmission Control Portocol)</w:t>
      </w:r>
    </w:p>
    <w:p w14:paraId="4E907F40" w14:textId="69402715" w:rsidR="00261993" w:rsidRPr="00261993" w:rsidRDefault="00261993" w:rsidP="00261993">
      <w:pPr>
        <w:pStyle w:val="Listenabsatz"/>
        <w:numPr>
          <w:ilvl w:val="0"/>
          <w:numId w:val="21"/>
        </w:numPr>
        <w:rPr>
          <w:lang w:eastAsia="de-CH"/>
        </w:rPr>
      </w:pPr>
      <w:r w:rsidRPr="00261993">
        <w:rPr>
          <w:b/>
          <w:bCs/>
          <w:lang w:eastAsia="de-CH"/>
        </w:rPr>
        <w:t>Datagrammsockets</w:t>
      </w:r>
      <w:r>
        <w:rPr>
          <w:lang w:eastAsia="de-CH"/>
        </w:rPr>
        <w:t xml:space="preserve"> </w:t>
      </w:r>
      <w:r w:rsidRPr="00CC1CFF">
        <w:rPr>
          <w:lang w:eastAsia="de-CH"/>
        </w:rPr>
        <w:t>(UDP</w:t>
      </w:r>
      <w:r>
        <w:rPr>
          <w:lang w:eastAsia="de-CH"/>
        </w:rPr>
        <w:t xml:space="preserve"> </w:t>
      </w:r>
      <w:r w:rsidRPr="00CC1CFF">
        <w:rPr>
          <w:lang w:eastAsia="de-CH"/>
        </w:rPr>
        <w:t>Sockest</w:t>
      </w:r>
      <w:r>
        <w:rPr>
          <w:lang w:eastAsia="de-CH"/>
        </w:rPr>
        <w:t xml:space="preserve"> </w:t>
      </w:r>
      <w:r w:rsidRPr="00CC1CFF">
        <w:rPr>
          <w:lang w:eastAsia="de-CH"/>
        </w:rPr>
        <w:t>=</w:t>
      </w:r>
      <w:r>
        <w:rPr>
          <w:lang w:eastAsia="de-CH"/>
        </w:rPr>
        <w:t xml:space="preserve"> </w:t>
      </w:r>
      <w:r w:rsidRPr="00CC1CFF">
        <w:rPr>
          <w:lang w:eastAsia="de-CH"/>
        </w:rPr>
        <w:t>User</w:t>
      </w:r>
      <w:r>
        <w:rPr>
          <w:lang w:eastAsia="de-CH"/>
        </w:rPr>
        <w:t xml:space="preserve"> </w:t>
      </w:r>
      <w:r w:rsidRPr="00CC1CFF">
        <w:rPr>
          <w:lang w:eastAsia="de-CH"/>
        </w:rPr>
        <w:t>Datagramm</w:t>
      </w:r>
      <w:r>
        <w:rPr>
          <w:lang w:eastAsia="de-CH"/>
        </w:rPr>
        <w:t xml:space="preserve"> </w:t>
      </w:r>
      <w:r w:rsidRPr="00CC1CFF">
        <w:rPr>
          <w:lang w:eastAsia="de-CH"/>
        </w:rPr>
        <w:t>Protocol)</w:t>
      </w:r>
    </w:p>
    <w:p w14:paraId="194F38DD" w14:textId="77777777" w:rsidR="00261993" w:rsidRDefault="00261993" w:rsidP="006F174D">
      <w:pPr>
        <w:pStyle w:val="berschrift2"/>
      </w:pPr>
      <w:bookmarkStart w:id="412" w:name="_Toc439692431"/>
      <w:r>
        <w:t>Transmission Control Protocol (</w:t>
      </w:r>
      <w:r w:rsidR="00327884">
        <w:t>TCP</w:t>
      </w:r>
      <w:r>
        <w:t>)</w:t>
      </w:r>
      <w:bookmarkEnd w:id="412"/>
    </w:p>
    <w:p w14:paraId="2C45B13D" w14:textId="47B78502" w:rsidR="00154855" w:rsidRDefault="00261993" w:rsidP="00261993">
      <w:r>
        <w:fldChar w:fldCharType="begin"/>
      </w:r>
      <w:r>
        <w:instrText xml:space="preserve"> XE "</w:instrText>
      </w:r>
      <w:r w:rsidRPr="00B7261F">
        <w:instrText>Transmission Control Protocol (TCP)</w:instrText>
      </w:r>
      <w:r>
        <w:instrText xml:space="preserve">" </w:instrText>
      </w:r>
      <w:r>
        <w:fldChar w:fldCharType="end"/>
      </w:r>
    </w:p>
    <w:p w14:paraId="1993FAE9" w14:textId="77777777" w:rsidR="00E83E1C" w:rsidRDefault="005A770C" w:rsidP="005A770C">
      <w:r w:rsidRPr="005A770C">
        <w:t>Das</w:t>
      </w:r>
      <w:r w:rsidR="00607109">
        <w:t xml:space="preserve"> </w:t>
      </w:r>
      <w:r w:rsidRPr="005A770C">
        <w:t>Transmission</w:t>
      </w:r>
      <w:r w:rsidR="00607109">
        <w:t xml:space="preserve"> </w:t>
      </w:r>
      <w:r w:rsidRPr="005A770C">
        <w:t>Control</w:t>
      </w:r>
      <w:r w:rsidR="00607109">
        <w:t xml:space="preserve"> </w:t>
      </w:r>
      <w:r w:rsidRPr="005A770C">
        <w:t>Protocol</w:t>
      </w:r>
      <w:r w:rsidR="00607109">
        <w:t xml:space="preserve"> </w:t>
      </w:r>
      <w:r w:rsidRPr="005A770C">
        <w:t>(</w:t>
      </w:r>
      <w:r>
        <w:t>„</w:t>
      </w:r>
      <w:r w:rsidRPr="005A770C">
        <w:t>Übertragungssteuerungsprotokoll</w:t>
      </w:r>
      <w:r>
        <w:t>“</w:t>
      </w:r>
      <w:r w:rsidRPr="005A770C">
        <w:t>)</w:t>
      </w:r>
      <w:r w:rsidR="00607109">
        <w:t xml:space="preserve"> </w:t>
      </w:r>
      <w:r w:rsidRPr="005A770C">
        <w:t>ist</w:t>
      </w:r>
      <w:r w:rsidR="00607109">
        <w:t xml:space="preserve"> </w:t>
      </w:r>
      <w:r w:rsidRPr="005A770C">
        <w:t>ein</w:t>
      </w:r>
      <w:r w:rsidR="00607109">
        <w:rPr>
          <w:rStyle w:val="apple-converted-space"/>
          <w:rFonts w:ascii="Arial" w:hAnsi="Arial" w:cs="Arial"/>
          <w:color w:val="252525"/>
          <w:shd w:val="clear" w:color="auto" w:fill="FFFFFF"/>
        </w:rPr>
        <w:t xml:space="preserve"> </w:t>
      </w:r>
      <w:hyperlink r:id="rId65" w:tooltip="Netzwerkprotokoll" w:history="1">
        <w:r w:rsidRPr="005A770C">
          <w:t>Netzwerkprotokoll</w:t>
        </w:r>
      </w:hyperlink>
      <w:r w:rsidRPr="005A770C">
        <w:t>,</w:t>
      </w:r>
      <w:r w:rsidR="00607109">
        <w:t xml:space="preserve"> </w:t>
      </w:r>
      <w:r w:rsidRPr="005A770C">
        <w:t>das</w:t>
      </w:r>
      <w:r w:rsidR="00607109">
        <w:t xml:space="preserve"> </w:t>
      </w:r>
      <w:r w:rsidRPr="005A770C">
        <w:t>definiert,</w:t>
      </w:r>
      <w:r w:rsidR="00607109">
        <w:t xml:space="preserve"> </w:t>
      </w:r>
      <w:r w:rsidRPr="005A770C">
        <w:t>auf</w:t>
      </w:r>
      <w:r w:rsidR="00607109">
        <w:t xml:space="preserve"> </w:t>
      </w:r>
      <w:r w:rsidRPr="005A770C">
        <w:t>welche</w:t>
      </w:r>
      <w:r w:rsidR="00607109">
        <w:t xml:space="preserve"> </w:t>
      </w:r>
      <w:r w:rsidRPr="005A770C">
        <w:t>Art</w:t>
      </w:r>
      <w:r w:rsidR="00607109">
        <w:t xml:space="preserve"> </w:t>
      </w:r>
      <w:r w:rsidRPr="005A770C">
        <w:t>und</w:t>
      </w:r>
      <w:r w:rsidR="00607109">
        <w:t xml:space="preserve"> </w:t>
      </w:r>
      <w:r w:rsidRPr="005A770C">
        <w:t>Weise</w:t>
      </w:r>
      <w:r w:rsidR="00607109">
        <w:t xml:space="preserve"> </w:t>
      </w:r>
      <w:r w:rsidRPr="005A770C">
        <w:t>Daten</w:t>
      </w:r>
      <w:r w:rsidR="00607109">
        <w:t xml:space="preserve"> </w:t>
      </w:r>
      <w:r w:rsidRPr="005A770C">
        <w:t>zwischen</w:t>
      </w:r>
      <w:r w:rsidR="00607109">
        <w:t xml:space="preserve"> </w:t>
      </w:r>
      <w:r w:rsidRPr="005A770C">
        <w:t>Computern</w:t>
      </w:r>
      <w:r w:rsidR="00607109">
        <w:t xml:space="preserve"> </w:t>
      </w:r>
      <w:r w:rsidRPr="005A770C">
        <w:t>ausgetauscht</w:t>
      </w:r>
      <w:r w:rsidR="00607109">
        <w:t xml:space="preserve"> </w:t>
      </w:r>
      <w:r w:rsidRPr="005A770C">
        <w:t>werden</w:t>
      </w:r>
      <w:r w:rsidR="00607109">
        <w:t xml:space="preserve"> </w:t>
      </w:r>
      <w:r w:rsidRPr="005A770C">
        <w:t>sollen</w:t>
      </w:r>
      <w:r>
        <w:t>.</w:t>
      </w:r>
      <w:r w:rsidR="00607109">
        <w:t xml:space="preserve"> </w:t>
      </w:r>
      <w:r>
        <w:t>Die</w:t>
      </w:r>
      <w:r w:rsidR="00607109">
        <w:t xml:space="preserve"> </w:t>
      </w:r>
      <w:r>
        <w:t>zentrale</w:t>
      </w:r>
      <w:r w:rsidR="00607109">
        <w:t xml:space="preserve"> </w:t>
      </w:r>
      <w:r>
        <w:t>Aufgabe</w:t>
      </w:r>
      <w:r w:rsidR="00607109">
        <w:t xml:space="preserve"> </w:t>
      </w:r>
      <w:r>
        <w:t>von</w:t>
      </w:r>
      <w:r w:rsidR="00607109">
        <w:t xml:space="preserve"> </w:t>
      </w:r>
      <w:r>
        <w:t>TCP/IP</w:t>
      </w:r>
      <w:r w:rsidR="00607109">
        <w:t xml:space="preserve"> </w:t>
      </w:r>
      <w:r w:rsidRPr="005A770C">
        <w:t>ist</w:t>
      </w:r>
      <w:r w:rsidR="00607109">
        <w:t xml:space="preserve"> </w:t>
      </w:r>
      <w:r w:rsidRPr="005A770C">
        <w:t>dafür</w:t>
      </w:r>
      <w:r w:rsidR="00607109">
        <w:t xml:space="preserve"> </w:t>
      </w:r>
      <w:r w:rsidRPr="005A770C">
        <w:t>Sorgen</w:t>
      </w:r>
      <w:r w:rsidR="00607109">
        <w:t xml:space="preserve"> </w:t>
      </w:r>
      <w:r w:rsidRPr="005A770C">
        <w:t>zu</w:t>
      </w:r>
      <w:r w:rsidR="00607109">
        <w:t xml:space="preserve"> </w:t>
      </w:r>
      <w:r w:rsidRPr="005A770C">
        <w:t>tragen,</w:t>
      </w:r>
      <w:r w:rsidR="00607109">
        <w:t xml:space="preserve"> </w:t>
      </w:r>
      <w:r w:rsidRPr="005A770C">
        <w:t>dass</w:t>
      </w:r>
      <w:r w:rsidR="00607109">
        <w:t xml:space="preserve"> </w:t>
      </w:r>
      <w:r w:rsidRPr="005A770C">
        <w:t>Datenpakete</w:t>
      </w:r>
      <w:r w:rsidR="00607109">
        <w:t xml:space="preserve"> </w:t>
      </w:r>
      <w:r w:rsidRPr="005A770C">
        <w:t>innerhalb</w:t>
      </w:r>
      <w:r w:rsidR="00607109">
        <w:t xml:space="preserve"> </w:t>
      </w:r>
      <w:r w:rsidRPr="005A770C">
        <w:t>eines</w:t>
      </w:r>
      <w:r w:rsidR="00607109">
        <w:t xml:space="preserve"> </w:t>
      </w:r>
      <w:r w:rsidRPr="005A770C">
        <w:t>dezentralen</w:t>
      </w:r>
      <w:r w:rsidR="00607109">
        <w:t xml:space="preserve"> </w:t>
      </w:r>
      <w:r w:rsidRPr="005A770C">
        <w:t>Netzwerks</w:t>
      </w:r>
      <w:r w:rsidR="00607109">
        <w:t xml:space="preserve"> </w:t>
      </w:r>
      <w:r w:rsidRPr="005A770C">
        <w:t>beim</w:t>
      </w:r>
      <w:r w:rsidR="00607109">
        <w:t xml:space="preserve"> </w:t>
      </w:r>
      <w:r w:rsidRPr="005A770C">
        <w:t>Empfänger</w:t>
      </w:r>
      <w:r w:rsidR="00607109">
        <w:t xml:space="preserve"> </w:t>
      </w:r>
      <w:r w:rsidRPr="005A770C">
        <w:t>ankommen.</w:t>
      </w:r>
      <w:r w:rsidR="00607109">
        <w:t xml:space="preserve"> </w:t>
      </w:r>
      <w:r w:rsidRPr="005A770C">
        <w:t>Dafür</w:t>
      </w:r>
      <w:r w:rsidR="00607109">
        <w:t xml:space="preserve"> </w:t>
      </w:r>
      <w:r w:rsidRPr="005A770C">
        <w:t>stellt</w:t>
      </w:r>
      <w:r w:rsidR="00607109">
        <w:t xml:space="preserve"> </w:t>
      </w:r>
      <w:r w:rsidRPr="005A770C">
        <w:t>TCP/IP</w:t>
      </w:r>
      <w:r w:rsidR="00607109">
        <w:t xml:space="preserve"> </w:t>
      </w:r>
      <w:r w:rsidRPr="005A770C">
        <w:t>die</w:t>
      </w:r>
      <w:r w:rsidR="00607109">
        <w:t xml:space="preserve"> </w:t>
      </w:r>
      <w:r w:rsidRPr="005A770C">
        <w:t>folgenden</w:t>
      </w:r>
      <w:r w:rsidR="00607109">
        <w:t xml:space="preserve"> </w:t>
      </w:r>
      <w:r w:rsidRPr="005A770C">
        <w:t>zentralen</w:t>
      </w:r>
      <w:r w:rsidR="00607109">
        <w:t xml:space="preserve"> </w:t>
      </w:r>
      <w:r w:rsidRPr="005A770C">
        <w:t>Funktionen</w:t>
      </w:r>
      <w:r w:rsidR="00607109">
        <w:t xml:space="preserve"> </w:t>
      </w:r>
      <w:r w:rsidRPr="005A770C">
        <w:t>bereit.</w:t>
      </w:r>
    </w:p>
    <w:p w14:paraId="36E05BE0" w14:textId="7751D637" w:rsidR="005A770C" w:rsidRPr="005A770C" w:rsidRDefault="00E83E1C" w:rsidP="005A770C">
      <w:r w:rsidRPr="00154855">
        <w:drawing>
          <wp:inline distT="0" distB="0" distL="0" distR="0" wp14:anchorId="5BCA7FAF" wp14:editId="02914554">
            <wp:extent cx="4051883" cy="1712596"/>
            <wp:effectExtent l="0" t="0" r="6350" b="190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56222" cy="1714430"/>
                    </a:xfrm>
                    <a:prstGeom prst="rect">
                      <a:avLst/>
                    </a:prstGeom>
                  </pic:spPr>
                </pic:pic>
              </a:graphicData>
            </a:graphic>
          </wp:inline>
        </w:drawing>
      </w:r>
    </w:p>
    <w:p w14:paraId="5831714C" w14:textId="73480A68" w:rsidR="005A770C" w:rsidRPr="005A770C" w:rsidRDefault="005A770C" w:rsidP="00261993">
      <w:pPr>
        <w:pStyle w:val="Listenabsatz"/>
        <w:numPr>
          <w:ilvl w:val="0"/>
          <w:numId w:val="22"/>
        </w:numPr>
        <w:rPr>
          <w:lang w:eastAsia="de-CH"/>
        </w:rPr>
      </w:pPr>
      <w:r w:rsidRPr="005A770C">
        <w:rPr>
          <w:lang w:eastAsia="de-CH"/>
        </w:rPr>
        <w:t>Logische</w:t>
      </w:r>
      <w:r w:rsidR="00607109">
        <w:rPr>
          <w:lang w:eastAsia="de-CH"/>
        </w:rPr>
        <w:t xml:space="preserve"> </w:t>
      </w:r>
      <w:r w:rsidRPr="005A770C">
        <w:rPr>
          <w:lang w:eastAsia="de-CH"/>
        </w:rPr>
        <w:t>Adressierung</w:t>
      </w:r>
      <w:r w:rsidR="00607109">
        <w:rPr>
          <w:lang w:eastAsia="de-CH"/>
        </w:rPr>
        <w:t xml:space="preserve"> </w:t>
      </w:r>
      <w:r w:rsidRPr="005A770C">
        <w:rPr>
          <w:lang w:eastAsia="de-CH"/>
        </w:rPr>
        <w:t>/</w:t>
      </w:r>
      <w:r w:rsidR="00607109">
        <w:rPr>
          <w:lang w:eastAsia="de-CH"/>
        </w:rPr>
        <w:t xml:space="preserve"> </w:t>
      </w:r>
      <w:r w:rsidRPr="005A770C">
        <w:rPr>
          <w:lang w:eastAsia="de-CH"/>
        </w:rPr>
        <w:t>Logical</w:t>
      </w:r>
      <w:r w:rsidR="00607109">
        <w:rPr>
          <w:lang w:eastAsia="de-CH"/>
        </w:rPr>
        <w:t xml:space="preserve"> </w:t>
      </w:r>
      <w:r w:rsidRPr="005A770C">
        <w:rPr>
          <w:lang w:eastAsia="de-CH"/>
        </w:rPr>
        <w:t>Addressing</w:t>
      </w:r>
      <w:r w:rsidR="00607109">
        <w:rPr>
          <w:lang w:eastAsia="de-CH"/>
        </w:rPr>
        <w:t xml:space="preserve"> </w:t>
      </w:r>
      <w:r w:rsidRPr="005A770C">
        <w:rPr>
          <w:lang w:eastAsia="de-CH"/>
        </w:rPr>
        <w:t>(IP)</w:t>
      </w:r>
    </w:p>
    <w:p w14:paraId="7BD4510A" w14:textId="31E83CA6" w:rsidR="005A770C" w:rsidRPr="005A770C" w:rsidRDefault="005A770C" w:rsidP="00261993">
      <w:pPr>
        <w:pStyle w:val="Listenabsatz"/>
        <w:numPr>
          <w:ilvl w:val="0"/>
          <w:numId w:val="22"/>
        </w:numPr>
        <w:rPr>
          <w:lang w:eastAsia="de-CH"/>
        </w:rPr>
      </w:pPr>
      <w:r w:rsidRPr="005A770C">
        <w:rPr>
          <w:lang w:eastAsia="de-CH"/>
        </w:rPr>
        <w:t>Wegfindung</w:t>
      </w:r>
      <w:r w:rsidR="00607109">
        <w:rPr>
          <w:lang w:eastAsia="de-CH"/>
        </w:rPr>
        <w:t xml:space="preserve"> </w:t>
      </w:r>
      <w:r w:rsidRPr="005A770C">
        <w:rPr>
          <w:lang w:eastAsia="de-CH"/>
        </w:rPr>
        <w:t>/</w:t>
      </w:r>
      <w:r w:rsidR="00607109">
        <w:rPr>
          <w:lang w:eastAsia="de-CH"/>
        </w:rPr>
        <w:t xml:space="preserve"> </w:t>
      </w:r>
      <w:r w:rsidRPr="005A770C">
        <w:rPr>
          <w:lang w:eastAsia="de-CH"/>
        </w:rPr>
        <w:t>Routing</w:t>
      </w:r>
      <w:r w:rsidR="00607109">
        <w:rPr>
          <w:lang w:eastAsia="de-CH"/>
        </w:rPr>
        <w:t xml:space="preserve"> </w:t>
      </w:r>
      <w:r w:rsidRPr="005A770C">
        <w:rPr>
          <w:lang w:eastAsia="de-CH"/>
        </w:rPr>
        <w:t>(IP)</w:t>
      </w:r>
    </w:p>
    <w:p w14:paraId="1B35E412" w14:textId="589E2DAE" w:rsidR="005A770C" w:rsidRPr="005A770C" w:rsidRDefault="005A770C" w:rsidP="00261993">
      <w:pPr>
        <w:pStyle w:val="Listenabsatz"/>
        <w:numPr>
          <w:ilvl w:val="0"/>
          <w:numId w:val="22"/>
        </w:numPr>
        <w:rPr>
          <w:lang w:eastAsia="de-CH"/>
        </w:rPr>
      </w:pPr>
      <w:r w:rsidRPr="005A770C">
        <w:rPr>
          <w:lang w:eastAsia="de-CH"/>
        </w:rPr>
        <w:t>Fehlerbehandlung</w:t>
      </w:r>
      <w:r w:rsidR="00607109">
        <w:rPr>
          <w:lang w:eastAsia="de-CH"/>
        </w:rPr>
        <w:t xml:space="preserve"> </w:t>
      </w:r>
      <w:r w:rsidRPr="005A770C">
        <w:rPr>
          <w:lang w:eastAsia="de-CH"/>
        </w:rPr>
        <w:t>und</w:t>
      </w:r>
      <w:r w:rsidR="00607109">
        <w:rPr>
          <w:lang w:eastAsia="de-CH"/>
        </w:rPr>
        <w:t xml:space="preserve"> </w:t>
      </w:r>
      <w:r w:rsidRPr="005A770C">
        <w:rPr>
          <w:lang w:eastAsia="de-CH"/>
        </w:rPr>
        <w:t>Flussteuerung</w:t>
      </w:r>
      <w:r w:rsidR="00607109">
        <w:rPr>
          <w:lang w:eastAsia="de-CH"/>
        </w:rPr>
        <w:t xml:space="preserve"> </w:t>
      </w:r>
      <w:r w:rsidRPr="005A770C">
        <w:rPr>
          <w:lang w:eastAsia="de-CH"/>
        </w:rPr>
        <w:t>/</w:t>
      </w:r>
      <w:r w:rsidR="00607109">
        <w:rPr>
          <w:lang w:eastAsia="de-CH"/>
        </w:rPr>
        <w:t xml:space="preserve"> </w:t>
      </w:r>
      <w:r w:rsidRPr="005A770C">
        <w:rPr>
          <w:lang w:eastAsia="de-CH"/>
        </w:rPr>
        <w:t>Error</w:t>
      </w:r>
      <w:r w:rsidR="00607109">
        <w:rPr>
          <w:lang w:eastAsia="de-CH"/>
        </w:rPr>
        <w:t xml:space="preserve"> </w:t>
      </w:r>
      <w:r w:rsidRPr="005A770C">
        <w:rPr>
          <w:lang w:eastAsia="de-CH"/>
        </w:rPr>
        <w:t>Control</w:t>
      </w:r>
      <w:r w:rsidR="00607109">
        <w:rPr>
          <w:lang w:eastAsia="de-CH"/>
        </w:rPr>
        <w:t xml:space="preserve"> </w:t>
      </w:r>
      <w:r w:rsidRPr="005A770C">
        <w:rPr>
          <w:lang w:eastAsia="de-CH"/>
        </w:rPr>
        <w:t>and</w:t>
      </w:r>
      <w:r w:rsidR="00607109">
        <w:rPr>
          <w:lang w:eastAsia="de-CH"/>
        </w:rPr>
        <w:t xml:space="preserve"> </w:t>
      </w:r>
      <w:r w:rsidRPr="005A770C">
        <w:rPr>
          <w:lang w:eastAsia="de-CH"/>
        </w:rPr>
        <w:t>Flow</w:t>
      </w:r>
      <w:r w:rsidR="00607109">
        <w:rPr>
          <w:lang w:eastAsia="de-CH"/>
        </w:rPr>
        <w:t xml:space="preserve"> </w:t>
      </w:r>
      <w:r w:rsidRPr="005A770C">
        <w:rPr>
          <w:lang w:eastAsia="de-CH"/>
        </w:rPr>
        <w:t>Control</w:t>
      </w:r>
      <w:r w:rsidR="00607109">
        <w:rPr>
          <w:lang w:eastAsia="de-CH"/>
        </w:rPr>
        <w:t xml:space="preserve"> </w:t>
      </w:r>
      <w:r w:rsidRPr="005A770C">
        <w:rPr>
          <w:lang w:eastAsia="de-CH"/>
        </w:rPr>
        <w:t>(TCP)</w:t>
      </w:r>
    </w:p>
    <w:p w14:paraId="7D7B4EB1" w14:textId="665FDF7A" w:rsidR="005A770C" w:rsidRPr="005A770C" w:rsidRDefault="005A770C" w:rsidP="00261993">
      <w:pPr>
        <w:pStyle w:val="Listenabsatz"/>
        <w:numPr>
          <w:ilvl w:val="0"/>
          <w:numId w:val="22"/>
        </w:numPr>
        <w:rPr>
          <w:lang w:eastAsia="de-CH"/>
        </w:rPr>
      </w:pPr>
      <w:r w:rsidRPr="005A770C">
        <w:rPr>
          <w:lang w:eastAsia="de-CH"/>
        </w:rPr>
        <w:t>Anwendungsunterstützung</w:t>
      </w:r>
      <w:r w:rsidR="00607109">
        <w:rPr>
          <w:lang w:eastAsia="de-CH"/>
        </w:rPr>
        <w:t xml:space="preserve"> </w:t>
      </w:r>
      <w:r w:rsidRPr="005A770C">
        <w:rPr>
          <w:lang w:eastAsia="de-CH"/>
        </w:rPr>
        <w:t>/</w:t>
      </w:r>
      <w:r w:rsidR="00607109">
        <w:rPr>
          <w:lang w:eastAsia="de-CH"/>
        </w:rPr>
        <w:t xml:space="preserve"> </w:t>
      </w:r>
      <w:r w:rsidRPr="005A770C">
        <w:rPr>
          <w:lang w:eastAsia="de-CH"/>
        </w:rPr>
        <w:t>Application</w:t>
      </w:r>
      <w:r w:rsidR="00607109">
        <w:rPr>
          <w:lang w:eastAsia="de-CH"/>
        </w:rPr>
        <w:t xml:space="preserve"> </w:t>
      </w:r>
      <w:r w:rsidRPr="005A770C">
        <w:rPr>
          <w:lang w:eastAsia="de-CH"/>
        </w:rPr>
        <w:t>Support</w:t>
      </w:r>
      <w:r w:rsidR="00607109">
        <w:rPr>
          <w:lang w:eastAsia="de-CH"/>
        </w:rPr>
        <w:t xml:space="preserve"> </w:t>
      </w:r>
      <w:r w:rsidRPr="005A770C">
        <w:rPr>
          <w:lang w:eastAsia="de-CH"/>
        </w:rPr>
        <w:t>(TCP)</w:t>
      </w:r>
    </w:p>
    <w:p w14:paraId="7CEFBFCD" w14:textId="60B3D5F0" w:rsidR="00F70A3D" w:rsidRDefault="005A770C" w:rsidP="00F70A3D">
      <w:pPr>
        <w:pStyle w:val="Listenabsatz"/>
        <w:numPr>
          <w:ilvl w:val="0"/>
          <w:numId w:val="22"/>
        </w:numPr>
        <w:rPr>
          <w:lang w:eastAsia="de-CH"/>
        </w:rPr>
      </w:pPr>
      <w:r w:rsidRPr="005A770C">
        <w:rPr>
          <w:lang w:eastAsia="de-CH"/>
        </w:rPr>
        <w:t>Namensauflösung</w:t>
      </w:r>
      <w:r w:rsidR="00607109">
        <w:rPr>
          <w:lang w:eastAsia="de-CH"/>
        </w:rPr>
        <w:t xml:space="preserve"> </w:t>
      </w:r>
      <w:r w:rsidRPr="005A770C">
        <w:rPr>
          <w:lang w:eastAsia="de-CH"/>
        </w:rPr>
        <w:t>/</w:t>
      </w:r>
      <w:r w:rsidR="00607109">
        <w:rPr>
          <w:lang w:eastAsia="de-CH"/>
        </w:rPr>
        <w:t xml:space="preserve"> </w:t>
      </w:r>
      <w:r w:rsidRPr="005A770C">
        <w:rPr>
          <w:lang w:eastAsia="de-CH"/>
        </w:rPr>
        <w:t>Name</w:t>
      </w:r>
      <w:r w:rsidR="00607109">
        <w:rPr>
          <w:lang w:eastAsia="de-CH"/>
        </w:rPr>
        <w:t xml:space="preserve"> </w:t>
      </w:r>
      <w:r w:rsidRPr="005A770C">
        <w:rPr>
          <w:lang w:eastAsia="de-CH"/>
        </w:rPr>
        <w:t>Resolution</w:t>
      </w:r>
      <w:r w:rsidR="00607109">
        <w:rPr>
          <w:lang w:eastAsia="de-CH"/>
        </w:rPr>
        <w:t xml:space="preserve"> </w:t>
      </w:r>
      <w:r w:rsidRPr="005A770C">
        <w:rPr>
          <w:lang w:eastAsia="de-CH"/>
        </w:rPr>
        <w:t>(DNS)</w:t>
      </w:r>
    </w:p>
    <w:p w14:paraId="6E234162" w14:textId="534BCAC9" w:rsidR="00E83E1C" w:rsidRPr="00E83E1C" w:rsidRDefault="00E83E1C" w:rsidP="00E83E1C">
      <w:pPr>
        <w:rPr>
          <w:b/>
          <w:lang w:eastAsia="de-CH"/>
        </w:rPr>
      </w:pPr>
      <w:r w:rsidRPr="00E83E1C">
        <w:rPr>
          <w:b/>
          <w:lang w:eastAsia="de-CH"/>
        </w:rPr>
        <w:lastRenderedPageBreak/>
        <w:t>3-Way-Handshake</w:t>
      </w:r>
    </w:p>
    <w:p w14:paraId="1DAF6D38" w14:textId="4172A5FC" w:rsidR="00E83E1C" w:rsidRDefault="00E83E1C" w:rsidP="00E83E1C">
      <w:pPr>
        <w:rPr>
          <w:lang w:eastAsia="de-CH"/>
        </w:rPr>
      </w:pPr>
      <w:r>
        <w:rPr>
          <w:lang w:eastAsia="de-CH"/>
        </w:rPr>
        <w:t>Bei jedem Verbinungsaufbau erfolgt ein 3-Weg-Austausch unter den Kommunikationspartner.</w:t>
      </w:r>
    </w:p>
    <w:p w14:paraId="355975B7" w14:textId="103EBAC1" w:rsidR="00E83E1C" w:rsidRPr="005A770C" w:rsidRDefault="00E83E1C" w:rsidP="00E83E1C">
      <w:pPr>
        <w:rPr>
          <w:lang w:eastAsia="de-CH"/>
        </w:rPr>
      </w:pPr>
      <w:r w:rsidRPr="00E83E1C">
        <w:rPr>
          <w:lang w:eastAsia="de-CH"/>
        </w:rPr>
        <w:drawing>
          <wp:inline distT="0" distB="0" distL="0" distR="0" wp14:anchorId="518F2DEB" wp14:editId="7CE165DC">
            <wp:extent cx="4488569" cy="3284505"/>
            <wp:effectExtent l="0" t="0" r="762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8569" cy="3284505"/>
                    </a:xfrm>
                    <a:prstGeom prst="rect">
                      <a:avLst/>
                    </a:prstGeom>
                  </pic:spPr>
                </pic:pic>
              </a:graphicData>
            </a:graphic>
          </wp:inline>
        </w:drawing>
      </w:r>
    </w:p>
    <w:p w14:paraId="73F05999" w14:textId="3750E9F0" w:rsidR="00327884" w:rsidRDefault="00F70A3D" w:rsidP="006F174D">
      <w:pPr>
        <w:pStyle w:val="berschrift2"/>
      </w:pPr>
      <w:bookmarkStart w:id="413" w:name="_Toc439692432"/>
      <w:r>
        <w:t>User Datagram Protocol (</w:t>
      </w:r>
      <w:r w:rsidR="00327884">
        <w:t>UDP</w:t>
      </w:r>
      <w:r>
        <w:t>)</w:t>
      </w:r>
      <w:bookmarkEnd w:id="413"/>
    </w:p>
    <w:p w14:paraId="130D36D1" w14:textId="5C338131" w:rsidR="00E83E1C" w:rsidRDefault="00F70A3D" w:rsidP="005A770C">
      <w:r>
        <w:fldChar w:fldCharType="begin"/>
      </w:r>
      <w:r>
        <w:instrText xml:space="preserve"> XE "</w:instrText>
      </w:r>
      <w:r w:rsidRPr="00956937">
        <w:instrText>User Datagram Protocol (UDP)</w:instrText>
      </w:r>
      <w:r>
        <w:instrText xml:space="preserve">" </w:instrText>
      </w:r>
      <w:r>
        <w:fldChar w:fldCharType="end"/>
      </w:r>
    </w:p>
    <w:p w14:paraId="3E44106C" w14:textId="15D0649C" w:rsidR="005A770C" w:rsidRDefault="00F70A3D" w:rsidP="005A770C">
      <w:r>
        <w:rPr>
          <w:shd w:val="clear" w:color="auto" w:fill="FFFFFF"/>
        </w:rPr>
        <w:t>I</w:t>
      </w:r>
      <w:r w:rsidR="005A770C">
        <w:rPr>
          <w:shd w:val="clear" w:color="auto" w:fill="FFFFFF"/>
        </w:rPr>
        <w:t>st</w:t>
      </w:r>
      <w:r w:rsidR="00607109">
        <w:rPr>
          <w:shd w:val="clear" w:color="auto" w:fill="FFFFFF"/>
        </w:rPr>
        <w:t xml:space="preserve"> </w:t>
      </w:r>
      <w:r w:rsidR="005A770C">
        <w:rPr>
          <w:shd w:val="clear" w:color="auto" w:fill="FFFFFF"/>
        </w:rPr>
        <w:t>ein</w:t>
      </w:r>
      <w:r w:rsidR="00607109">
        <w:rPr>
          <w:shd w:val="clear" w:color="auto" w:fill="FFFFFF"/>
        </w:rPr>
        <w:t xml:space="preserve"> </w:t>
      </w:r>
      <w:r w:rsidR="005A770C">
        <w:rPr>
          <w:shd w:val="clear" w:color="auto" w:fill="FFFFFF"/>
        </w:rPr>
        <w:t>verbindungsloses</w:t>
      </w:r>
      <w:r w:rsidR="00607109">
        <w:rPr>
          <w:shd w:val="clear" w:color="auto" w:fill="FFFFFF"/>
        </w:rPr>
        <w:t xml:space="preserve"> </w:t>
      </w:r>
      <w:r w:rsidR="005A770C">
        <w:rPr>
          <w:shd w:val="clear" w:color="auto" w:fill="FFFFFF"/>
        </w:rPr>
        <w:t>Transport-Protokoll.</w:t>
      </w:r>
      <w:r w:rsidR="00607109">
        <w:rPr>
          <w:shd w:val="clear" w:color="auto" w:fill="FFFFFF"/>
        </w:rPr>
        <w:t xml:space="preserve"> </w:t>
      </w:r>
      <w:r w:rsidR="005A770C" w:rsidRPr="005A770C">
        <w:t>Es</w:t>
      </w:r>
      <w:r w:rsidR="00607109">
        <w:t xml:space="preserve"> </w:t>
      </w:r>
      <w:r w:rsidR="005A770C" w:rsidRPr="005A770C">
        <w:t>hat</w:t>
      </w:r>
      <w:r w:rsidR="00607109">
        <w:t xml:space="preserve"> </w:t>
      </w:r>
      <w:r w:rsidR="005A770C" w:rsidRPr="005A770C">
        <w:t>damit</w:t>
      </w:r>
      <w:r w:rsidR="00607109">
        <w:t xml:space="preserve"> </w:t>
      </w:r>
      <w:r w:rsidR="005A770C" w:rsidRPr="005A770C">
        <w:t>eine</w:t>
      </w:r>
      <w:r w:rsidR="00607109">
        <w:t xml:space="preserve"> </w:t>
      </w:r>
      <w:r w:rsidR="005A770C" w:rsidRPr="005A770C">
        <w:t>vergleichbare</w:t>
      </w:r>
      <w:r w:rsidR="00607109">
        <w:t xml:space="preserve"> </w:t>
      </w:r>
      <w:r w:rsidR="005A770C" w:rsidRPr="005A770C">
        <w:t>Aufgabe,</w:t>
      </w:r>
      <w:r w:rsidR="00607109">
        <w:t xml:space="preserve"> </w:t>
      </w:r>
      <w:r w:rsidR="005A770C" w:rsidRPr="005A770C">
        <w:t>wie</w:t>
      </w:r>
      <w:r w:rsidR="00607109">
        <w:t xml:space="preserve"> </w:t>
      </w:r>
      <w:r w:rsidR="005A770C" w:rsidRPr="005A770C">
        <w:t>das</w:t>
      </w:r>
      <w:r w:rsidR="00607109">
        <w:t xml:space="preserve"> </w:t>
      </w:r>
      <w:r w:rsidR="005A770C" w:rsidRPr="005A770C">
        <w:t>verbindungsorientierte</w:t>
      </w:r>
      <w:r w:rsidR="00607109">
        <w:t xml:space="preserve"> </w:t>
      </w:r>
      <w:r w:rsidR="005A770C" w:rsidRPr="005A770C">
        <w:t>TCP.</w:t>
      </w:r>
      <w:r w:rsidR="00607109">
        <w:t xml:space="preserve"> </w:t>
      </w:r>
      <w:r w:rsidR="005A770C" w:rsidRPr="005A770C">
        <w:t>Allerdings</w:t>
      </w:r>
      <w:r w:rsidR="00607109">
        <w:t xml:space="preserve"> </w:t>
      </w:r>
      <w:r w:rsidR="005A770C" w:rsidRPr="005A770C">
        <w:t>arbeitet</w:t>
      </w:r>
      <w:r w:rsidR="00607109">
        <w:t xml:space="preserve"> </w:t>
      </w:r>
      <w:r w:rsidR="005A770C" w:rsidRPr="005A770C">
        <w:t>es</w:t>
      </w:r>
      <w:r w:rsidR="00607109">
        <w:t xml:space="preserve"> </w:t>
      </w:r>
      <w:r w:rsidR="005A770C" w:rsidRPr="005A770C">
        <w:t>verbindungslos</w:t>
      </w:r>
      <w:r w:rsidR="00607109">
        <w:t xml:space="preserve"> </w:t>
      </w:r>
      <w:r w:rsidR="005A770C" w:rsidRPr="005A770C">
        <w:t>und</w:t>
      </w:r>
      <w:r w:rsidR="00607109">
        <w:t xml:space="preserve"> </w:t>
      </w:r>
      <w:r w:rsidR="005A770C" w:rsidRPr="005A770C">
        <w:t>damit</w:t>
      </w:r>
      <w:r w:rsidR="00607109">
        <w:t xml:space="preserve"> </w:t>
      </w:r>
      <w:r w:rsidR="005A770C" w:rsidRPr="005A770C">
        <w:t>unsicher.</w:t>
      </w:r>
      <w:r w:rsidR="00607109">
        <w:t xml:space="preserve"> </w:t>
      </w:r>
      <w:r w:rsidR="00A840F5">
        <w:t>Das</w:t>
      </w:r>
      <w:r w:rsidR="00607109">
        <w:t xml:space="preserve"> </w:t>
      </w:r>
      <w:r w:rsidR="00A840F5">
        <w:t>bedeutet,</w:t>
      </w:r>
      <w:r w:rsidR="00607109">
        <w:t xml:space="preserve"> </w:t>
      </w:r>
      <w:r w:rsidR="00A840F5">
        <w:t>der</w:t>
      </w:r>
      <w:r w:rsidR="00607109">
        <w:t xml:space="preserve"> </w:t>
      </w:r>
      <w:r w:rsidR="00A840F5">
        <w:t>Absender</w:t>
      </w:r>
      <w:r w:rsidR="00607109">
        <w:t xml:space="preserve"> </w:t>
      </w:r>
      <w:r w:rsidR="00A840F5">
        <w:t>weiss</w:t>
      </w:r>
      <w:r w:rsidR="00607109">
        <w:t xml:space="preserve"> </w:t>
      </w:r>
      <w:r w:rsidR="005A770C" w:rsidRPr="005A770C">
        <w:t>nicht,</w:t>
      </w:r>
      <w:r w:rsidR="00607109">
        <w:t xml:space="preserve"> </w:t>
      </w:r>
      <w:r w:rsidR="005A770C" w:rsidRPr="005A770C">
        <w:t>ob</w:t>
      </w:r>
      <w:r w:rsidR="00607109">
        <w:t xml:space="preserve"> </w:t>
      </w:r>
      <w:r w:rsidR="005A770C" w:rsidRPr="005A770C">
        <w:t>seine</w:t>
      </w:r>
      <w:r w:rsidR="00607109">
        <w:t xml:space="preserve"> </w:t>
      </w:r>
      <w:r w:rsidR="005A770C" w:rsidRPr="005A770C">
        <w:t>verschickten</w:t>
      </w:r>
      <w:r w:rsidR="00607109">
        <w:t xml:space="preserve"> </w:t>
      </w:r>
      <w:r w:rsidR="005A770C" w:rsidRPr="005A770C">
        <w:t>Datenpakete</w:t>
      </w:r>
      <w:r w:rsidR="00607109">
        <w:t xml:space="preserve"> </w:t>
      </w:r>
      <w:r w:rsidR="005A770C" w:rsidRPr="005A770C">
        <w:t>angekommen</w:t>
      </w:r>
      <w:r w:rsidR="00607109">
        <w:t xml:space="preserve"> </w:t>
      </w:r>
      <w:r w:rsidR="005A770C" w:rsidRPr="005A770C">
        <w:t>sind.</w:t>
      </w:r>
      <w:r w:rsidR="00607109">
        <w:t xml:space="preserve"> </w:t>
      </w:r>
      <w:r w:rsidR="005A770C" w:rsidRPr="005A770C">
        <w:t>Während</w:t>
      </w:r>
      <w:r w:rsidR="00607109">
        <w:t xml:space="preserve"> </w:t>
      </w:r>
      <w:r w:rsidR="005A770C" w:rsidRPr="005A770C">
        <w:t>TCP</w:t>
      </w:r>
      <w:r w:rsidR="00607109">
        <w:t xml:space="preserve"> </w:t>
      </w:r>
      <w:r w:rsidR="005A770C" w:rsidRPr="005A770C">
        <w:t>Bestätigungen</w:t>
      </w:r>
      <w:r w:rsidR="00607109">
        <w:t xml:space="preserve"> </w:t>
      </w:r>
      <w:r w:rsidR="005A770C" w:rsidRPr="005A770C">
        <w:t>beim</w:t>
      </w:r>
      <w:r w:rsidR="00607109">
        <w:t xml:space="preserve"> </w:t>
      </w:r>
      <w:r w:rsidR="005A770C" w:rsidRPr="005A770C">
        <w:t>Datenempfang</w:t>
      </w:r>
      <w:r w:rsidR="00607109">
        <w:t xml:space="preserve"> </w:t>
      </w:r>
      <w:r w:rsidR="005A770C" w:rsidRPr="005A770C">
        <w:t>sendet,</w:t>
      </w:r>
      <w:r w:rsidR="00607109">
        <w:t xml:space="preserve"> </w:t>
      </w:r>
      <w:r w:rsidR="005A770C" w:rsidRPr="005A770C">
        <w:t>verzichtet</w:t>
      </w:r>
      <w:r w:rsidR="00607109">
        <w:t xml:space="preserve"> </w:t>
      </w:r>
      <w:r w:rsidR="005A770C" w:rsidRPr="005A770C">
        <w:t>UDP</w:t>
      </w:r>
      <w:r w:rsidR="00607109">
        <w:t xml:space="preserve"> </w:t>
      </w:r>
      <w:r w:rsidR="005A770C" w:rsidRPr="005A770C">
        <w:t>darauf.</w:t>
      </w:r>
      <w:r w:rsidR="00607109">
        <w:t xml:space="preserve"> </w:t>
      </w:r>
      <w:r w:rsidR="005A770C" w:rsidRPr="005A770C">
        <w:t>Das</w:t>
      </w:r>
      <w:r w:rsidR="00607109">
        <w:t xml:space="preserve"> </w:t>
      </w:r>
      <w:r w:rsidR="005A770C" w:rsidRPr="005A770C">
        <w:t>hat</w:t>
      </w:r>
      <w:r w:rsidR="00607109">
        <w:t xml:space="preserve"> </w:t>
      </w:r>
      <w:r w:rsidR="005A770C" w:rsidRPr="005A770C">
        <w:t>den</w:t>
      </w:r>
      <w:r w:rsidR="00607109">
        <w:t xml:space="preserve"> </w:t>
      </w:r>
      <w:r w:rsidR="005A770C" w:rsidRPr="005A770C">
        <w:t>Vorteil,</w:t>
      </w:r>
      <w:r w:rsidR="00607109">
        <w:t xml:space="preserve"> </w:t>
      </w:r>
      <w:r w:rsidR="005A770C" w:rsidRPr="005A770C">
        <w:t>dass</w:t>
      </w:r>
      <w:r w:rsidR="00607109">
        <w:t xml:space="preserve"> </w:t>
      </w:r>
      <w:r w:rsidR="005A770C" w:rsidRPr="005A770C">
        <w:t>der</w:t>
      </w:r>
      <w:r w:rsidR="00607109">
        <w:t xml:space="preserve"> </w:t>
      </w:r>
      <w:r w:rsidR="005A770C" w:rsidRPr="005A770C">
        <w:t>Paket-Header</w:t>
      </w:r>
      <w:r w:rsidR="00607109">
        <w:t xml:space="preserve"> </w:t>
      </w:r>
      <w:r w:rsidR="005A770C" w:rsidRPr="005A770C">
        <w:t>viel</w:t>
      </w:r>
      <w:r w:rsidR="00607109">
        <w:t xml:space="preserve"> </w:t>
      </w:r>
      <w:r w:rsidR="005A770C" w:rsidRPr="005A770C">
        <w:t>kleiner</w:t>
      </w:r>
      <w:r w:rsidR="00607109">
        <w:t xml:space="preserve"> </w:t>
      </w:r>
      <w:r w:rsidR="005A770C" w:rsidRPr="005A770C">
        <w:t>ist</w:t>
      </w:r>
      <w:r w:rsidR="00607109">
        <w:t xml:space="preserve"> </w:t>
      </w:r>
      <w:r w:rsidR="005A770C" w:rsidRPr="005A770C">
        <w:t>und</w:t>
      </w:r>
      <w:r w:rsidR="00607109">
        <w:t xml:space="preserve"> </w:t>
      </w:r>
      <w:r w:rsidR="005A770C" w:rsidRPr="005A770C">
        <w:t>die</w:t>
      </w:r>
      <w:r w:rsidR="00607109">
        <w:t xml:space="preserve"> </w:t>
      </w:r>
      <w:r w:rsidR="005A770C" w:rsidRPr="005A770C">
        <w:t>Übertragungsstrecke</w:t>
      </w:r>
      <w:r w:rsidR="00607109">
        <w:t xml:space="preserve"> </w:t>
      </w:r>
      <w:r w:rsidR="005A770C" w:rsidRPr="005A770C">
        <w:t>keine</w:t>
      </w:r>
      <w:r w:rsidR="00607109">
        <w:t xml:space="preserve"> </w:t>
      </w:r>
      <w:r w:rsidR="005A770C" w:rsidRPr="005A770C">
        <w:t>Bestätigungen</w:t>
      </w:r>
      <w:r w:rsidR="00607109">
        <w:t xml:space="preserve"> </w:t>
      </w:r>
      <w:r w:rsidR="005A770C" w:rsidRPr="005A770C">
        <w:t>übertragen</w:t>
      </w:r>
      <w:r w:rsidR="00607109">
        <w:t xml:space="preserve"> </w:t>
      </w:r>
      <w:r w:rsidR="005A770C" w:rsidRPr="005A770C">
        <w:t>muss.</w:t>
      </w:r>
      <w:r w:rsidR="00607109">
        <w:t xml:space="preserve"> </w:t>
      </w:r>
      <w:r w:rsidR="00916539">
        <w:t>Einfacher</w:t>
      </w:r>
      <w:r w:rsidR="00607109">
        <w:t xml:space="preserve"> </w:t>
      </w:r>
      <w:r w:rsidR="00916539">
        <w:t>Aufbau</w:t>
      </w:r>
      <w:r w:rsidR="00607109">
        <w:t xml:space="preserve"> </w:t>
      </w:r>
      <w:r w:rsidR="00916539">
        <w:t>eines</w:t>
      </w:r>
      <w:r w:rsidR="00607109">
        <w:t xml:space="preserve"> </w:t>
      </w:r>
      <w:r w:rsidR="00916539">
        <w:t>UDP-Headers:</w:t>
      </w:r>
    </w:p>
    <w:p w14:paraId="7A588F78" w14:textId="338219F3" w:rsidR="00916539" w:rsidRDefault="00E83E1C" w:rsidP="00F70A3D">
      <w:pPr>
        <w:jc w:val="left"/>
      </w:pPr>
      <w:r w:rsidRPr="00E83E1C">
        <w:drawing>
          <wp:inline distT="0" distB="0" distL="0" distR="0" wp14:anchorId="212A4BC8" wp14:editId="07104147">
            <wp:extent cx="4060272" cy="1003045"/>
            <wp:effectExtent l="0" t="0" r="0" b="698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8339" cy="1005038"/>
                    </a:xfrm>
                    <a:prstGeom prst="rect">
                      <a:avLst/>
                    </a:prstGeom>
                  </pic:spPr>
                </pic:pic>
              </a:graphicData>
            </a:graphic>
          </wp:inline>
        </w:drawing>
      </w:r>
    </w:p>
    <w:p w14:paraId="6BEBC7D9" w14:textId="221C3EF1" w:rsidR="00916539" w:rsidRPr="00E83E1C" w:rsidRDefault="00916539" w:rsidP="00916539">
      <w:pPr>
        <w:rPr>
          <w:shd w:val="clear" w:color="auto" w:fill="FFFFFF"/>
        </w:rPr>
      </w:pPr>
      <w:r>
        <w:rPr>
          <w:shd w:val="clear" w:color="auto" w:fill="FFFFFF"/>
        </w:rPr>
        <w:t>In</w:t>
      </w:r>
      <w:r w:rsidR="00607109">
        <w:rPr>
          <w:shd w:val="clear" w:color="auto" w:fill="FFFFFF"/>
        </w:rPr>
        <w:t xml:space="preserve"> </w:t>
      </w:r>
      <w:r>
        <w:rPr>
          <w:shd w:val="clear" w:color="auto" w:fill="FFFFFF"/>
        </w:rPr>
        <w:t>der</w:t>
      </w:r>
      <w:r w:rsidR="00607109">
        <w:rPr>
          <w:shd w:val="clear" w:color="auto" w:fill="FFFFFF"/>
        </w:rPr>
        <w:t xml:space="preserve"> </w:t>
      </w:r>
      <w:r>
        <w:rPr>
          <w:shd w:val="clear" w:color="auto" w:fill="FFFFFF"/>
        </w:rPr>
        <w:t>Regel</w:t>
      </w:r>
      <w:r w:rsidR="00607109">
        <w:rPr>
          <w:shd w:val="clear" w:color="auto" w:fill="FFFFFF"/>
        </w:rPr>
        <w:t xml:space="preserve"> </w:t>
      </w:r>
      <w:r>
        <w:rPr>
          <w:shd w:val="clear" w:color="auto" w:fill="FFFFFF"/>
        </w:rPr>
        <w:t>wird</w:t>
      </w:r>
      <w:r w:rsidR="00607109">
        <w:rPr>
          <w:shd w:val="clear" w:color="auto" w:fill="FFFFFF"/>
        </w:rPr>
        <w:t xml:space="preserve"> </w:t>
      </w:r>
      <w:r>
        <w:rPr>
          <w:shd w:val="clear" w:color="auto" w:fill="FFFFFF"/>
        </w:rPr>
        <w:t>UDP</w:t>
      </w:r>
      <w:r w:rsidR="00607109">
        <w:rPr>
          <w:shd w:val="clear" w:color="auto" w:fill="FFFFFF"/>
        </w:rPr>
        <w:t xml:space="preserve"> </w:t>
      </w:r>
      <w:r>
        <w:rPr>
          <w:shd w:val="clear" w:color="auto" w:fill="FFFFFF"/>
        </w:rPr>
        <w:t>für</w:t>
      </w:r>
      <w:r w:rsidR="00607109">
        <w:rPr>
          <w:shd w:val="clear" w:color="auto" w:fill="FFFFFF"/>
        </w:rPr>
        <w:t xml:space="preserve"> </w:t>
      </w:r>
      <w:r>
        <w:rPr>
          <w:shd w:val="clear" w:color="auto" w:fill="FFFFFF"/>
        </w:rPr>
        <w:t>Anwendungen</w:t>
      </w:r>
      <w:r w:rsidR="00607109">
        <w:rPr>
          <w:shd w:val="clear" w:color="auto" w:fill="FFFFFF"/>
        </w:rPr>
        <w:t xml:space="preserve"> </w:t>
      </w:r>
      <w:r>
        <w:rPr>
          <w:shd w:val="clear" w:color="auto" w:fill="FFFFFF"/>
        </w:rPr>
        <w:t>und</w:t>
      </w:r>
      <w:r w:rsidR="00607109">
        <w:rPr>
          <w:shd w:val="clear" w:color="auto" w:fill="FFFFFF"/>
        </w:rPr>
        <w:t xml:space="preserve"> </w:t>
      </w:r>
      <w:r>
        <w:rPr>
          <w:shd w:val="clear" w:color="auto" w:fill="FFFFFF"/>
        </w:rPr>
        <w:t>Dienste</w:t>
      </w:r>
      <w:r w:rsidR="00607109">
        <w:rPr>
          <w:shd w:val="clear" w:color="auto" w:fill="FFFFFF"/>
        </w:rPr>
        <w:t xml:space="preserve"> </w:t>
      </w:r>
      <w:r>
        <w:rPr>
          <w:shd w:val="clear" w:color="auto" w:fill="FFFFFF"/>
        </w:rPr>
        <w:t>verwendet,</w:t>
      </w:r>
      <w:r w:rsidR="00607109">
        <w:rPr>
          <w:shd w:val="clear" w:color="auto" w:fill="FFFFFF"/>
        </w:rPr>
        <w:t xml:space="preserve"> </w:t>
      </w:r>
      <w:r>
        <w:rPr>
          <w:shd w:val="clear" w:color="auto" w:fill="FFFFFF"/>
        </w:rPr>
        <w:t>die</w:t>
      </w:r>
      <w:r w:rsidR="00607109">
        <w:rPr>
          <w:shd w:val="clear" w:color="auto" w:fill="FFFFFF"/>
        </w:rPr>
        <w:t xml:space="preserve"> </w:t>
      </w:r>
      <w:r>
        <w:rPr>
          <w:shd w:val="clear" w:color="auto" w:fill="FFFFFF"/>
        </w:rPr>
        <w:t>mit</w:t>
      </w:r>
      <w:r w:rsidR="00607109">
        <w:rPr>
          <w:shd w:val="clear" w:color="auto" w:fill="FFFFFF"/>
        </w:rPr>
        <w:t xml:space="preserve"> </w:t>
      </w:r>
      <w:r>
        <w:rPr>
          <w:shd w:val="clear" w:color="auto" w:fill="FFFFFF"/>
        </w:rPr>
        <w:t>Paketverlusten</w:t>
      </w:r>
      <w:r w:rsidR="00607109">
        <w:rPr>
          <w:shd w:val="clear" w:color="auto" w:fill="FFFFFF"/>
        </w:rPr>
        <w:t xml:space="preserve"> </w:t>
      </w:r>
      <w:r>
        <w:rPr>
          <w:shd w:val="clear" w:color="auto" w:fill="FFFFFF"/>
        </w:rPr>
        <w:t>umgehen</w:t>
      </w:r>
      <w:r w:rsidR="00607109">
        <w:rPr>
          <w:shd w:val="clear" w:color="auto" w:fill="FFFFFF"/>
        </w:rPr>
        <w:t xml:space="preserve"> </w:t>
      </w:r>
      <w:r>
        <w:rPr>
          <w:shd w:val="clear" w:color="auto" w:fill="FFFFFF"/>
        </w:rPr>
        <w:t>können</w:t>
      </w:r>
      <w:r w:rsidR="00607109">
        <w:rPr>
          <w:shd w:val="clear" w:color="auto" w:fill="FFFFFF"/>
        </w:rPr>
        <w:t xml:space="preserve"> </w:t>
      </w:r>
      <w:r>
        <w:rPr>
          <w:shd w:val="clear" w:color="auto" w:fill="FFFFFF"/>
        </w:rPr>
        <w:t>oder</w:t>
      </w:r>
      <w:r w:rsidR="00607109">
        <w:rPr>
          <w:shd w:val="clear" w:color="auto" w:fill="FFFFFF"/>
        </w:rPr>
        <w:t xml:space="preserve"> </w:t>
      </w:r>
      <w:r>
        <w:rPr>
          <w:shd w:val="clear" w:color="auto" w:fill="FFFFFF"/>
        </w:rPr>
        <w:t>sich</w:t>
      </w:r>
      <w:r w:rsidR="00607109">
        <w:rPr>
          <w:shd w:val="clear" w:color="auto" w:fill="FFFFFF"/>
        </w:rPr>
        <w:t xml:space="preserve"> </w:t>
      </w:r>
      <w:r>
        <w:rPr>
          <w:shd w:val="clear" w:color="auto" w:fill="FFFFFF"/>
        </w:rPr>
        <w:t>selber</w:t>
      </w:r>
      <w:r w:rsidR="00607109">
        <w:rPr>
          <w:shd w:val="clear" w:color="auto" w:fill="FFFFFF"/>
        </w:rPr>
        <w:t xml:space="preserve"> </w:t>
      </w:r>
      <w:r>
        <w:rPr>
          <w:shd w:val="clear" w:color="auto" w:fill="FFFFFF"/>
        </w:rPr>
        <w:t>um</w:t>
      </w:r>
      <w:r w:rsidR="00607109">
        <w:rPr>
          <w:shd w:val="clear" w:color="auto" w:fill="FFFFFF"/>
        </w:rPr>
        <w:t xml:space="preserve"> </w:t>
      </w:r>
      <w:r>
        <w:rPr>
          <w:shd w:val="clear" w:color="auto" w:fill="FFFFFF"/>
        </w:rPr>
        <w:t>das</w:t>
      </w:r>
      <w:r w:rsidR="00607109">
        <w:rPr>
          <w:shd w:val="clear" w:color="auto" w:fill="FFFFFF"/>
        </w:rPr>
        <w:t xml:space="preserve"> </w:t>
      </w:r>
      <w:r>
        <w:rPr>
          <w:shd w:val="clear" w:color="auto" w:fill="FFFFFF"/>
        </w:rPr>
        <w:t>Verbindungsmanagement</w:t>
      </w:r>
      <w:r w:rsidR="00607109">
        <w:rPr>
          <w:shd w:val="clear" w:color="auto" w:fill="FFFFFF"/>
        </w:rPr>
        <w:t xml:space="preserve"> </w:t>
      </w:r>
      <w:r>
        <w:rPr>
          <w:shd w:val="clear" w:color="auto" w:fill="FFFFFF"/>
        </w:rPr>
        <w:t>kümmern.</w:t>
      </w:r>
      <w:r w:rsidR="00607109">
        <w:rPr>
          <w:shd w:val="clear" w:color="auto" w:fill="FFFFFF"/>
        </w:rPr>
        <w:t xml:space="preserve"> </w:t>
      </w:r>
      <w:r>
        <w:rPr>
          <w:shd w:val="clear" w:color="auto" w:fill="FFFFFF"/>
        </w:rPr>
        <w:t>Typisch</w:t>
      </w:r>
      <w:r w:rsidR="00607109">
        <w:rPr>
          <w:shd w:val="clear" w:color="auto" w:fill="FFFFFF"/>
        </w:rPr>
        <w:t xml:space="preserve"> </w:t>
      </w:r>
      <w:r>
        <w:rPr>
          <w:shd w:val="clear" w:color="auto" w:fill="FFFFFF"/>
        </w:rPr>
        <w:t>sind</w:t>
      </w:r>
      <w:r w:rsidR="00607109">
        <w:rPr>
          <w:shd w:val="clear" w:color="auto" w:fill="FFFFFF"/>
        </w:rPr>
        <w:t xml:space="preserve"> </w:t>
      </w:r>
      <w:r>
        <w:rPr>
          <w:shd w:val="clear" w:color="auto" w:fill="FFFFFF"/>
        </w:rPr>
        <w:t>DNS-Anfragen,</w:t>
      </w:r>
      <w:r w:rsidR="00607109">
        <w:rPr>
          <w:shd w:val="clear" w:color="auto" w:fill="FFFFFF"/>
        </w:rPr>
        <w:t xml:space="preserve"> </w:t>
      </w:r>
      <w:r>
        <w:rPr>
          <w:shd w:val="clear" w:color="auto" w:fill="FFFFFF"/>
        </w:rPr>
        <w:t>VPN-Verbindungen,</w:t>
      </w:r>
      <w:r w:rsidR="00607109">
        <w:rPr>
          <w:shd w:val="clear" w:color="auto" w:fill="FFFFFF"/>
        </w:rPr>
        <w:t xml:space="preserve"> </w:t>
      </w:r>
      <w:r>
        <w:rPr>
          <w:shd w:val="clear" w:color="auto" w:fill="FFFFFF"/>
        </w:rPr>
        <w:t>Audio-</w:t>
      </w:r>
      <w:r w:rsidR="00607109">
        <w:rPr>
          <w:shd w:val="clear" w:color="auto" w:fill="FFFFFF"/>
        </w:rPr>
        <w:t xml:space="preserve"> </w:t>
      </w:r>
      <w:r>
        <w:rPr>
          <w:shd w:val="clear" w:color="auto" w:fill="FFFFFF"/>
        </w:rPr>
        <w:t>und</w:t>
      </w:r>
      <w:r w:rsidR="00607109">
        <w:rPr>
          <w:shd w:val="clear" w:color="auto" w:fill="FFFFFF"/>
        </w:rPr>
        <w:t xml:space="preserve"> </w:t>
      </w:r>
      <w:r w:rsidR="00E83E1C">
        <w:rPr>
          <w:shd w:val="clear" w:color="auto" w:fill="FFFFFF"/>
        </w:rPr>
        <w:t>Video-Streaming.</w:t>
      </w:r>
    </w:p>
    <w:p w14:paraId="147A33FE" w14:textId="77777777" w:rsidR="00916539" w:rsidRPr="00C51415" w:rsidRDefault="00916539">
      <w:pPr>
        <w:spacing w:line="259" w:lineRule="auto"/>
        <w:jc w:val="left"/>
        <w:rPr>
          <w:rFonts w:asciiTheme="majorHAnsi" w:eastAsiaTheme="majorEastAsia" w:hAnsiTheme="majorHAnsi" w:cstheme="majorBidi"/>
          <w:color w:val="2E74B5" w:themeColor="accent1" w:themeShade="BF"/>
          <w:sz w:val="26"/>
          <w:szCs w:val="26"/>
        </w:rPr>
      </w:pPr>
      <w:r w:rsidRPr="00C51415">
        <w:br w:type="page"/>
      </w:r>
    </w:p>
    <w:p w14:paraId="1E03D53B" w14:textId="6A46CF9C" w:rsidR="0030780C" w:rsidRDefault="0030780C" w:rsidP="000220FE">
      <w:pPr>
        <w:pStyle w:val="berschrift2"/>
      </w:pPr>
      <w:bookmarkStart w:id="414" w:name="_Toc439692433"/>
      <w:r w:rsidRPr="0030780C">
        <w:lastRenderedPageBreak/>
        <w:t>Firewall</w:t>
      </w:r>
      <w:bookmarkEnd w:id="414"/>
    </w:p>
    <w:p w14:paraId="39977082" w14:textId="2568DC3E" w:rsidR="007A658E" w:rsidRDefault="007A658E" w:rsidP="007A658E">
      <w:r w:rsidRPr="001767DC">
        <w:t>Ein Konzept (nicht ein Gerät) zur Verbindung von Netzwerken unterschiedlicher Sicherheitsstufen.</w:t>
      </w:r>
    </w:p>
    <w:p w14:paraId="42D5F012" w14:textId="2DFC4139" w:rsidR="001767DC" w:rsidRPr="001767DC" w:rsidRDefault="001767DC" w:rsidP="007A658E">
      <w:r w:rsidRPr="001767DC">
        <w:drawing>
          <wp:inline distT="0" distB="0" distL="0" distR="0" wp14:anchorId="415EE36D" wp14:editId="019DBB91">
            <wp:extent cx="3724712" cy="1090280"/>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4206" cy="1095986"/>
                    </a:xfrm>
                    <a:prstGeom prst="rect">
                      <a:avLst/>
                    </a:prstGeom>
                  </pic:spPr>
                </pic:pic>
              </a:graphicData>
            </a:graphic>
          </wp:inline>
        </w:drawing>
      </w:r>
    </w:p>
    <w:p w14:paraId="1B6C5DC4" w14:textId="335B67A9" w:rsidR="00916539" w:rsidRPr="00916539" w:rsidRDefault="00916539" w:rsidP="00916539">
      <w:r>
        <w:rPr>
          <w:shd w:val="clear" w:color="auto" w:fill="FFFFFF"/>
        </w:rPr>
        <w:t>Die</w:t>
      </w:r>
      <w:r w:rsidR="00607109">
        <w:rPr>
          <w:shd w:val="clear" w:color="auto" w:fill="FFFFFF"/>
        </w:rPr>
        <w:t xml:space="preserve"> </w:t>
      </w:r>
      <w:r>
        <w:rPr>
          <w:shd w:val="clear" w:color="auto" w:fill="FFFFFF"/>
        </w:rPr>
        <w:t>Firewall</w:t>
      </w:r>
      <w:r w:rsidR="00607109">
        <w:rPr>
          <w:shd w:val="clear" w:color="auto" w:fill="FFFFFF"/>
        </w:rPr>
        <w:t xml:space="preserve"> </w:t>
      </w:r>
      <w:r>
        <w:rPr>
          <w:shd w:val="clear" w:color="auto" w:fill="FFFFFF"/>
        </w:rPr>
        <w:t>ist</w:t>
      </w:r>
      <w:r w:rsidR="00607109">
        <w:rPr>
          <w:shd w:val="clear" w:color="auto" w:fill="FFFFFF"/>
        </w:rPr>
        <w:t xml:space="preserve"> </w:t>
      </w:r>
      <w:r>
        <w:rPr>
          <w:shd w:val="clear" w:color="auto" w:fill="FFFFFF"/>
        </w:rPr>
        <w:t>eine</w:t>
      </w:r>
      <w:r w:rsidR="00607109">
        <w:rPr>
          <w:shd w:val="clear" w:color="auto" w:fill="FFFFFF"/>
        </w:rPr>
        <w:t xml:space="preserve"> </w:t>
      </w:r>
      <w:r>
        <w:rPr>
          <w:shd w:val="clear" w:color="auto" w:fill="FFFFFF"/>
        </w:rPr>
        <w:t>Art</w:t>
      </w:r>
      <w:r w:rsidR="00607109">
        <w:rPr>
          <w:shd w:val="clear" w:color="auto" w:fill="FFFFFF"/>
        </w:rPr>
        <w:t xml:space="preserve"> </w:t>
      </w:r>
      <w:r>
        <w:rPr>
          <w:shd w:val="clear" w:color="auto" w:fill="FFFFFF"/>
        </w:rPr>
        <w:t>Filter,</w:t>
      </w:r>
      <w:r w:rsidR="00607109">
        <w:rPr>
          <w:shd w:val="clear" w:color="auto" w:fill="FFFFFF"/>
        </w:rPr>
        <w:t xml:space="preserve"> </w:t>
      </w:r>
      <w:r>
        <w:rPr>
          <w:shd w:val="clear" w:color="auto" w:fill="FFFFFF"/>
        </w:rPr>
        <w:t>zwischen</w:t>
      </w:r>
      <w:r w:rsidR="00607109">
        <w:rPr>
          <w:shd w:val="clear" w:color="auto" w:fill="FFFFFF"/>
        </w:rPr>
        <w:t xml:space="preserve"> </w:t>
      </w:r>
      <w:r>
        <w:rPr>
          <w:shd w:val="clear" w:color="auto" w:fill="FFFFFF"/>
        </w:rPr>
        <w:t>dem</w:t>
      </w:r>
      <w:r w:rsidR="00607109">
        <w:rPr>
          <w:shd w:val="clear" w:color="auto" w:fill="FFFFFF"/>
        </w:rPr>
        <w:t xml:space="preserve"> </w:t>
      </w:r>
      <w:r>
        <w:rPr>
          <w:shd w:val="clear" w:color="auto" w:fill="FFFFFF"/>
        </w:rPr>
        <w:t>Computer</w:t>
      </w:r>
      <w:r w:rsidR="00607109">
        <w:rPr>
          <w:shd w:val="clear" w:color="auto" w:fill="FFFFFF"/>
        </w:rPr>
        <w:t xml:space="preserve"> </w:t>
      </w:r>
      <w:r>
        <w:rPr>
          <w:shd w:val="clear" w:color="auto" w:fill="FFFFFF"/>
        </w:rPr>
        <w:t>und</w:t>
      </w:r>
      <w:r w:rsidR="00607109">
        <w:rPr>
          <w:shd w:val="clear" w:color="auto" w:fill="FFFFFF"/>
        </w:rPr>
        <w:t xml:space="preserve"> </w:t>
      </w:r>
      <w:r>
        <w:rPr>
          <w:shd w:val="clear" w:color="auto" w:fill="FFFFFF"/>
        </w:rPr>
        <w:t>dem</w:t>
      </w:r>
      <w:r w:rsidR="00607109">
        <w:rPr>
          <w:shd w:val="clear" w:color="auto" w:fill="FFFFFF"/>
        </w:rPr>
        <w:t xml:space="preserve"> </w:t>
      </w:r>
      <w:r>
        <w:rPr>
          <w:shd w:val="clear" w:color="auto" w:fill="FFFFFF"/>
        </w:rPr>
        <w:t>Internet</w:t>
      </w:r>
      <w:r w:rsidR="00607109">
        <w:rPr>
          <w:shd w:val="clear" w:color="auto" w:fill="FFFFFF"/>
        </w:rPr>
        <w:t xml:space="preserve"> </w:t>
      </w:r>
      <w:r>
        <w:rPr>
          <w:shd w:val="clear" w:color="auto" w:fill="FFFFFF"/>
        </w:rPr>
        <w:t>oder</w:t>
      </w:r>
      <w:r w:rsidR="00607109">
        <w:rPr>
          <w:shd w:val="clear" w:color="auto" w:fill="FFFFFF"/>
        </w:rPr>
        <w:t xml:space="preserve"> </w:t>
      </w:r>
      <w:r>
        <w:rPr>
          <w:shd w:val="clear" w:color="auto" w:fill="FFFFFF"/>
        </w:rPr>
        <w:t>jeder</w:t>
      </w:r>
      <w:r w:rsidR="00607109">
        <w:rPr>
          <w:shd w:val="clear" w:color="auto" w:fill="FFFFFF"/>
        </w:rPr>
        <w:t xml:space="preserve"> </w:t>
      </w:r>
      <w:r>
        <w:rPr>
          <w:shd w:val="clear" w:color="auto" w:fill="FFFFFF"/>
        </w:rPr>
        <w:t>anderen</w:t>
      </w:r>
      <w:r w:rsidR="00607109">
        <w:rPr>
          <w:shd w:val="clear" w:color="auto" w:fill="FFFFFF"/>
        </w:rPr>
        <w:t xml:space="preserve"> </w:t>
      </w:r>
      <w:r>
        <w:rPr>
          <w:shd w:val="clear" w:color="auto" w:fill="FFFFFF"/>
        </w:rPr>
        <w:t>Form</w:t>
      </w:r>
      <w:r w:rsidR="00607109">
        <w:rPr>
          <w:shd w:val="clear" w:color="auto" w:fill="FFFFFF"/>
        </w:rPr>
        <w:t xml:space="preserve"> </w:t>
      </w:r>
      <w:r>
        <w:rPr>
          <w:shd w:val="clear" w:color="auto" w:fill="FFFFFF"/>
        </w:rPr>
        <w:t>von</w:t>
      </w:r>
      <w:r w:rsidR="00607109">
        <w:rPr>
          <w:shd w:val="clear" w:color="auto" w:fill="FFFFFF"/>
        </w:rPr>
        <w:t xml:space="preserve"> </w:t>
      </w:r>
      <w:r>
        <w:rPr>
          <w:shd w:val="clear" w:color="auto" w:fill="FFFFFF"/>
        </w:rPr>
        <w:t>Netzwerk.</w:t>
      </w:r>
      <w:r w:rsidR="00607109">
        <w:rPr>
          <w:shd w:val="clear" w:color="auto" w:fill="FFFFFF"/>
        </w:rPr>
        <w:t xml:space="preserve"> </w:t>
      </w:r>
      <w:r>
        <w:rPr>
          <w:shd w:val="clear" w:color="auto" w:fill="FFFFFF"/>
        </w:rPr>
        <w:t>Sie</w:t>
      </w:r>
      <w:r w:rsidR="00607109">
        <w:rPr>
          <w:shd w:val="clear" w:color="auto" w:fill="FFFFFF"/>
        </w:rPr>
        <w:t xml:space="preserve"> </w:t>
      </w:r>
      <w:r>
        <w:rPr>
          <w:shd w:val="clear" w:color="auto" w:fill="FFFFFF"/>
        </w:rPr>
        <w:t>prüft</w:t>
      </w:r>
      <w:r w:rsidR="00607109">
        <w:rPr>
          <w:shd w:val="clear" w:color="auto" w:fill="FFFFFF"/>
        </w:rPr>
        <w:t xml:space="preserve"> </w:t>
      </w:r>
      <w:r>
        <w:rPr>
          <w:shd w:val="clear" w:color="auto" w:fill="FFFFFF"/>
        </w:rPr>
        <w:t>unter</w:t>
      </w:r>
      <w:r w:rsidR="00607109">
        <w:rPr>
          <w:shd w:val="clear" w:color="auto" w:fill="FFFFFF"/>
        </w:rPr>
        <w:t xml:space="preserve"> </w:t>
      </w:r>
      <w:r>
        <w:rPr>
          <w:shd w:val="clear" w:color="auto" w:fill="FFFFFF"/>
        </w:rPr>
        <w:t>anderem,</w:t>
      </w:r>
      <w:r w:rsidR="00607109">
        <w:rPr>
          <w:shd w:val="clear" w:color="auto" w:fill="FFFFFF"/>
        </w:rPr>
        <w:t xml:space="preserve"> </w:t>
      </w:r>
      <w:r>
        <w:rPr>
          <w:shd w:val="clear" w:color="auto" w:fill="FFFFFF"/>
        </w:rPr>
        <w:t>ob</w:t>
      </w:r>
      <w:r w:rsidR="00607109">
        <w:rPr>
          <w:shd w:val="clear" w:color="auto" w:fill="FFFFFF"/>
        </w:rPr>
        <w:t xml:space="preserve"> </w:t>
      </w:r>
      <w:r>
        <w:rPr>
          <w:shd w:val="clear" w:color="auto" w:fill="FFFFFF"/>
        </w:rPr>
        <w:t>Programme</w:t>
      </w:r>
      <w:r w:rsidR="00607109">
        <w:rPr>
          <w:shd w:val="clear" w:color="auto" w:fill="FFFFFF"/>
        </w:rPr>
        <w:t xml:space="preserve"> </w:t>
      </w:r>
      <w:r>
        <w:rPr>
          <w:shd w:val="clear" w:color="auto" w:fill="FFFFFF"/>
        </w:rPr>
        <w:t>auf</w:t>
      </w:r>
      <w:r w:rsidR="00607109">
        <w:rPr>
          <w:shd w:val="clear" w:color="auto" w:fill="FFFFFF"/>
        </w:rPr>
        <w:t xml:space="preserve"> </w:t>
      </w:r>
      <w:r>
        <w:rPr>
          <w:shd w:val="clear" w:color="auto" w:fill="FFFFFF"/>
        </w:rPr>
        <w:t>das</w:t>
      </w:r>
      <w:r w:rsidR="00607109">
        <w:rPr>
          <w:shd w:val="clear" w:color="auto" w:fill="FFFFFF"/>
        </w:rPr>
        <w:t xml:space="preserve"> </w:t>
      </w:r>
      <w:r>
        <w:rPr>
          <w:shd w:val="clear" w:color="auto" w:fill="FFFFFF"/>
        </w:rPr>
        <w:t>Internet</w:t>
      </w:r>
      <w:r w:rsidR="00607109">
        <w:rPr>
          <w:shd w:val="clear" w:color="auto" w:fill="FFFFFF"/>
        </w:rPr>
        <w:t xml:space="preserve"> </w:t>
      </w:r>
      <w:r>
        <w:rPr>
          <w:shd w:val="clear" w:color="auto" w:fill="FFFFFF"/>
        </w:rPr>
        <w:t>oder</w:t>
      </w:r>
      <w:r w:rsidR="00607109">
        <w:rPr>
          <w:shd w:val="clear" w:color="auto" w:fill="FFFFFF"/>
        </w:rPr>
        <w:t xml:space="preserve"> </w:t>
      </w:r>
      <w:r>
        <w:rPr>
          <w:shd w:val="clear" w:color="auto" w:fill="FFFFFF"/>
        </w:rPr>
        <w:t>aus</w:t>
      </w:r>
      <w:r w:rsidR="00607109">
        <w:rPr>
          <w:shd w:val="clear" w:color="auto" w:fill="FFFFFF"/>
        </w:rPr>
        <w:t xml:space="preserve"> </w:t>
      </w:r>
      <w:r>
        <w:rPr>
          <w:shd w:val="clear" w:color="auto" w:fill="FFFFFF"/>
        </w:rPr>
        <w:t>dem</w:t>
      </w:r>
      <w:r w:rsidR="00607109">
        <w:rPr>
          <w:shd w:val="clear" w:color="auto" w:fill="FFFFFF"/>
        </w:rPr>
        <w:t xml:space="preserve"> </w:t>
      </w:r>
      <w:r>
        <w:rPr>
          <w:shd w:val="clear" w:color="auto" w:fill="FFFFFF"/>
        </w:rPr>
        <w:t>Internet</w:t>
      </w:r>
      <w:r w:rsidR="00607109">
        <w:rPr>
          <w:shd w:val="clear" w:color="auto" w:fill="FFFFFF"/>
        </w:rPr>
        <w:t xml:space="preserve"> </w:t>
      </w:r>
      <w:r>
        <w:rPr>
          <w:shd w:val="clear" w:color="auto" w:fill="FFFFFF"/>
        </w:rPr>
        <w:t>auf</w:t>
      </w:r>
      <w:r w:rsidR="00607109">
        <w:rPr>
          <w:shd w:val="clear" w:color="auto" w:fill="FFFFFF"/>
        </w:rPr>
        <w:t xml:space="preserve"> </w:t>
      </w:r>
      <w:r w:rsidR="00083758">
        <w:rPr>
          <w:shd w:val="clear" w:color="auto" w:fill="FFFFFF"/>
        </w:rPr>
        <w:t>den</w:t>
      </w:r>
      <w:r w:rsidR="00607109">
        <w:rPr>
          <w:shd w:val="clear" w:color="auto" w:fill="FFFFFF"/>
        </w:rPr>
        <w:t xml:space="preserve"> </w:t>
      </w:r>
      <w:r>
        <w:rPr>
          <w:shd w:val="clear" w:color="auto" w:fill="FFFFFF"/>
        </w:rPr>
        <w:t>Computer</w:t>
      </w:r>
      <w:r w:rsidR="00607109">
        <w:rPr>
          <w:shd w:val="clear" w:color="auto" w:fill="FFFFFF"/>
        </w:rPr>
        <w:t xml:space="preserve"> </w:t>
      </w:r>
      <w:r>
        <w:rPr>
          <w:shd w:val="clear" w:color="auto" w:fill="FFFFFF"/>
        </w:rPr>
        <w:t>zugreifen</w:t>
      </w:r>
      <w:r w:rsidR="00607109">
        <w:rPr>
          <w:shd w:val="clear" w:color="auto" w:fill="FFFFFF"/>
        </w:rPr>
        <w:t xml:space="preserve"> </w:t>
      </w:r>
      <w:r>
        <w:rPr>
          <w:shd w:val="clear" w:color="auto" w:fill="FFFFFF"/>
        </w:rPr>
        <w:t>wollen</w:t>
      </w:r>
      <w:r w:rsidR="00607109">
        <w:rPr>
          <w:shd w:val="clear" w:color="auto" w:fill="FFFFFF"/>
        </w:rPr>
        <w:t xml:space="preserve"> </w:t>
      </w:r>
      <w:r>
        <w:rPr>
          <w:shd w:val="clear" w:color="auto" w:fill="FFFFFF"/>
        </w:rPr>
        <w:t>und</w:t>
      </w:r>
      <w:r w:rsidR="00607109">
        <w:rPr>
          <w:shd w:val="clear" w:color="auto" w:fill="FFFFFF"/>
        </w:rPr>
        <w:t xml:space="preserve"> </w:t>
      </w:r>
      <w:r>
        <w:rPr>
          <w:shd w:val="clear" w:color="auto" w:fill="FFFFFF"/>
        </w:rPr>
        <w:t>dürfen.</w:t>
      </w:r>
      <w:r w:rsidR="00607109">
        <w:rPr>
          <w:shd w:val="clear" w:color="auto" w:fill="FFFFFF"/>
        </w:rPr>
        <w:t xml:space="preserve"> </w:t>
      </w:r>
      <w:r w:rsidR="00083758">
        <w:rPr>
          <w:shd w:val="clear" w:color="auto" w:fill="FFFFFF"/>
        </w:rPr>
        <w:t>D</w:t>
      </w:r>
      <w:r w:rsidRPr="00083758">
        <w:t>ie</w:t>
      </w:r>
      <w:r w:rsidR="00607109">
        <w:t xml:space="preserve"> </w:t>
      </w:r>
      <w:r w:rsidRPr="00083758">
        <w:t>Firewall</w:t>
      </w:r>
      <w:r w:rsidR="00607109">
        <w:t xml:space="preserve"> </w:t>
      </w:r>
      <w:r w:rsidR="00083758" w:rsidRPr="00083758">
        <w:t>schützt</w:t>
      </w:r>
      <w:r w:rsidR="00607109">
        <w:t xml:space="preserve"> </w:t>
      </w:r>
      <w:r w:rsidRPr="00083758">
        <w:t>vor</w:t>
      </w:r>
      <w:r w:rsidR="00607109">
        <w:t xml:space="preserve"> </w:t>
      </w:r>
      <w:r w:rsidRPr="00083758">
        <w:t>unberechtigten</w:t>
      </w:r>
      <w:r w:rsidR="00607109">
        <w:t xml:space="preserve"> </w:t>
      </w:r>
      <w:r w:rsidRPr="00083758">
        <w:t>Zugriffen</w:t>
      </w:r>
      <w:r w:rsidR="00607109">
        <w:t xml:space="preserve"> </w:t>
      </w:r>
      <w:r w:rsidRPr="00083758">
        <w:t>von</w:t>
      </w:r>
      <w:r w:rsidR="00607109">
        <w:t xml:space="preserve"> </w:t>
      </w:r>
      <w:r w:rsidRPr="00083758">
        <w:t>innen</w:t>
      </w:r>
      <w:r w:rsidR="00607109">
        <w:t xml:space="preserve"> </w:t>
      </w:r>
      <w:r w:rsidRPr="00083758">
        <w:t>und</w:t>
      </w:r>
      <w:r w:rsidR="00607109">
        <w:t xml:space="preserve"> </w:t>
      </w:r>
      <w:r w:rsidRPr="00083758">
        <w:t>von</w:t>
      </w:r>
      <w:r w:rsidR="00607109">
        <w:t xml:space="preserve"> </w:t>
      </w:r>
      <w:r w:rsidRPr="00083758">
        <w:t>außen.</w:t>
      </w:r>
    </w:p>
    <w:p w14:paraId="0FC93734" w14:textId="3CDD502A" w:rsidR="00327884" w:rsidRPr="001767DC" w:rsidRDefault="007E2F99" w:rsidP="001767DC">
      <w:pPr>
        <w:rPr>
          <w:b/>
        </w:rPr>
      </w:pPr>
      <w:r w:rsidRPr="001767DC">
        <w:rPr>
          <w:b/>
        </w:rPr>
        <w:t>Unterschied</w:t>
      </w:r>
      <w:r w:rsidR="00607109" w:rsidRPr="001767DC">
        <w:rPr>
          <w:b/>
        </w:rPr>
        <w:t xml:space="preserve"> </w:t>
      </w:r>
      <w:r w:rsidRPr="001767DC">
        <w:rPr>
          <w:b/>
        </w:rPr>
        <w:t>zwischen</w:t>
      </w:r>
      <w:r w:rsidR="00607109" w:rsidRPr="001767DC">
        <w:rPr>
          <w:b/>
        </w:rPr>
        <w:t xml:space="preserve"> </w:t>
      </w:r>
      <w:r w:rsidRPr="001767DC">
        <w:rPr>
          <w:b/>
        </w:rPr>
        <w:t>Router</w:t>
      </w:r>
      <w:r w:rsidR="00607109" w:rsidRPr="001767DC">
        <w:rPr>
          <w:b/>
        </w:rPr>
        <w:t xml:space="preserve"> </w:t>
      </w:r>
      <w:r w:rsidRPr="001767DC">
        <w:rPr>
          <w:b/>
        </w:rPr>
        <w:t>und</w:t>
      </w:r>
      <w:r w:rsidR="00607109" w:rsidRPr="001767DC">
        <w:rPr>
          <w:b/>
        </w:rPr>
        <w:t xml:space="preserve"> </w:t>
      </w:r>
      <w:r w:rsidRPr="001767DC">
        <w:rPr>
          <w:b/>
        </w:rPr>
        <w:t>Firewall</w:t>
      </w:r>
    </w:p>
    <w:p w14:paraId="20E3BFDA" w14:textId="01E8D78D" w:rsidR="000220FE" w:rsidRDefault="007E2F99" w:rsidP="001767DC">
      <w:r>
        <w:t>Eine</w:t>
      </w:r>
      <w:r w:rsidR="00607109">
        <w:t xml:space="preserve"> </w:t>
      </w:r>
      <w:r>
        <w:t>Firewall</w:t>
      </w:r>
      <w:r w:rsidR="00607109">
        <w:t xml:space="preserve"> </w:t>
      </w:r>
      <w:r>
        <w:t>ist</w:t>
      </w:r>
      <w:r w:rsidR="00607109">
        <w:t xml:space="preserve"> </w:t>
      </w:r>
      <w:r>
        <w:t>im</w:t>
      </w:r>
      <w:r w:rsidR="00607109">
        <w:t xml:space="preserve"> </w:t>
      </w:r>
      <w:r>
        <w:t>Prinzip</w:t>
      </w:r>
      <w:r w:rsidR="00607109">
        <w:t xml:space="preserve"> </w:t>
      </w:r>
      <w:r>
        <w:t>nichts</w:t>
      </w:r>
      <w:r w:rsidR="00607109">
        <w:t xml:space="preserve"> </w:t>
      </w:r>
      <w:r>
        <w:t>anderes</w:t>
      </w:r>
      <w:r w:rsidR="00607109">
        <w:t xml:space="preserve"> </w:t>
      </w:r>
      <w:r>
        <w:t>als</w:t>
      </w:r>
      <w:r w:rsidR="00607109">
        <w:t xml:space="preserve"> </w:t>
      </w:r>
      <w:r>
        <w:t>ein</w:t>
      </w:r>
      <w:r w:rsidR="00607109">
        <w:t xml:space="preserve"> </w:t>
      </w:r>
      <w:r>
        <w:t>Router,</w:t>
      </w:r>
      <w:r w:rsidR="00607109">
        <w:t xml:space="preserve"> </w:t>
      </w:r>
      <w:r>
        <w:t>jedoch</w:t>
      </w:r>
      <w:r w:rsidR="00607109">
        <w:t xml:space="preserve"> </w:t>
      </w:r>
      <w:r>
        <w:t>mit</w:t>
      </w:r>
      <w:r w:rsidR="00607109">
        <w:t xml:space="preserve"> </w:t>
      </w:r>
      <w:r>
        <w:t>einer</w:t>
      </w:r>
      <w:r w:rsidR="00607109">
        <w:t xml:space="preserve"> </w:t>
      </w:r>
      <w:r>
        <w:t>invertierten</w:t>
      </w:r>
      <w:r w:rsidR="00607109">
        <w:t xml:space="preserve"> </w:t>
      </w:r>
      <w:r>
        <w:t>Weiterleitungsphilosophie.</w:t>
      </w:r>
      <w:r w:rsidR="00607109">
        <w:t xml:space="preserve"> </w:t>
      </w:r>
      <w:r>
        <w:t>Ein</w:t>
      </w:r>
      <w:r w:rsidR="00607109">
        <w:t xml:space="preserve"> </w:t>
      </w:r>
      <w:r>
        <w:t>Router</w:t>
      </w:r>
      <w:r w:rsidR="00607109">
        <w:t xml:space="preserve"> </w:t>
      </w:r>
      <w:r>
        <w:t>ist</w:t>
      </w:r>
      <w:r w:rsidR="00607109">
        <w:t xml:space="preserve"> </w:t>
      </w:r>
      <w:r>
        <w:t>maximal</w:t>
      </w:r>
      <w:r w:rsidR="00607109">
        <w:t xml:space="preserve"> </w:t>
      </w:r>
      <w:r>
        <w:t>offen,</w:t>
      </w:r>
      <w:r w:rsidR="00607109">
        <w:t xml:space="preserve"> </w:t>
      </w:r>
      <w:r>
        <w:t>bestrebt,</w:t>
      </w:r>
      <w:r w:rsidR="00607109">
        <w:t xml:space="preserve"> </w:t>
      </w:r>
      <w:r>
        <w:t>hat</w:t>
      </w:r>
      <w:r w:rsidR="00607109">
        <w:t xml:space="preserve"> </w:t>
      </w:r>
      <w:r>
        <w:t>also</w:t>
      </w:r>
      <w:r w:rsidR="00607109">
        <w:t xml:space="preserve"> </w:t>
      </w:r>
      <w:r>
        <w:t>das</w:t>
      </w:r>
      <w:r w:rsidR="00607109">
        <w:t xml:space="preserve"> </w:t>
      </w:r>
      <w:r>
        <w:t>Ziel,</w:t>
      </w:r>
      <w:r w:rsidR="00607109">
        <w:t xml:space="preserve"> </w:t>
      </w:r>
      <w:r>
        <w:t>so</w:t>
      </w:r>
      <w:r w:rsidR="00607109">
        <w:t xml:space="preserve"> </w:t>
      </w:r>
      <w:r>
        <w:t>viel</w:t>
      </w:r>
      <w:r w:rsidR="00607109">
        <w:t xml:space="preserve"> </w:t>
      </w:r>
      <w:r>
        <w:t>als</w:t>
      </w:r>
      <w:r w:rsidR="00607109">
        <w:t xml:space="preserve"> </w:t>
      </w:r>
      <w:r>
        <w:t>möglich</w:t>
      </w:r>
      <w:r w:rsidR="00607109">
        <w:t xml:space="preserve"> </w:t>
      </w:r>
      <w:r>
        <w:t>Daten</w:t>
      </w:r>
      <w:r w:rsidR="00607109">
        <w:t xml:space="preserve"> </w:t>
      </w:r>
      <w:r>
        <w:t>weiter</w:t>
      </w:r>
      <w:r w:rsidR="00607109">
        <w:t xml:space="preserve"> </w:t>
      </w:r>
      <w:r>
        <w:t>zu</w:t>
      </w:r>
      <w:r w:rsidR="00607109">
        <w:t xml:space="preserve"> </w:t>
      </w:r>
      <w:r>
        <w:t>transportieren.</w:t>
      </w:r>
      <w:r w:rsidR="00607109">
        <w:t xml:space="preserve"> </w:t>
      </w:r>
      <w:r>
        <w:t>Hier</w:t>
      </w:r>
      <w:r w:rsidR="00607109">
        <w:t xml:space="preserve"> </w:t>
      </w:r>
      <w:r>
        <w:t>müssen</w:t>
      </w:r>
      <w:r w:rsidR="00607109">
        <w:t xml:space="preserve"> </w:t>
      </w:r>
      <w:r>
        <w:t>gewünschte</w:t>
      </w:r>
      <w:r w:rsidR="00607109">
        <w:t xml:space="preserve"> </w:t>
      </w:r>
      <w:r>
        <w:t>Beschränkungen</w:t>
      </w:r>
      <w:r w:rsidR="00607109">
        <w:t xml:space="preserve"> </w:t>
      </w:r>
      <w:r>
        <w:t>bewusst</w:t>
      </w:r>
      <w:r w:rsidR="00607109">
        <w:t xml:space="preserve"> </w:t>
      </w:r>
      <w:r>
        <w:t>konfiguriert</w:t>
      </w:r>
      <w:r w:rsidR="00607109">
        <w:t xml:space="preserve"> </w:t>
      </w:r>
      <w:r>
        <w:t>werden</w:t>
      </w:r>
      <w:r w:rsidR="00607109">
        <w:t xml:space="preserve"> </w:t>
      </w:r>
      <w:r>
        <w:t>(sogenannte</w:t>
      </w:r>
      <w:r w:rsidR="00607109">
        <w:t xml:space="preserve"> </w:t>
      </w:r>
      <w:r>
        <w:t>Access-Control-Lists,</w:t>
      </w:r>
      <w:r w:rsidR="00607109">
        <w:t xml:space="preserve"> </w:t>
      </w:r>
      <w:r>
        <w:t>ACL).</w:t>
      </w:r>
      <w:r w:rsidR="00607109">
        <w:t xml:space="preserve"> </w:t>
      </w:r>
      <w:r>
        <w:t>Unerwünschter</w:t>
      </w:r>
      <w:r w:rsidR="00607109">
        <w:t xml:space="preserve"> </w:t>
      </w:r>
      <w:r>
        <w:t>Verkehr</w:t>
      </w:r>
      <w:r w:rsidR="00607109">
        <w:t xml:space="preserve"> </w:t>
      </w:r>
      <w:r>
        <w:t>muss</w:t>
      </w:r>
      <w:r w:rsidR="00607109">
        <w:t xml:space="preserve"> </w:t>
      </w:r>
      <w:r>
        <w:t>also</w:t>
      </w:r>
      <w:r w:rsidR="00607109">
        <w:t xml:space="preserve"> </w:t>
      </w:r>
      <w:r>
        <w:t>bewusst</w:t>
      </w:r>
      <w:r w:rsidR="00607109">
        <w:t xml:space="preserve"> </w:t>
      </w:r>
      <w:r>
        <w:t>durch</w:t>
      </w:r>
      <w:r w:rsidR="00607109">
        <w:t xml:space="preserve"> </w:t>
      </w:r>
      <w:r>
        <w:t>Konfiguration</w:t>
      </w:r>
      <w:r w:rsidR="00607109">
        <w:t xml:space="preserve"> </w:t>
      </w:r>
      <w:r>
        <w:t>verboten</w:t>
      </w:r>
      <w:r w:rsidR="00607109">
        <w:t xml:space="preserve"> </w:t>
      </w:r>
      <w:r>
        <w:t>werden.</w:t>
      </w:r>
      <w:r w:rsidR="00607109">
        <w:t xml:space="preserve"> </w:t>
      </w:r>
      <w:r>
        <w:t>Eine</w:t>
      </w:r>
      <w:r w:rsidR="00607109">
        <w:t xml:space="preserve"> </w:t>
      </w:r>
      <w:r>
        <w:t>Firewall</w:t>
      </w:r>
      <w:r w:rsidR="00607109">
        <w:t xml:space="preserve"> </w:t>
      </w:r>
      <w:r>
        <w:t>verhält</w:t>
      </w:r>
      <w:r w:rsidR="00607109">
        <w:t xml:space="preserve"> </w:t>
      </w:r>
      <w:r>
        <w:t>sich</w:t>
      </w:r>
      <w:r w:rsidR="00607109">
        <w:t xml:space="preserve"> </w:t>
      </w:r>
      <w:r>
        <w:t>genau</w:t>
      </w:r>
      <w:r w:rsidR="00607109">
        <w:t xml:space="preserve"> </w:t>
      </w:r>
      <w:r>
        <w:t>andersherum.</w:t>
      </w:r>
      <w:r w:rsidR="00607109">
        <w:t xml:space="preserve"> </w:t>
      </w:r>
      <w:r>
        <w:t>Hier</w:t>
      </w:r>
      <w:r w:rsidR="00607109">
        <w:t xml:space="preserve"> </w:t>
      </w:r>
      <w:r>
        <w:t>ist</w:t>
      </w:r>
      <w:r w:rsidR="00607109">
        <w:t xml:space="preserve"> </w:t>
      </w:r>
      <w:r>
        <w:t>jeglicher</w:t>
      </w:r>
      <w:r w:rsidR="00607109">
        <w:t xml:space="preserve"> </w:t>
      </w:r>
      <w:r>
        <w:t>Verkehr</w:t>
      </w:r>
      <w:r w:rsidR="00607109">
        <w:t xml:space="preserve"> </w:t>
      </w:r>
      <w:r>
        <w:t>von</w:t>
      </w:r>
      <w:r w:rsidR="00607109">
        <w:t xml:space="preserve"> </w:t>
      </w:r>
      <w:r>
        <w:t>vornherein</w:t>
      </w:r>
      <w:r w:rsidR="00607109">
        <w:t xml:space="preserve"> </w:t>
      </w:r>
      <w:r>
        <w:t>verboten.</w:t>
      </w:r>
      <w:r w:rsidR="00607109">
        <w:t xml:space="preserve"> </w:t>
      </w:r>
      <w:r>
        <w:t>Will</w:t>
      </w:r>
      <w:r w:rsidR="00607109">
        <w:t xml:space="preserve"> </w:t>
      </w:r>
      <w:r>
        <w:t>man</w:t>
      </w:r>
      <w:r w:rsidR="00607109">
        <w:t xml:space="preserve"> </w:t>
      </w:r>
      <w:r>
        <w:t>bestimmte</w:t>
      </w:r>
      <w:r w:rsidR="00607109">
        <w:t xml:space="preserve"> </w:t>
      </w:r>
      <w:r>
        <w:t>Daten</w:t>
      </w:r>
      <w:r w:rsidR="00607109">
        <w:t xml:space="preserve"> </w:t>
      </w:r>
      <w:r>
        <w:t>weiterleiten,</w:t>
      </w:r>
      <w:r w:rsidR="00607109">
        <w:t xml:space="preserve"> </w:t>
      </w:r>
      <w:r>
        <w:t>muss</w:t>
      </w:r>
      <w:r w:rsidR="00607109">
        <w:t xml:space="preserve"> </w:t>
      </w:r>
      <w:r>
        <w:t>dies</w:t>
      </w:r>
      <w:r w:rsidR="00607109">
        <w:t xml:space="preserve"> </w:t>
      </w:r>
      <w:r>
        <w:t>explizit</w:t>
      </w:r>
      <w:r w:rsidR="00607109">
        <w:t xml:space="preserve"> </w:t>
      </w:r>
      <w:r>
        <w:t>durch</w:t>
      </w:r>
      <w:r w:rsidR="00607109">
        <w:t xml:space="preserve"> </w:t>
      </w:r>
      <w:r>
        <w:t>Konfiguration</w:t>
      </w:r>
      <w:r w:rsidR="00607109">
        <w:t xml:space="preserve"> </w:t>
      </w:r>
      <w:r>
        <w:t>erlaubt</w:t>
      </w:r>
      <w:r w:rsidR="00607109">
        <w:t xml:space="preserve"> </w:t>
      </w:r>
      <w:r>
        <w:t>werden.</w:t>
      </w:r>
    </w:p>
    <w:p w14:paraId="5CA1DE63" w14:textId="77777777" w:rsidR="000220FE" w:rsidRDefault="000220FE">
      <w:pPr>
        <w:jc w:val="left"/>
        <w:rPr>
          <w:rFonts w:ascii="CorporateAPro-Regular" w:hAnsi="CorporateAPro-Regular"/>
          <w:color w:val="1D1D1B"/>
          <w:sz w:val="20"/>
          <w:szCs w:val="20"/>
        </w:rPr>
      </w:pPr>
      <w:r>
        <w:rPr>
          <w:rFonts w:ascii="CorporateAPro-Regular" w:hAnsi="CorporateAPro-Regular"/>
          <w:color w:val="1D1D1B"/>
          <w:sz w:val="20"/>
          <w:szCs w:val="20"/>
        </w:rPr>
        <w:br w:type="page"/>
      </w:r>
    </w:p>
    <w:p w14:paraId="2D45037A" w14:textId="77777777" w:rsidR="00A854B0" w:rsidRDefault="00A854B0" w:rsidP="0030780C">
      <w:pPr>
        <w:pStyle w:val="berschrift1"/>
        <w:rPr>
          <w:lang w:val="en-GB"/>
        </w:rPr>
      </w:pPr>
      <w:bookmarkStart w:id="415" w:name="_Toc439692434"/>
      <w:r>
        <w:rPr>
          <w:lang w:val="en-GB"/>
        </w:rPr>
        <w:lastRenderedPageBreak/>
        <w:t>virtual LAN (VLAN)</w:t>
      </w:r>
      <w:bookmarkEnd w:id="415"/>
    </w:p>
    <w:p w14:paraId="03DC1CA9" w14:textId="1209DA67" w:rsidR="000220FE" w:rsidRDefault="00A854B0" w:rsidP="000220FE">
      <w:r>
        <w:rPr>
          <w:lang w:val="en-GB"/>
        </w:rPr>
        <w:fldChar w:fldCharType="begin"/>
      </w:r>
      <w:r>
        <w:instrText xml:space="preserve"> XE "</w:instrText>
      </w:r>
      <w:r w:rsidRPr="00801592">
        <w:rPr>
          <w:rPrChange w:id="416" w:author="Janik Vonrotz" w:date="2016-01-04T17:38:00Z">
            <w:rPr>
              <w:lang w:val="en-GB"/>
            </w:rPr>
          </w:rPrChange>
        </w:rPr>
        <w:instrText>virtual LAN (VLAN)</w:instrText>
      </w:r>
      <w:r>
        <w:instrText xml:space="preserve">" </w:instrText>
      </w:r>
      <w:r>
        <w:rPr>
          <w:lang w:val="en-GB"/>
        </w:rPr>
        <w:fldChar w:fldCharType="end"/>
      </w:r>
      <w:r w:rsidR="00E927D8" w:rsidRPr="00E927D8">
        <w:t xml:space="preserve">Bezieht sich auf den 7. </w:t>
      </w:r>
      <w:r w:rsidR="00E927D8">
        <w:t>Kursteil.</w:t>
      </w:r>
    </w:p>
    <w:p w14:paraId="1F0C635B" w14:textId="2AD49A7E" w:rsidR="008F12A3" w:rsidRDefault="008F12A3" w:rsidP="000220FE">
      <w:r>
        <w:t>Ist eine isolierte und partionierte Broadcast Domäne innerhalb eines OSI Layer 2 Netwerks.</w:t>
      </w:r>
    </w:p>
    <w:p w14:paraId="3FF86EB7" w14:textId="7488BA61" w:rsidR="00E927D8" w:rsidRPr="00FD4978" w:rsidRDefault="00A854B0" w:rsidP="000220FE">
      <w:pPr>
        <w:rPr>
          <w:b/>
        </w:rPr>
      </w:pPr>
      <w:r w:rsidRPr="00FD4978">
        <w:rPr>
          <w:b/>
        </w:rPr>
        <w:t>Broadcast-Domain</w:t>
      </w:r>
    </w:p>
    <w:p w14:paraId="1A0791B9" w14:textId="535E7C6C" w:rsidR="00A854B0" w:rsidRDefault="00A21901" w:rsidP="000220FE">
      <w:r>
        <w:t>Innerhalb dieser Domäne, also eine Anzahl von Peers, die durch ihre Netzwerkkonfiguration zusammengeschlossen sind, werden Broadcasts zugestellt. Ab einer bestimmten Peer-Anzahl führt das zu einer Überlastung der Netzwerkkapazitäten. Mit VLANs möchte man den Netzwerkverkehr eindämmen.</w:t>
      </w:r>
    </w:p>
    <w:p w14:paraId="2EFD2677" w14:textId="2785F38B" w:rsidR="00A854B0" w:rsidRDefault="00A854B0" w:rsidP="000220FE">
      <w:pPr>
        <w:rPr>
          <w:b/>
        </w:rPr>
      </w:pPr>
      <w:r w:rsidRPr="00FD4978">
        <w:rPr>
          <w:b/>
        </w:rPr>
        <w:t>MAC-basierte VLAN</w:t>
      </w:r>
    </w:p>
    <w:p w14:paraId="58DCDFFB" w14:textId="14055097" w:rsidR="00666C4F" w:rsidRPr="00FD4978" w:rsidRDefault="00666C4F" w:rsidP="000220FE">
      <w:pPr>
        <w:rPr>
          <w:b/>
        </w:rPr>
      </w:pPr>
      <w:r>
        <w:t>Dynamische VLAN. Die Zuteilung eines VLAN Tag erfolgt automatisch durch eine Software.</w:t>
      </w:r>
    </w:p>
    <w:p w14:paraId="774EAF82" w14:textId="45F8D423" w:rsidR="00FD4978" w:rsidRDefault="00FD4978" w:rsidP="00FD4978">
      <w:pPr>
        <w:pStyle w:val="Listenabsatz"/>
        <w:numPr>
          <w:ilvl w:val="0"/>
          <w:numId w:val="24"/>
        </w:numPr>
      </w:pPr>
      <w:r>
        <w:t>Die Zuordnung zu den VLAN Domänen erfolgt durch die MAC-Adresse.</w:t>
      </w:r>
    </w:p>
    <w:p w14:paraId="75EF270A" w14:textId="120E000B" w:rsidR="00FD4978" w:rsidRDefault="00FD4978" w:rsidP="00FD4978">
      <w:pPr>
        <w:pStyle w:val="Listenabsatz"/>
        <w:numPr>
          <w:ilvl w:val="0"/>
          <w:numId w:val="24"/>
        </w:numPr>
      </w:pPr>
      <w:r>
        <w:t>Anfällig auf Spoofing-Angriffe.</w:t>
      </w:r>
    </w:p>
    <w:p w14:paraId="4C561B3D" w14:textId="313077FC" w:rsidR="00A854B0" w:rsidRDefault="00A854B0" w:rsidP="000220FE">
      <w:pPr>
        <w:rPr>
          <w:b/>
        </w:rPr>
      </w:pPr>
      <w:r w:rsidRPr="00FD4978">
        <w:rPr>
          <w:b/>
        </w:rPr>
        <w:t>Port-basierte VLAN</w:t>
      </w:r>
    </w:p>
    <w:p w14:paraId="2B77CCA0" w14:textId="5740218F" w:rsidR="00666C4F" w:rsidRPr="00FD4978" w:rsidRDefault="00666C4F" w:rsidP="000220FE">
      <w:pPr>
        <w:rPr>
          <w:b/>
        </w:rPr>
      </w:pPr>
      <w:r>
        <w:t>Auch statische VLANs genannt.</w:t>
      </w:r>
    </w:p>
    <w:p w14:paraId="5ED846D5" w14:textId="2BF7C87A" w:rsidR="00A854B0" w:rsidRDefault="00FD4978" w:rsidP="00FD4978">
      <w:pPr>
        <w:pStyle w:val="Listenabsatz"/>
        <w:numPr>
          <w:ilvl w:val="0"/>
          <w:numId w:val="23"/>
        </w:numPr>
      </w:pPr>
      <w:r>
        <w:t>Jeder Port erhält eine ID</w:t>
      </w:r>
    </w:p>
    <w:p w14:paraId="5BD2C24A" w14:textId="2E6CE2D5" w:rsidR="00FD4978" w:rsidRDefault="00FD4978" w:rsidP="00FD4978">
      <w:pPr>
        <w:pStyle w:val="Listenabsatz"/>
        <w:numPr>
          <w:ilvl w:val="0"/>
          <w:numId w:val="23"/>
        </w:numPr>
      </w:pPr>
      <w:r>
        <w:t>Un</w:t>
      </w:r>
      <w:r w:rsidR="00666C4F">
        <w:t>f</w:t>
      </w:r>
      <w:r>
        <w:t>lexible zuordnung -&gt; muss neu gepatcht werden.</w:t>
      </w:r>
    </w:p>
    <w:p w14:paraId="740C6C03" w14:textId="4FDBEE21" w:rsidR="00FD4978" w:rsidRDefault="00FD4978" w:rsidP="00FD4978">
      <w:pPr>
        <w:pStyle w:val="Listenabsatz"/>
        <w:numPr>
          <w:ilvl w:val="0"/>
          <w:numId w:val="23"/>
        </w:numPr>
      </w:pPr>
      <w:r>
        <w:t>Einfach zu realisieren</w:t>
      </w:r>
    </w:p>
    <w:p w14:paraId="710E4504" w14:textId="24B085E2" w:rsidR="00A854B0" w:rsidRPr="002D0453" w:rsidRDefault="00A854B0" w:rsidP="000220FE">
      <w:pPr>
        <w:rPr>
          <w:b/>
        </w:rPr>
      </w:pPr>
      <w:r w:rsidRPr="002D0453">
        <w:rPr>
          <w:b/>
        </w:rPr>
        <w:t>VLAN-Tags</w:t>
      </w:r>
    </w:p>
    <w:p w14:paraId="230CFC48" w14:textId="4F8FCEF3" w:rsidR="00137328" w:rsidRDefault="00137328" w:rsidP="000220FE">
      <w:r>
        <w:t>Jedes Ethernet Frame erhält einen VLAN Tag auf dem Switch Port.</w:t>
      </w:r>
      <w:r w:rsidR="002D0453">
        <w:t xml:space="preserve"> Mit dem Tag werden die VLANs unterschieden.</w:t>
      </w:r>
    </w:p>
    <w:p w14:paraId="5BA63A53" w14:textId="2B7F94F3" w:rsidR="00A854B0" w:rsidRDefault="00137328" w:rsidP="000220FE">
      <w:r>
        <w:rPr>
          <w:noProof/>
          <w:lang w:eastAsia="de-CH"/>
        </w:rPr>
        <w:drawing>
          <wp:inline distT="0" distB="0" distL="0" distR="0" wp14:anchorId="0D62A17A" wp14:editId="24A57CCA">
            <wp:extent cx="5201175" cy="1786910"/>
            <wp:effectExtent l="0" t="0" r="0" b="3810"/>
            <wp:docPr id="71" name="Grafik 71" descr="http://www.automation.com/images/article/VLAN_fig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automation.com/images/article/VLAN_figure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7636" cy="1789130"/>
                    </a:xfrm>
                    <a:prstGeom prst="rect">
                      <a:avLst/>
                    </a:prstGeom>
                    <a:noFill/>
                    <a:ln>
                      <a:noFill/>
                    </a:ln>
                  </pic:spPr>
                </pic:pic>
              </a:graphicData>
            </a:graphic>
          </wp:inline>
        </w:drawing>
      </w:r>
    </w:p>
    <w:p w14:paraId="665B85BD" w14:textId="218CF50B" w:rsidR="00A854B0" w:rsidRPr="00ED19D4" w:rsidRDefault="00A854B0" w:rsidP="000220FE">
      <w:pPr>
        <w:rPr>
          <w:b/>
        </w:rPr>
      </w:pPr>
      <w:r w:rsidRPr="00ED19D4">
        <w:rPr>
          <w:b/>
        </w:rPr>
        <w:t>Trunk</w:t>
      </w:r>
    </w:p>
    <w:p w14:paraId="37A15DFF" w14:textId="0EB6CF61" w:rsidR="00A854B0" w:rsidRDefault="004124D3" w:rsidP="000220FE">
      <w:r>
        <w:t>Verbindet mehrere VLANs.</w:t>
      </w:r>
    </w:p>
    <w:p w14:paraId="163E7111" w14:textId="01E1AB23" w:rsidR="00635EB3" w:rsidRDefault="00635EB3" w:rsidP="000220FE">
      <w:r>
        <w:rPr>
          <w:noProof/>
          <w:lang w:eastAsia="de-CH"/>
        </w:rPr>
        <w:lastRenderedPageBreak/>
        <w:drawing>
          <wp:inline distT="0" distB="0" distL="0" distR="0" wp14:anchorId="4A97B2EA" wp14:editId="311530CC">
            <wp:extent cx="4359355" cy="2659310"/>
            <wp:effectExtent l="0" t="0" r="3175" b="8255"/>
            <wp:docPr id="73" name="Grafik 73" descr="http://www.cisco1900router.com/wp-content/uploads/2013/11/Vl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isco1900router.com/wp-content/uploads/2013/11/Vlan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61805" cy="2660804"/>
                    </a:xfrm>
                    <a:prstGeom prst="rect">
                      <a:avLst/>
                    </a:prstGeom>
                    <a:noFill/>
                    <a:ln>
                      <a:noFill/>
                    </a:ln>
                  </pic:spPr>
                </pic:pic>
              </a:graphicData>
            </a:graphic>
          </wp:inline>
        </w:drawing>
      </w:r>
    </w:p>
    <w:p w14:paraId="2F04E607" w14:textId="08B130E1" w:rsidR="00A854B0" w:rsidRPr="00ED19D4" w:rsidRDefault="00A854B0" w:rsidP="000220FE">
      <w:pPr>
        <w:rPr>
          <w:b/>
        </w:rPr>
      </w:pPr>
      <w:r w:rsidRPr="00ED19D4">
        <w:rPr>
          <w:b/>
        </w:rPr>
        <w:t>Standards</w:t>
      </w:r>
    </w:p>
    <w:p w14:paraId="10ACCE2E" w14:textId="226A469D" w:rsidR="00ED19D4" w:rsidRDefault="00DC2D84" w:rsidP="000220FE">
      <w:r>
        <w:t>Jeder Hersteller hat eigene Standards definiert.</w:t>
      </w:r>
    </w:p>
    <w:p w14:paraId="5F7F474E" w14:textId="7F85D64C" w:rsidR="00DC2D84" w:rsidRDefault="00DC2D84" w:rsidP="00DC2D84">
      <w:pPr>
        <w:pStyle w:val="Listenabsatz"/>
        <w:numPr>
          <w:ilvl w:val="0"/>
          <w:numId w:val="25"/>
        </w:numPr>
        <w:rPr>
          <w:lang w:val="en-GB"/>
        </w:rPr>
      </w:pPr>
      <w:r w:rsidRPr="00DC2D84">
        <w:rPr>
          <w:lang w:val="en-GB"/>
        </w:rPr>
        <w:t>802.1q (u.a. ZyXEL)</w:t>
      </w:r>
      <w:r>
        <w:rPr>
          <w:lang w:val="en-GB"/>
        </w:rPr>
        <w:t xml:space="preserve"> -&gt; bekannteste</w:t>
      </w:r>
    </w:p>
    <w:p w14:paraId="7BFFA561" w14:textId="7F5AF53E" w:rsidR="00DC2D84" w:rsidRDefault="00DC2D84" w:rsidP="00DC2D84">
      <w:pPr>
        <w:pStyle w:val="Listenabsatz"/>
        <w:numPr>
          <w:ilvl w:val="0"/>
          <w:numId w:val="25"/>
        </w:numPr>
        <w:rPr>
          <w:lang w:val="en-GB"/>
        </w:rPr>
      </w:pPr>
      <w:r w:rsidRPr="00DC2D84">
        <w:rPr>
          <w:lang w:val="en-GB"/>
        </w:rPr>
        <w:t>Cisco ISL (“Inter Switch Link”)</w:t>
      </w:r>
    </w:p>
    <w:p w14:paraId="6223AC55" w14:textId="6ED85346" w:rsidR="00DC2D84" w:rsidRPr="00DC2D84" w:rsidRDefault="00DC2D84" w:rsidP="00DC2D84">
      <w:pPr>
        <w:pStyle w:val="Listenabsatz"/>
        <w:numPr>
          <w:ilvl w:val="0"/>
          <w:numId w:val="25"/>
        </w:numPr>
        <w:rPr>
          <w:lang w:val="en-GB"/>
        </w:rPr>
      </w:pPr>
      <w:r w:rsidRPr="00DC2D84">
        <w:rPr>
          <w:lang w:val="en-GB"/>
        </w:rPr>
        <w:t>3Com VLT (“Virtual LAN Trunk”)</w:t>
      </w:r>
    </w:p>
    <w:p w14:paraId="4F0BAFFB" w14:textId="60597EA6" w:rsidR="00ED19D4" w:rsidRDefault="00ED19D4" w:rsidP="000220FE">
      <w:pPr>
        <w:rPr>
          <w:b/>
        </w:rPr>
      </w:pPr>
      <w:r w:rsidRPr="00ED19D4">
        <w:rPr>
          <w:b/>
        </w:rPr>
        <w:t>Verbindung zwischen VLANs</w:t>
      </w:r>
    </w:p>
    <w:p w14:paraId="645C8EFA" w14:textId="6EDD316C" w:rsidR="00ED19D4" w:rsidRPr="00ED19D4" w:rsidRDefault="00ED19D4" w:rsidP="000220FE">
      <w:r w:rsidRPr="00ED19D4">
        <w:t>Ein Router (Layer 3) merkt nichts vom Tagging, ein Switch (Layer 2) nichts vom Routing. Ungetaggte VLANs müssen als zwei Subnetze über einen Router verbunden werden.</w:t>
      </w:r>
    </w:p>
    <w:p w14:paraId="54173C57" w14:textId="3272C863" w:rsidR="00ED19D4" w:rsidRPr="00ED19D4" w:rsidRDefault="00ED19D4" w:rsidP="000220FE">
      <w:pPr>
        <w:rPr>
          <w:b/>
        </w:rPr>
      </w:pPr>
      <w:r w:rsidRPr="00ED19D4">
        <w:rPr>
          <w:b/>
        </w:rPr>
        <w:drawing>
          <wp:inline distT="0" distB="0" distL="0" distR="0" wp14:anchorId="1714C6C6" wp14:editId="131A5DBE">
            <wp:extent cx="4298052" cy="2293819"/>
            <wp:effectExtent l="0" t="0" r="762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98052" cy="2293819"/>
                    </a:xfrm>
                    <a:prstGeom prst="rect">
                      <a:avLst/>
                    </a:prstGeom>
                  </pic:spPr>
                </pic:pic>
              </a:graphicData>
            </a:graphic>
          </wp:inline>
        </w:drawing>
      </w:r>
    </w:p>
    <w:p w14:paraId="198778D0" w14:textId="77777777" w:rsidR="00ED19D4" w:rsidRPr="00E927D8" w:rsidRDefault="00ED19D4" w:rsidP="000220FE"/>
    <w:p w14:paraId="705D4384" w14:textId="77777777" w:rsidR="0030780C" w:rsidRDefault="0030780C" w:rsidP="000220FE">
      <w:pPr>
        <w:rPr>
          <w:rFonts w:eastAsiaTheme="majorEastAsia"/>
        </w:rPr>
      </w:pPr>
      <w:r>
        <w:br w:type="page"/>
      </w:r>
    </w:p>
    <w:p w14:paraId="398D4B3B" w14:textId="77777777" w:rsidR="005B7DEA" w:rsidRDefault="005B7DEA" w:rsidP="005B7DEA">
      <w:pPr>
        <w:pStyle w:val="berschrift1"/>
      </w:pPr>
      <w:bookmarkStart w:id="417" w:name="_Toc439692435"/>
      <w:r>
        <w:lastRenderedPageBreak/>
        <w:t>Virtual Private Network (</w:t>
      </w:r>
      <w:r w:rsidR="006D4874">
        <w:t>VPN</w:t>
      </w:r>
      <w:r>
        <w:t>)</w:t>
      </w:r>
      <w:bookmarkEnd w:id="417"/>
    </w:p>
    <w:p w14:paraId="31FCE08C" w14:textId="7F29EE05" w:rsidR="00635EB3" w:rsidRDefault="005B7DEA" w:rsidP="005B7DEA">
      <w:r>
        <w:fldChar w:fldCharType="begin"/>
      </w:r>
      <w:r>
        <w:instrText xml:space="preserve"> XE "</w:instrText>
      </w:r>
      <w:r w:rsidRPr="00635CCB">
        <w:instrText>Virtual Private Network (VPN)</w:instrText>
      </w:r>
      <w:r>
        <w:instrText xml:space="preserve">" </w:instrText>
      </w:r>
      <w:r>
        <w:fldChar w:fldCharType="end"/>
      </w:r>
      <w:r>
        <w:t xml:space="preserve"> </w:t>
      </w:r>
      <w:r w:rsidR="00635EB3">
        <w:t>Bezieht sich auf den 8. Kursteil.</w:t>
      </w:r>
    </w:p>
    <w:p w14:paraId="14CD4AC0" w14:textId="581C477C" w:rsidR="005B7DEA" w:rsidRPr="00635EB3" w:rsidRDefault="0084026A" w:rsidP="00635EB3">
      <w:r>
        <w:t>Kommunikation für einem Netzwerk oder einem Partner wird getunnelt.</w:t>
      </w:r>
    </w:p>
    <w:p w14:paraId="2F5609B7" w14:textId="77777777" w:rsidR="006D4874" w:rsidRPr="006D4874" w:rsidRDefault="006D4874" w:rsidP="006D4874">
      <w:r w:rsidRPr="006D4874">
        <w:rPr>
          <w:noProof/>
          <w:lang w:eastAsia="de-CH"/>
        </w:rPr>
        <w:drawing>
          <wp:inline distT="0" distB="0" distL="0" distR="0" wp14:anchorId="2F5609DD" wp14:editId="2F5609DE">
            <wp:extent cx="5760720" cy="2411095"/>
            <wp:effectExtent l="0" t="0" r="0" b="825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411095"/>
                    </a:xfrm>
                    <a:prstGeom prst="rect">
                      <a:avLst/>
                    </a:prstGeom>
                  </pic:spPr>
                </pic:pic>
              </a:graphicData>
            </a:graphic>
          </wp:inline>
        </w:drawing>
      </w:r>
    </w:p>
    <w:p w14:paraId="2F5609B8" w14:textId="259691D7" w:rsidR="006D4874" w:rsidRPr="002D023A" w:rsidRDefault="006D4874" w:rsidP="006D4874">
      <w:pPr>
        <w:rPr>
          <w:lang w:val="de-DE"/>
        </w:rPr>
      </w:pPr>
      <w:r w:rsidRPr="002D023A">
        <w:rPr>
          <w:lang w:val="de-DE"/>
        </w:rPr>
        <w:t>VPN</w:t>
      </w:r>
      <w:r w:rsidR="00607109">
        <w:rPr>
          <w:lang w:val="de-DE"/>
        </w:rPr>
        <w:t xml:space="preserve"> </w:t>
      </w:r>
      <w:r w:rsidRPr="002D023A">
        <w:rPr>
          <w:lang w:val="de-DE"/>
        </w:rPr>
        <w:t>Gatewy</w:t>
      </w:r>
      <w:r w:rsidR="00607109">
        <w:rPr>
          <w:lang w:val="de-DE"/>
        </w:rPr>
        <w:t xml:space="preserve"> </w:t>
      </w:r>
      <w:r w:rsidRPr="002D023A">
        <w:rPr>
          <w:lang w:val="de-DE"/>
        </w:rPr>
        <w:t>(nicht</w:t>
      </w:r>
      <w:r w:rsidR="00607109">
        <w:rPr>
          <w:lang w:val="de-DE"/>
        </w:rPr>
        <w:t xml:space="preserve"> </w:t>
      </w:r>
      <w:r w:rsidRPr="002D023A">
        <w:rPr>
          <w:lang w:val="de-DE"/>
        </w:rPr>
        <w:t>Server)</w:t>
      </w:r>
      <w:r w:rsidR="00607109">
        <w:rPr>
          <w:lang w:val="de-DE"/>
        </w:rPr>
        <w:t xml:space="preserve"> </w:t>
      </w:r>
      <w:r w:rsidRPr="002D023A">
        <w:rPr>
          <w:lang w:val="de-DE"/>
        </w:rPr>
        <w:t>routet</w:t>
      </w:r>
      <w:r w:rsidR="00607109">
        <w:rPr>
          <w:lang w:val="de-DE"/>
        </w:rPr>
        <w:t xml:space="preserve"> </w:t>
      </w:r>
      <w:r w:rsidRPr="002D023A">
        <w:rPr>
          <w:lang w:val="de-DE"/>
        </w:rPr>
        <w:t>Subnetze</w:t>
      </w:r>
      <w:r w:rsidR="00607109">
        <w:rPr>
          <w:lang w:val="de-DE"/>
        </w:rPr>
        <w:t xml:space="preserve"> </w:t>
      </w:r>
      <w:r w:rsidRPr="002D023A">
        <w:rPr>
          <w:lang w:val="de-DE"/>
        </w:rPr>
        <w:t>A,</w:t>
      </w:r>
      <w:r w:rsidR="00607109">
        <w:rPr>
          <w:lang w:val="de-DE"/>
        </w:rPr>
        <w:t xml:space="preserve"> </w:t>
      </w:r>
      <w:r w:rsidRPr="002D023A">
        <w:rPr>
          <w:lang w:val="de-DE"/>
        </w:rPr>
        <w:t>B,</w:t>
      </w:r>
      <w:r w:rsidR="00607109">
        <w:rPr>
          <w:lang w:val="de-DE"/>
        </w:rPr>
        <w:t xml:space="preserve"> </w:t>
      </w:r>
      <w:r w:rsidRPr="002D023A">
        <w:rPr>
          <w:lang w:val="de-DE"/>
        </w:rPr>
        <w:t>C</w:t>
      </w:r>
      <w:r w:rsidR="00607109">
        <w:rPr>
          <w:lang w:val="de-DE"/>
        </w:rPr>
        <w:t xml:space="preserve"> </w:t>
      </w:r>
      <w:r w:rsidRPr="002D023A">
        <w:rPr>
          <w:lang w:val="de-DE"/>
        </w:rPr>
        <w:t>der</w:t>
      </w:r>
      <w:r w:rsidR="00607109">
        <w:rPr>
          <w:lang w:val="de-DE"/>
        </w:rPr>
        <w:t xml:space="preserve"> </w:t>
      </w:r>
      <w:r w:rsidRPr="002D023A">
        <w:rPr>
          <w:lang w:val="de-DE"/>
        </w:rPr>
        <w:t>Client.</w:t>
      </w:r>
    </w:p>
    <w:p w14:paraId="2F5609B9" w14:textId="44E03E1D" w:rsidR="006D4874" w:rsidRPr="006D4874" w:rsidRDefault="006D4874" w:rsidP="006D4874">
      <w:pPr>
        <w:rPr>
          <w:lang w:val="de-DE"/>
        </w:rPr>
      </w:pPr>
      <w:r w:rsidRPr="006D4874">
        <w:rPr>
          <w:lang w:val="de-DE"/>
        </w:rPr>
        <w:t>Bei</w:t>
      </w:r>
      <w:r w:rsidR="00607109">
        <w:rPr>
          <w:lang w:val="de-DE"/>
        </w:rPr>
        <w:t xml:space="preserve"> </w:t>
      </w:r>
      <w:r w:rsidRPr="006D4874">
        <w:rPr>
          <w:lang w:val="de-DE"/>
        </w:rPr>
        <w:t>IP-Änderung</w:t>
      </w:r>
      <w:r w:rsidR="00607109">
        <w:rPr>
          <w:lang w:val="de-DE"/>
        </w:rPr>
        <w:t xml:space="preserve"> </w:t>
      </w:r>
      <w:r w:rsidRPr="006D4874">
        <w:rPr>
          <w:lang w:val="de-DE"/>
        </w:rPr>
        <w:t>bricht</w:t>
      </w:r>
      <w:r w:rsidR="00607109">
        <w:rPr>
          <w:lang w:val="de-DE"/>
        </w:rPr>
        <w:t xml:space="preserve"> </w:t>
      </w:r>
      <w:r w:rsidRPr="006D4874">
        <w:rPr>
          <w:lang w:val="de-DE"/>
        </w:rPr>
        <w:t>VPN-Verbindung</w:t>
      </w:r>
      <w:r w:rsidR="00607109">
        <w:rPr>
          <w:lang w:val="de-DE"/>
        </w:rPr>
        <w:t xml:space="preserve"> </w:t>
      </w:r>
      <w:r w:rsidRPr="006D4874">
        <w:rPr>
          <w:lang w:val="de-DE"/>
        </w:rPr>
        <w:t>zusammen.</w:t>
      </w:r>
    </w:p>
    <w:p w14:paraId="2F5609BA" w14:textId="6468CC58" w:rsidR="006D4874" w:rsidRPr="00571572" w:rsidRDefault="006D4874" w:rsidP="00571572">
      <w:pPr>
        <w:rPr>
          <w:b/>
        </w:rPr>
      </w:pPr>
      <w:r w:rsidRPr="00571572">
        <w:rPr>
          <w:b/>
        </w:rPr>
        <w:t>Split</w:t>
      </w:r>
      <w:r w:rsidR="00607109" w:rsidRPr="00571572">
        <w:rPr>
          <w:b/>
        </w:rPr>
        <w:t xml:space="preserve"> </w:t>
      </w:r>
      <w:r w:rsidRPr="00571572">
        <w:rPr>
          <w:b/>
        </w:rPr>
        <w:t>Tunnels</w:t>
      </w:r>
    </w:p>
    <w:p w14:paraId="2F5609BB" w14:textId="20085393" w:rsidR="006D4874" w:rsidRPr="006D4874" w:rsidRDefault="006D4874" w:rsidP="006D4874">
      <w:pPr>
        <w:rPr>
          <w:lang w:val="en-GB"/>
        </w:rPr>
      </w:pPr>
      <w:r w:rsidRPr="006D4874">
        <w:rPr>
          <w:noProof/>
          <w:lang w:eastAsia="de-CH"/>
        </w:rPr>
        <w:drawing>
          <wp:inline distT="0" distB="0" distL="0" distR="0" wp14:anchorId="2F5609DF" wp14:editId="38E253D8">
            <wp:extent cx="3204595" cy="1715323"/>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38215" cy="1733319"/>
                    </a:xfrm>
                    <a:prstGeom prst="rect">
                      <a:avLst/>
                    </a:prstGeom>
                  </pic:spPr>
                </pic:pic>
              </a:graphicData>
            </a:graphic>
          </wp:inline>
        </w:drawing>
      </w:r>
    </w:p>
    <w:p w14:paraId="2F5609BC" w14:textId="3B2D2EF8" w:rsidR="006D4874" w:rsidRPr="00571572" w:rsidRDefault="006D4874" w:rsidP="00571572">
      <w:pPr>
        <w:pStyle w:val="Listenabsatz"/>
        <w:numPr>
          <w:ilvl w:val="0"/>
          <w:numId w:val="26"/>
        </w:numPr>
        <w:rPr>
          <w:lang w:val="de-DE"/>
        </w:rPr>
      </w:pPr>
      <w:r w:rsidRPr="00571572">
        <w:rPr>
          <w:lang w:val="de-DE"/>
        </w:rPr>
        <w:t>Diese</w:t>
      </w:r>
      <w:r w:rsidR="00607109" w:rsidRPr="00571572">
        <w:rPr>
          <w:lang w:val="de-DE"/>
        </w:rPr>
        <w:t xml:space="preserve"> </w:t>
      </w:r>
      <w:r w:rsidRPr="00571572">
        <w:rPr>
          <w:lang w:val="de-DE"/>
        </w:rPr>
        <w:t>geschossenen</w:t>
      </w:r>
      <w:r w:rsidR="00607109" w:rsidRPr="00571572">
        <w:rPr>
          <w:lang w:val="de-DE"/>
        </w:rPr>
        <w:t xml:space="preserve"> </w:t>
      </w:r>
      <w:r w:rsidRPr="00571572">
        <w:rPr>
          <w:lang w:val="de-DE"/>
        </w:rPr>
        <w:t>Tunnel</w:t>
      </w:r>
      <w:r w:rsidR="00607109" w:rsidRPr="00571572">
        <w:rPr>
          <w:lang w:val="de-DE"/>
        </w:rPr>
        <w:t xml:space="preserve"> </w:t>
      </w:r>
      <w:r w:rsidRPr="00571572">
        <w:rPr>
          <w:lang w:val="de-DE"/>
        </w:rPr>
        <w:t>verursachen</w:t>
      </w:r>
      <w:r w:rsidR="00607109" w:rsidRPr="00571572">
        <w:rPr>
          <w:lang w:val="de-DE"/>
        </w:rPr>
        <w:t xml:space="preserve"> </w:t>
      </w:r>
      <w:r w:rsidRPr="00571572">
        <w:rPr>
          <w:lang w:val="de-DE"/>
        </w:rPr>
        <w:t>viel</w:t>
      </w:r>
      <w:r w:rsidR="00607109" w:rsidRPr="00571572">
        <w:rPr>
          <w:lang w:val="de-DE"/>
        </w:rPr>
        <w:t xml:space="preserve"> </w:t>
      </w:r>
      <w:r w:rsidRPr="00571572">
        <w:rPr>
          <w:lang w:val="de-DE"/>
        </w:rPr>
        <w:t>Traffic.</w:t>
      </w:r>
    </w:p>
    <w:p w14:paraId="2F5609BD" w14:textId="38F4323D" w:rsidR="006D4874" w:rsidRPr="00571572" w:rsidRDefault="006D4874" w:rsidP="00571572">
      <w:pPr>
        <w:pStyle w:val="Listenabsatz"/>
        <w:numPr>
          <w:ilvl w:val="0"/>
          <w:numId w:val="26"/>
        </w:numPr>
        <w:rPr>
          <w:lang w:val="de-DE"/>
        </w:rPr>
      </w:pPr>
      <w:r w:rsidRPr="00571572">
        <w:rPr>
          <w:lang w:val="de-DE"/>
        </w:rPr>
        <w:t>Die</w:t>
      </w:r>
      <w:r w:rsidR="00607109" w:rsidRPr="00571572">
        <w:rPr>
          <w:lang w:val="de-DE"/>
        </w:rPr>
        <w:t xml:space="preserve"> </w:t>
      </w:r>
      <w:r w:rsidRPr="00571572">
        <w:rPr>
          <w:lang w:val="de-DE"/>
        </w:rPr>
        <w:t>Split</w:t>
      </w:r>
      <w:r w:rsidR="00607109" w:rsidRPr="00571572">
        <w:rPr>
          <w:lang w:val="de-DE"/>
        </w:rPr>
        <w:t xml:space="preserve"> </w:t>
      </w:r>
      <w:r w:rsidRPr="00571572">
        <w:rPr>
          <w:lang w:val="de-DE"/>
        </w:rPr>
        <w:t>Tunnels</w:t>
      </w:r>
      <w:r w:rsidR="00607109" w:rsidRPr="00571572">
        <w:rPr>
          <w:lang w:val="de-DE"/>
        </w:rPr>
        <w:t xml:space="preserve"> </w:t>
      </w:r>
      <w:r w:rsidRPr="00571572">
        <w:rPr>
          <w:lang w:val="de-DE"/>
        </w:rPr>
        <w:t>bieten</w:t>
      </w:r>
      <w:r w:rsidR="00607109" w:rsidRPr="00571572">
        <w:rPr>
          <w:lang w:val="de-DE"/>
        </w:rPr>
        <w:t xml:space="preserve"> </w:t>
      </w:r>
      <w:r w:rsidRPr="00571572">
        <w:rPr>
          <w:lang w:val="de-DE"/>
        </w:rPr>
        <w:t>Angriffspunkte</w:t>
      </w:r>
      <w:r w:rsidR="00607109" w:rsidRPr="00571572">
        <w:rPr>
          <w:lang w:val="de-DE"/>
        </w:rPr>
        <w:t xml:space="preserve"> </w:t>
      </w:r>
      <w:r w:rsidRPr="00571572">
        <w:rPr>
          <w:lang w:val="de-DE"/>
        </w:rPr>
        <w:t>für</w:t>
      </w:r>
      <w:r w:rsidR="00607109" w:rsidRPr="00571572">
        <w:rPr>
          <w:lang w:val="de-DE"/>
        </w:rPr>
        <w:t xml:space="preserve"> </w:t>
      </w:r>
      <w:r w:rsidRPr="00571572">
        <w:rPr>
          <w:lang w:val="de-DE"/>
        </w:rPr>
        <w:t>Angreifer</w:t>
      </w:r>
      <w:r w:rsidR="00607109" w:rsidRPr="00571572">
        <w:rPr>
          <w:lang w:val="de-DE"/>
        </w:rPr>
        <w:t xml:space="preserve"> </w:t>
      </w:r>
      <w:r w:rsidRPr="00571572">
        <w:rPr>
          <w:lang w:val="de-DE"/>
        </w:rPr>
        <w:t>aus</w:t>
      </w:r>
      <w:r w:rsidR="00607109" w:rsidRPr="00571572">
        <w:rPr>
          <w:lang w:val="de-DE"/>
        </w:rPr>
        <w:t xml:space="preserve"> </w:t>
      </w:r>
      <w:r w:rsidRPr="00571572">
        <w:rPr>
          <w:lang w:val="de-DE"/>
        </w:rPr>
        <w:t>dem</w:t>
      </w:r>
      <w:r w:rsidR="00607109" w:rsidRPr="00571572">
        <w:rPr>
          <w:lang w:val="de-DE"/>
        </w:rPr>
        <w:t xml:space="preserve"> </w:t>
      </w:r>
      <w:r w:rsidRPr="00571572">
        <w:rPr>
          <w:lang w:val="de-DE"/>
        </w:rPr>
        <w:t>Internet.</w:t>
      </w:r>
    </w:p>
    <w:p w14:paraId="2F5609BE" w14:textId="64ADE911" w:rsidR="006D4874" w:rsidRPr="00571572" w:rsidRDefault="006D4874" w:rsidP="00571572">
      <w:pPr>
        <w:pStyle w:val="Listenabsatz"/>
        <w:numPr>
          <w:ilvl w:val="0"/>
          <w:numId w:val="26"/>
        </w:numPr>
        <w:rPr>
          <w:lang w:val="de-DE"/>
        </w:rPr>
      </w:pPr>
      <w:r w:rsidRPr="00571572">
        <w:rPr>
          <w:lang w:val="de-DE"/>
        </w:rPr>
        <w:t>Der</w:t>
      </w:r>
      <w:r w:rsidR="00607109" w:rsidRPr="00571572">
        <w:rPr>
          <w:lang w:val="de-DE"/>
        </w:rPr>
        <w:t xml:space="preserve"> </w:t>
      </w:r>
      <w:r w:rsidRPr="00571572">
        <w:rPr>
          <w:lang w:val="de-DE"/>
        </w:rPr>
        <w:t>Client</w:t>
      </w:r>
      <w:r w:rsidR="00607109" w:rsidRPr="00571572">
        <w:rPr>
          <w:lang w:val="de-DE"/>
        </w:rPr>
        <w:t xml:space="preserve"> </w:t>
      </w:r>
      <w:r w:rsidRPr="00571572">
        <w:rPr>
          <w:lang w:val="de-DE"/>
        </w:rPr>
        <w:t>dient</w:t>
      </w:r>
      <w:r w:rsidR="00607109" w:rsidRPr="00571572">
        <w:rPr>
          <w:lang w:val="de-DE"/>
        </w:rPr>
        <w:t xml:space="preserve"> </w:t>
      </w:r>
      <w:r w:rsidRPr="00571572">
        <w:rPr>
          <w:lang w:val="de-DE"/>
        </w:rPr>
        <w:t>dabei</w:t>
      </w:r>
      <w:r w:rsidR="00607109" w:rsidRPr="00571572">
        <w:rPr>
          <w:lang w:val="de-DE"/>
        </w:rPr>
        <w:t xml:space="preserve"> </w:t>
      </w:r>
      <w:r w:rsidRPr="00571572">
        <w:rPr>
          <w:lang w:val="de-DE"/>
        </w:rPr>
        <w:t>als</w:t>
      </w:r>
      <w:r w:rsidR="00607109" w:rsidRPr="00571572">
        <w:rPr>
          <w:lang w:val="de-DE"/>
        </w:rPr>
        <w:t xml:space="preserve"> </w:t>
      </w:r>
      <w:r w:rsidRPr="00571572">
        <w:rPr>
          <w:lang w:val="de-DE"/>
        </w:rPr>
        <w:t>Hop-Node.</w:t>
      </w:r>
    </w:p>
    <w:p w14:paraId="2F5609BF" w14:textId="138FD0CB" w:rsidR="006D4874" w:rsidRPr="00571572" w:rsidRDefault="006D4874" w:rsidP="00571572">
      <w:pPr>
        <w:pStyle w:val="Listenabsatz"/>
        <w:numPr>
          <w:ilvl w:val="0"/>
          <w:numId w:val="26"/>
        </w:numPr>
        <w:rPr>
          <w:lang w:val="de-DE"/>
        </w:rPr>
      </w:pPr>
      <w:r w:rsidRPr="00571572">
        <w:rPr>
          <w:lang w:val="de-DE"/>
        </w:rPr>
        <w:t>Als</w:t>
      </w:r>
      <w:r w:rsidR="00607109" w:rsidRPr="00571572">
        <w:rPr>
          <w:lang w:val="de-DE"/>
        </w:rPr>
        <w:t xml:space="preserve"> </w:t>
      </w:r>
      <w:r w:rsidRPr="00571572">
        <w:rPr>
          <w:lang w:val="de-DE"/>
        </w:rPr>
        <w:t>Gegenmassnahme</w:t>
      </w:r>
      <w:r w:rsidR="00607109" w:rsidRPr="00571572">
        <w:rPr>
          <w:lang w:val="de-DE"/>
        </w:rPr>
        <w:t xml:space="preserve"> </w:t>
      </w:r>
      <w:r w:rsidRPr="00571572">
        <w:rPr>
          <w:lang w:val="de-DE"/>
        </w:rPr>
        <w:t>ist</w:t>
      </w:r>
      <w:r w:rsidR="00607109" w:rsidRPr="00571572">
        <w:rPr>
          <w:lang w:val="de-DE"/>
        </w:rPr>
        <w:t xml:space="preserve"> </w:t>
      </w:r>
      <w:r w:rsidRPr="00571572">
        <w:rPr>
          <w:lang w:val="de-DE"/>
        </w:rPr>
        <w:t>nur</w:t>
      </w:r>
      <w:r w:rsidR="00607109" w:rsidRPr="00571572">
        <w:rPr>
          <w:lang w:val="de-DE"/>
        </w:rPr>
        <w:t xml:space="preserve"> </w:t>
      </w:r>
      <w:r w:rsidRPr="00571572">
        <w:rPr>
          <w:lang w:val="de-DE"/>
        </w:rPr>
        <w:t>eine</w:t>
      </w:r>
      <w:r w:rsidR="00607109" w:rsidRPr="00571572">
        <w:rPr>
          <w:lang w:val="de-DE"/>
        </w:rPr>
        <w:t xml:space="preserve"> </w:t>
      </w:r>
      <w:r w:rsidRPr="00571572">
        <w:rPr>
          <w:lang w:val="de-DE"/>
        </w:rPr>
        <w:t>Verbindung</w:t>
      </w:r>
      <w:r w:rsidR="00607109" w:rsidRPr="00571572">
        <w:rPr>
          <w:lang w:val="de-DE"/>
        </w:rPr>
        <w:t xml:space="preserve"> </w:t>
      </w:r>
      <w:r w:rsidRPr="00571572">
        <w:rPr>
          <w:lang w:val="de-DE"/>
        </w:rPr>
        <w:t>auf</w:t>
      </w:r>
      <w:r w:rsidR="00607109" w:rsidRPr="00571572">
        <w:rPr>
          <w:lang w:val="de-DE"/>
        </w:rPr>
        <w:t xml:space="preserve"> </w:t>
      </w:r>
      <w:r w:rsidRPr="00571572">
        <w:rPr>
          <w:lang w:val="de-DE"/>
        </w:rPr>
        <w:t>dem</w:t>
      </w:r>
      <w:r w:rsidR="00607109" w:rsidRPr="00571572">
        <w:rPr>
          <w:lang w:val="de-DE"/>
        </w:rPr>
        <w:t xml:space="preserve"> </w:t>
      </w:r>
      <w:r w:rsidRPr="00571572">
        <w:rPr>
          <w:lang w:val="de-DE"/>
        </w:rPr>
        <w:t>Client</w:t>
      </w:r>
      <w:r w:rsidR="00607109" w:rsidRPr="00571572">
        <w:rPr>
          <w:lang w:val="de-DE"/>
        </w:rPr>
        <w:t xml:space="preserve"> </w:t>
      </w:r>
      <w:r w:rsidRPr="00571572">
        <w:rPr>
          <w:lang w:val="de-DE"/>
        </w:rPr>
        <w:t>erlaubt.</w:t>
      </w:r>
    </w:p>
    <w:p w14:paraId="2F5609C0" w14:textId="77777777" w:rsidR="006D4874" w:rsidRPr="006D4874" w:rsidRDefault="006D4874" w:rsidP="006F174D">
      <w:pPr>
        <w:pStyle w:val="berschrift2"/>
      </w:pPr>
      <w:bookmarkStart w:id="418" w:name="_Toc439692436"/>
      <w:r>
        <w:t>Verschlüsselung</w:t>
      </w:r>
      <w:bookmarkEnd w:id="418"/>
    </w:p>
    <w:p w14:paraId="2F5609C1" w14:textId="77777777" w:rsidR="006D4874" w:rsidRDefault="006D4874" w:rsidP="006D4874">
      <w:pPr>
        <w:rPr>
          <w:lang w:val="de-DE"/>
        </w:rPr>
      </w:pPr>
      <w:r>
        <w:rPr>
          <w:lang w:val="de-DE"/>
        </w:rPr>
        <w:t>Verschüsselungsverfahren:</w:t>
      </w:r>
    </w:p>
    <w:p w14:paraId="2F5609C2" w14:textId="77777777" w:rsidR="006D4874" w:rsidRDefault="006D4874" w:rsidP="006D4874">
      <w:pPr>
        <w:pStyle w:val="Listenabsatz"/>
        <w:numPr>
          <w:ilvl w:val="0"/>
          <w:numId w:val="3"/>
        </w:numPr>
        <w:rPr>
          <w:lang w:val="de-DE"/>
        </w:rPr>
      </w:pPr>
      <w:r>
        <w:rPr>
          <w:lang w:val="de-DE"/>
        </w:rPr>
        <w:t>DES</w:t>
      </w:r>
    </w:p>
    <w:p w14:paraId="2F5609C3" w14:textId="77777777" w:rsidR="006D4874" w:rsidRDefault="006D4874" w:rsidP="006D4874">
      <w:pPr>
        <w:pStyle w:val="Listenabsatz"/>
        <w:numPr>
          <w:ilvl w:val="0"/>
          <w:numId w:val="3"/>
        </w:numPr>
        <w:rPr>
          <w:lang w:val="de-DE"/>
        </w:rPr>
      </w:pPr>
      <w:r>
        <w:rPr>
          <w:lang w:val="de-DE"/>
        </w:rPr>
        <w:t>3DES</w:t>
      </w:r>
    </w:p>
    <w:p w14:paraId="2F5609C4" w14:textId="77777777" w:rsidR="006D4874" w:rsidRDefault="006D4874" w:rsidP="006D4874">
      <w:pPr>
        <w:pStyle w:val="Listenabsatz"/>
        <w:numPr>
          <w:ilvl w:val="0"/>
          <w:numId w:val="3"/>
        </w:numPr>
        <w:rPr>
          <w:lang w:val="de-DE"/>
        </w:rPr>
      </w:pPr>
      <w:r>
        <w:rPr>
          <w:lang w:val="de-DE"/>
        </w:rPr>
        <w:t>IDEA</w:t>
      </w:r>
    </w:p>
    <w:p w14:paraId="2F5609C5" w14:textId="58281CF1" w:rsidR="006D4874" w:rsidRDefault="006D4874" w:rsidP="006D4874">
      <w:pPr>
        <w:pStyle w:val="Listenabsatz"/>
        <w:numPr>
          <w:ilvl w:val="0"/>
          <w:numId w:val="3"/>
        </w:numPr>
        <w:rPr>
          <w:lang w:val="de-DE"/>
        </w:rPr>
      </w:pPr>
      <w:r>
        <w:rPr>
          <w:lang w:val="de-DE"/>
        </w:rPr>
        <w:t>AES</w:t>
      </w:r>
      <w:r w:rsidR="00607109">
        <w:rPr>
          <w:lang w:val="de-DE"/>
        </w:rPr>
        <w:t xml:space="preserve"> </w:t>
      </w:r>
      <w:r>
        <w:rPr>
          <w:lang w:val="de-DE"/>
        </w:rPr>
        <w:t>-&gt;</w:t>
      </w:r>
      <w:r w:rsidR="00607109">
        <w:rPr>
          <w:lang w:val="de-DE"/>
        </w:rPr>
        <w:t xml:space="preserve"> </w:t>
      </w:r>
      <w:r>
        <w:rPr>
          <w:lang w:val="de-DE"/>
        </w:rPr>
        <w:t>aktueller</w:t>
      </w:r>
      <w:r w:rsidR="00607109">
        <w:rPr>
          <w:lang w:val="de-DE"/>
        </w:rPr>
        <w:t xml:space="preserve"> </w:t>
      </w:r>
      <w:r>
        <w:rPr>
          <w:lang w:val="de-DE"/>
        </w:rPr>
        <w:t>Standard.</w:t>
      </w:r>
    </w:p>
    <w:p w14:paraId="2F5609C6" w14:textId="7E8C8256" w:rsidR="00730056" w:rsidRPr="00571572" w:rsidRDefault="00730056" w:rsidP="00730056">
      <w:pPr>
        <w:rPr>
          <w:b/>
          <w:lang w:val="de-DE"/>
        </w:rPr>
      </w:pPr>
      <w:r w:rsidRPr="00571572">
        <w:rPr>
          <w:b/>
          <w:lang w:val="de-DE"/>
        </w:rPr>
        <w:lastRenderedPageBreak/>
        <w:t>Symmetrisc</w:t>
      </w:r>
      <w:r w:rsidR="00571572" w:rsidRPr="00571572">
        <w:rPr>
          <w:b/>
          <w:lang w:val="de-DE"/>
        </w:rPr>
        <w:t>h</w:t>
      </w:r>
    </w:p>
    <w:p w14:paraId="2F5609C7" w14:textId="0C8933FF" w:rsidR="00730056" w:rsidRDefault="00730056" w:rsidP="00730056">
      <w:pPr>
        <w:rPr>
          <w:lang w:val="de-DE"/>
        </w:rPr>
      </w:pPr>
      <w:r>
        <w:rPr>
          <w:lang w:val="de-DE"/>
        </w:rPr>
        <w:t>Gleiche</w:t>
      </w:r>
      <w:r w:rsidR="00607109">
        <w:rPr>
          <w:lang w:val="de-DE"/>
        </w:rPr>
        <w:t xml:space="preserve"> </w:t>
      </w:r>
      <w:r>
        <w:rPr>
          <w:lang w:val="de-DE"/>
        </w:rPr>
        <w:t>Schlüssel</w:t>
      </w:r>
      <w:r w:rsidR="00607109">
        <w:rPr>
          <w:lang w:val="de-DE"/>
        </w:rPr>
        <w:t xml:space="preserve"> </w:t>
      </w:r>
      <w:r w:rsidR="007857B3">
        <w:rPr>
          <w:lang w:val="de-DE"/>
        </w:rPr>
        <w:t>werden</w:t>
      </w:r>
      <w:r w:rsidR="00607109">
        <w:rPr>
          <w:lang w:val="de-DE"/>
        </w:rPr>
        <w:t xml:space="preserve"> </w:t>
      </w:r>
      <w:r w:rsidR="007857B3">
        <w:rPr>
          <w:lang w:val="de-DE"/>
        </w:rPr>
        <w:t>zum</w:t>
      </w:r>
      <w:r w:rsidR="00607109">
        <w:rPr>
          <w:lang w:val="de-DE"/>
        </w:rPr>
        <w:t xml:space="preserve"> </w:t>
      </w:r>
      <w:r w:rsidR="007857B3">
        <w:rPr>
          <w:lang w:val="de-DE"/>
        </w:rPr>
        <w:t>Verschlüsseln</w:t>
      </w:r>
      <w:r w:rsidR="00607109">
        <w:rPr>
          <w:lang w:val="de-DE"/>
        </w:rPr>
        <w:t xml:space="preserve"> </w:t>
      </w:r>
      <w:r w:rsidR="007857B3">
        <w:rPr>
          <w:lang w:val="de-DE"/>
        </w:rPr>
        <w:t>und</w:t>
      </w:r>
      <w:r w:rsidR="00607109">
        <w:rPr>
          <w:lang w:val="de-DE"/>
        </w:rPr>
        <w:t xml:space="preserve"> </w:t>
      </w:r>
      <w:r w:rsidR="007857B3">
        <w:rPr>
          <w:lang w:val="de-DE"/>
        </w:rPr>
        <w:t>Entschlüsseln</w:t>
      </w:r>
      <w:r w:rsidR="00607109">
        <w:rPr>
          <w:lang w:val="de-DE"/>
        </w:rPr>
        <w:t xml:space="preserve"> </w:t>
      </w:r>
      <w:r w:rsidR="007857B3">
        <w:rPr>
          <w:lang w:val="de-DE"/>
        </w:rPr>
        <w:t>verwendet.</w:t>
      </w:r>
      <w:r w:rsidR="00607109">
        <w:rPr>
          <w:lang w:val="de-DE"/>
        </w:rPr>
        <w:t xml:space="preserve"> </w:t>
      </w:r>
      <w:r>
        <w:rPr>
          <w:lang w:val="de-DE"/>
        </w:rPr>
        <w:t>Problem</w:t>
      </w:r>
      <w:r w:rsidR="00607109">
        <w:rPr>
          <w:lang w:val="de-DE"/>
        </w:rPr>
        <w:t xml:space="preserve"> </w:t>
      </w:r>
      <w:r w:rsidR="007857B3">
        <w:rPr>
          <w:lang w:val="de-DE"/>
        </w:rPr>
        <w:t>dabei</w:t>
      </w:r>
      <w:r w:rsidR="00607109">
        <w:rPr>
          <w:lang w:val="de-DE"/>
        </w:rPr>
        <w:t xml:space="preserve"> </w:t>
      </w:r>
      <w:r w:rsidR="007857B3">
        <w:rPr>
          <w:lang w:val="de-DE"/>
        </w:rPr>
        <w:t>ist</w:t>
      </w:r>
      <w:r w:rsidR="00607109">
        <w:rPr>
          <w:lang w:val="de-DE"/>
        </w:rPr>
        <w:t xml:space="preserve"> </w:t>
      </w:r>
      <w:r w:rsidR="007857B3">
        <w:rPr>
          <w:lang w:val="de-DE"/>
        </w:rPr>
        <w:t>die</w:t>
      </w:r>
      <w:r w:rsidR="00607109">
        <w:rPr>
          <w:lang w:val="de-DE"/>
        </w:rPr>
        <w:t xml:space="preserve"> </w:t>
      </w:r>
      <w:r w:rsidR="007857B3">
        <w:rPr>
          <w:lang w:val="de-DE"/>
        </w:rPr>
        <w:t>Schlüsselverteilung,</w:t>
      </w:r>
      <w:r w:rsidR="00607109">
        <w:rPr>
          <w:lang w:val="de-DE"/>
        </w:rPr>
        <w:t xml:space="preserve"> </w:t>
      </w:r>
      <w:r w:rsidR="007857B3">
        <w:rPr>
          <w:lang w:val="de-DE"/>
        </w:rPr>
        <w:t>aso</w:t>
      </w:r>
      <w:r w:rsidR="00607109">
        <w:rPr>
          <w:lang w:val="de-DE"/>
        </w:rPr>
        <w:t xml:space="preserve"> </w:t>
      </w:r>
      <w:r w:rsidR="007857B3">
        <w:rPr>
          <w:lang w:val="de-DE"/>
        </w:rPr>
        <w:t>wir</w:t>
      </w:r>
      <w:r w:rsidR="00607109">
        <w:rPr>
          <w:lang w:val="de-DE"/>
        </w:rPr>
        <w:t xml:space="preserve"> </w:t>
      </w:r>
      <w:r w:rsidR="007857B3">
        <w:rPr>
          <w:lang w:val="de-DE"/>
        </w:rPr>
        <w:t>erhält</w:t>
      </w:r>
      <w:r w:rsidR="00607109">
        <w:rPr>
          <w:lang w:val="de-DE"/>
        </w:rPr>
        <w:t xml:space="preserve"> </w:t>
      </w:r>
      <w:r w:rsidR="007857B3">
        <w:rPr>
          <w:lang w:val="de-DE"/>
        </w:rPr>
        <w:t>mein</w:t>
      </w:r>
      <w:r w:rsidR="00607109">
        <w:rPr>
          <w:lang w:val="de-DE"/>
        </w:rPr>
        <w:t xml:space="preserve"> </w:t>
      </w:r>
      <w:r w:rsidR="007857B3">
        <w:rPr>
          <w:lang w:val="de-DE"/>
        </w:rPr>
        <w:t>Gegenüber</w:t>
      </w:r>
      <w:r w:rsidR="00607109">
        <w:rPr>
          <w:lang w:val="de-DE"/>
        </w:rPr>
        <w:t xml:space="preserve"> </w:t>
      </w:r>
      <w:r w:rsidR="007857B3">
        <w:rPr>
          <w:lang w:val="de-DE"/>
        </w:rPr>
        <w:t>den</w:t>
      </w:r>
      <w:r w:rsidR="00607109">
        <w:rPr>
          <w:lang w:val="de-DE"/>
        </w:rPr>
        <w:t xml:space="preserve"> </w:t>
      </w:r>
      <w:r w:rsidR="007857B3">
        <w:rPr>
          <w:lang w:val="de-DE"/>
        </w:rPr>
        <w:t>Schlüssel</w:t>
      </w:r>
      <w:r w:rsidR="00607109">
        <w:rPr>
          <w:lang w:val="de-DE"/>
        </w:rPr>
        <w:t xml:space="preserve"> </w:t>
      </w:r>
      <w:r w:rsidR="007857B3">
        <w:rPr>
          <w:lang w:val="de-DE"/>
        </w:rPr>
        <w:t>zur</w:t>
      </w:r>
      <w:r w:rsidR="00607109">
        <w:rPr>
          <w:lang w:val="de-DE"/>
        </w:rPr>
        <w:t xml:space="preserve"> </w:t>
      </w:r>
      <w:r w:rsidR="007857B3">
        <w:rPr>
          <w:lang w:val="de-DE"/>
        </w:rPr>
        <w:t>Entschlüsselung</w:t>
      </w:r>
      <w:r w:rsidR="00607109">
        <w:rPr>
          <w:lang w:val="de-DE"/>
        </w:rPr>
        <w:t xml:space="preserve"> </w:t>
      </w:r>
      <w:r w:rsidR="007857B3">
        <w:rPr>
          <w:lang w:val="de-DE"/>
        </w:rPr>
        <w:t>einer</w:t>
      </w:r>
      <w:r w:rsidR="00607109">
        <w:rPr>
          <w:lang w:val="de-DE"/>
        </w:rPr>
        <w:t xml:space="preserve"> </w:t>
      </w:r>
      <w:r w:rsidR="007857B3">
        <w:rPr>
          <w:lang w:val="de-DE"/>
        </w:rPr>
        <w:t>Nachricht</w:t>
      </w:r>
      <w:r w:rsidR="00607109">
        <w:rPr>
          <w:lang w:val="de-DE"/>
        </w:rPr>
        <w:t xml:space="preserve"> </w:t>
      </w:r>
      <w:r w:rsidR="007857B3">
        <w:rPr>
          <w:lang w:val="de-DE"/>
        </w:rPr>
        <w:t>auf</w:t>
      </w:r>
      <w:r w:rsidR="00607109">
        <w:rPr>
          <w:lang w:val="de-DE"/>
        </w:rPr>
        <w:t xml:space="preserve"> </w:t>
      </w:r>
      <w:r w:rsidR="007857B3">
        <w:rPr>
          <w:lang w:val="de-DE"/>
        </w:rPr>
        <w:t>sichere</w:t>
      </w:r>
      <w:r w:rsidR="00607109">
        <w:rPr>
          <w:lang w:val="de-DE"/>
        </w:rPr>
        <w:t xml:space="preserve"> </w:t>
      </w:r>
      <w:r w:rsidR="007857B3">
        <w:rPr>
          <w:lang w:val="de-DE"/>
        </w:rPr>
        <w:t>Art</w:t>
      </w:r>
      <w:r w:rsidR="00607109">
        <w:rPr>
          <w:lang w:val="de-DE"/>
        </w:rPr>
        <w:t xml:space="preserve"> </w:t>
      </w:r>
      <w:r w:rsidR="007857B3">
        <w:rPr>
          <w:lang w:val="de-DE"/>
        </w:rPr>
        <w:t>und</w:t>
      </w:r>
      <w:r w:rsidR="00607109">
        <w:rPr>
          <w:lang w:val="de-DE"/>
        </w:rPr>
        <w:t xml:space="preserve"> </w:t>
      </w:r>
      <w:r w:rsidR="007857B3">
        <w:rPr>
          <w:lang w:val="de-DE"/>
        </w:rPr>
        <w:t>Weise.</w:t>
      </w:r>
    </w:p>
    <w:p w14:paraId="2F5609C8" w14:textId="2B4A021B" w:rsidR="00730056" w:rsidRPr="00571572" w:rsidRDefault="00730056" w:rsidP="00730056">
      <w:pPr>
        <w:rPr>
          <w:b/>
          <w:lang w:val="de-DE"/>
        </w:rPr>
      </w:pPr>
      <w:r w:rsidRPr="00571572">
        <w:rPr>
          <w:b/>
          <w:lang w:val="de-DE"/>
        </w:rPr>
        <w:t>Asymmetrisch</w:t>
      </w:r>
    </w:p>
    <w:p w14:paraId="2F5609C9" w14:textId="77777777" w:rsidR="00F525CC" w:rsidRDefault="00F525CC" w:rsidP="00730056">
      <w:pPr>
        <w:rPr>
          <w:lang w:val="de-DE"/>
        </w:rPr>
      </w:pPr>
      <w:r>
        <w:rPr>
          <w:noProof/>
          <w:lang w:eastAsia="de-CH"/>
        </w:rPr>
        <w:drawing>
          <wp:inline distT="0" distB="0" distL="0" distR="0" wp14:anchorId="2F5609E1" wp14:editId="2F5609E2">
            <wp:extent cx="3177107" cy="2107770"/>
            <wp:effectExtent l="0" t="0" r="4445" b="6985"/>
            <wp:docPr id="10" name="Grafik 10" descr="http://www.wri-irg.org/system/files/images/public-key-encryption-examp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wri-irg.org/system/files/images/public-key-encryption-example.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85969" cy="2113650"/>
                    </a:xfrm>
                    <a:prstGeom prst="rect">
                      <a:avLst/>
                    </a:prstGeom>
                    <a:noFill/>
                    <a:ln>
                      <a:noFill/>
                    </a:ln>
                  </pic:spPr>
                </pic:pic>
              </a:graphicData>
            </a:graphic>
          </wp:inline>
        </w:drawing>
      </w:r>
    </w:p>
    <w:p w14:paraId="2F5609CA" w14:textId="16BBE152" w:rsidR="00730056" w:rsidRPr="00730056" w:rsidRDefault="00730056" w:rsidP="00730056">
      <w:pPr>
        <w:rPr>
          <w:lang w:val="de-DE"/>
        </w:rPr>
      </w:pPr>
      <w:r w:rsidRPr="00730056">
        <w:rPr>
          <w:lang w:val="de-DE"/>
        </w:rPr>
        <w:t>Mathematisch</w:t>
      </w:r>
      <w:r w:rsidR="00607109">
        <w:rPr>
          <w:lang w:val="de-DE"/>
        </w:rPr>
        <w:t xml:space="preserve"> </w:t>
      </w:r>
      <w:r w:rsidRPr="00730056">
        <w:rPr>
          <w:lang w:val="de-DE"/>
        </w:rPr>
        <w:t>„verwandtes″</w:t>
      </w:r>
      <w:r w:rsidR="00607109">
        <w:rPr>
          <w:lang w:val="de-DE"/>
        </w:rPr>
        <w:t xml:space="preserve"> </w:t>
      </w:r>
      <w:r w:rsidRPr="00730056">
        <w:rPr>
          <w:lang w:val="de-DE"/>
        </w:rPr>
        <w:t>Schlüsselpaar</w:t>
      </w:r>
      <w:r w:rsidR="00607109">
        <w:rPr>
          <w:lang w:val="de-DE"/>
        </w:rPr>
        <w:t xml:space="preserve"> </w:t>
      </w:r>
      <w:r w:rsidR="007857B3">
        <w:rPr>
          <w:lang w:val="de-DE"/>
        </w:rPr>
        <w:t>(siehe</w:t>
      </w:r>
      <w:r w:rsidR="00607109">
        <w:rPr>
          <w:lang w:val="de-DE"/>
        </w:rPr>
        <w:t xml:space="preserve"> </w:t>
      </w:r>
      <w:r w:rsidR="007857B3">
        <w:rPr>
          <w:lang w:val="de-DE"/>
        </w:rPr>
        <w:t>Diffie-Helmann)</w:t>
      </w:r>
      <w:r w:rsidRPr="00730056">
        <w:rPr>
          <w:lang w:val="de-DE"/>
        </w:rPr>
        <w:t>.</w:t>
      </w:r>
      <w:r w:rsidR="00607109">
        <w:rPr>
          <w:lang w:val="de-DE"/>
        </w:rPr>
        <w:t xml:space="preserve"> </w:t>
      </w:r>
      <w:r w:rsidR="007857B3">
        <w:rPr>
          <w:lang w:val="de-DE"/>
        </w:rPr>
        <w:t>Prinzip</w:t>
      </w:r>
      <w:r w:rsidR="00607109">
        <w:rPr>
          <w:lang w:val="de-DE"/>
        </w:rPr>
        <w:t xml:space="preserve"> </w:t>
      </w:r>
      <w:r w:rsidR="007857B3">
        <w:rPr>
          <w:lang w:val="de-DE"/>
        </w:rPr>
        <w:t>ist</w:t>
      </w:r>
      <w:r w:rsidR="00607109">
        <w:rPr>
          <w:lang w:val="de-DE"/>
        </w:rPr>
        <w:t xml:space="preserve"> </w:t>
      </w:r>
      <w:r w:rsidR="007857B3">
        <w:rPr>
          <w:lang w:val="de-DE"/>
        </w:rPr>
        <w:t>einfach,</w:t>
      </w:r>
      <w:r w:rsidR="00607109">
        <w:rPr>
          <w:lang w:val="de-DE"/>
        </w:rPr>
        <w:t xml:space="preserve"> </w:t>
      </w:r>
      <w:r w:rsidR="007857B3">
        <w:rPr>
          <w:lang w:val="de-DE"/>
        </w:rPr>
        <w:t>Nachrichten</w:t>
      </w:r>
      <w:r w:rsidR="00607109">
        <w:rPr>
          <w:lang w:val="de-DE"/>
        </w:rPr>
        <w:t xml:space="preserve"> </w:t>
      </w:r>
      <w:r w:rsidR="007857B3">
        <w:rPr>
          <w:lang w:val="de-DE"/>
        </w:rPr>
        <w:t>die</w:t>
      </w:r>
      <w:r w:rsidR="00607109">
        <w:rPr>
          <w:lang w:val="de-DE"/>
        </w:rPr>
        <w:t xml:space="preserve"> </w:t>
      </w:r>
      <w:r w:rsidR="007857B3">
        <w:rPr>
          <w:lang w:val="de-DE"/>
        </w:rPr>
        <w:t>mit</w:t>
      </w:r>
      <w:r w:rsidR="00607109">
        <w:rPr>
          <w:lang w:val="de-DE"/>
        </w:rPr>
        <w:t xml:space="preserve"> </w:t>
      </w:r>
      <w:r w:rsidR="007857B3">
        <w:rPr>
          <w:lang w:val="de-DE"/>
        </w:rPr>
        <w:t>dem</w:t>
      </w:r>
      <w:r w:rsidR="00607109">
        <w:rPr>
          <w:lang w:val="de-DE"/>
        </w:rPr>
        <w:t xml:space="preserve"> </w:t>
      </w:r>
      <w:r w:rsidR="007857B3">
        <w:rPr>
          <w:lang w:val="de-DE"/>
        </w:rPr>
        <w:t>öffentlichen</w:t>
      </w:r>
      <w:r w:rsidR="00607109">
        <w:rPr>
          <w:lang w:val="de-DE"/>
        </w:rPr>
        <w:t xml:space="preserve"> </w:t>
      </w:r>
      <w:r w:rsidR="007857B3">
        <w:rPr>
          <w:lang w:val="de-DE"/>
        </w:rPr>
        <w:t>Schlüssel</w:t>
      </w:r>
      <w:r w:rsidR="00607109">
        <w:rPr>
          <w:lang w:val="de-DE"/>
        </w:rPr>
        <w:t xml:space="preserve"> </w:t>
      </w:r>
      <w:r w:rsidR="007857B3">
        <w:rPr>
          <w:lang w:val="de-DE"/>
        </w:rPr>
        <w:t>verschlüsselt</w:t>
      </w:r>
      <w:r w:rsidR="00607109">
        <w:rPr>
          <w:lang w:val="de-DE"/>
        </w:rPr>
        <w:t xml:space="preserve"> </w:t>
      </w:r>
      <w:r w:rsidR="007857B3">
        <w:rPr>
          <w:lang w:val="de-DE"/>
        </w:rPr>
        <w:t>werden</w:t>
      </w:r>
      <w:r w:rsidR="00607109">
        <w:rPr>
          <w:lang w:val="de-DE"/>
        </w:rPr>
        <w:t xml:space="preserve"> </w:t>
      </w:r>
      <w:r w:rsidR="007857B3">
        <w:rPr>
          <w:lang w:val="de-DE"/>
        </w:rPr>
        <w:t>können</w:t>
      </w:r>
      <w:r w:rsidR="00607109">
        <w:rPr>
          <w:lang w:val="de-DE"/>
        </w:rPr>
        <w:t xml:space="preserve"> </w:t>
      </w:r>
      <w:r w:rsidR="007857B3">
        <w:rPr>
          <w:lang w:val="de-DE"/>
        </w:rPr>
        <w:t>nur</w:t>
      </w:r>
      <w:r w:rsidR="00607109">
        <w:rPr>
          <w:lang w:val="de-DE"/>
        </w:rPr>
        <w:t xml:space="preserve"> </w:t>
      </w:r>
      <w:r w:rsidR="007857B3">
        <w:rPr>
          <w:lang w:val="de-DE"/>
        </w:rPr>
        <w:t>mit</w:t>
      </w:r>
      <w:r w:rsidR="00607109">
        <w:rPr>
          <w:lang w:val="de-DE"/>
        </w:rPr>
        <w:t xml:space="preserve"> </w:t>
      </w:r>
      <w:r w:rsidR="007857B3">
        <w:rPr>
          <w:lang w:val="de-DE"/>
        </w:rPr>
        <w:t>dem</w:t>
      </w:r>
      <w:r w:rsidR="00607109">
        <w:rPr>
          <w:lang w:val="de-DE"/>
        </w:rPr>
        <w:t xml:space="preserve"> </w:t>
      </w:r>
      <w:r w:rsidR="007857B3">
        <w:rPr>
          <w:lang w:val="de-DE"/>
        </w:rPr>
        <w:t>Private-Key</w:t>
      </w:r>
      <w:r w:rsidR="00607109">
        <w:rPr>
          <w:lang w:val="de-DE"/>
        </w:rPr>
        <w:t xml:space="preserve"> </w:t>
      </w:r>
      <w:r w:rsidR="007857B3">
        <w:rPr>
          <w:lang w:val="de-DE"/>
        </w:rPr>
        <w:t>entschlüsselt</w:t>
      </w:r>
      <w:r w:rsidR="00607109">
        <w:rPr>
          <w:lang w:val="de-DE"/>
        </w:rPr>
        <w:t xml:space="preserve"> </w:t>
      </w:r>
      <w:r w:rsidR="007857B3">
        <w:rPr>
          <w:lang w:val="de-DE"/>
        </w:rPr>
        <w:t>werden.</w:t>
      </w:r>
      <w:r w:rsidR="00607109">
        <w:rPr>
          <w:lang w:val="de-DE"/>
        </w:rPr>
        <w:t xml:space="preserve"> </w:t>
      </w:r>
      <w:r w:rsidRPr="00730056">
        <w:rPr>
          <w:lang w:val="de-DE"/>
        </w:rPr>
        <w:t>Verteilung</w:t>
      </w:r>
      <w:r w:rsidR="00607109">
        <w:rPr>
          <w:lang w:val="de-DE"/>
        </w:rPr>
        <w:t xml:space="preserve"> </w:t>
      </w:r>
      <w:r w:rsidRPr="00730056">
        <w:rPr>
          <w:lang w:val="de-DE"/>
        </w:rPr>
        <w:t>des</w:t>
      </w:r>
      <w:r w:rsidR="00607109">
        <w:rPr>
          <w:lang w:val="de-DE"/>
        </w:rPr>
        <w:t xml:space="preserve"> </w:t>
      </w:r>
      <w:r w:rsidRPr="00730056">
        <w:rPr>
          <w:lang w:val="de-DE"/>
        </w:rPr>
        <w:t>public</w:t>
      </w:r>
      <w:r w:rsidR="00607109">
        <w:rPr>
          <w:lang w:val="de-DE"/>
        </w:rPr>
        <w:t xml:space="preserve"> </w:t>
      </w:r>
      <w:r w:rsidRPr="00730056">
        <w:rPr>
          <w:lang w:val="de-DE"/>
        </w:rPr>
        <w:t>Key</w:t>
      </w:r>
      <w:r w:rsidR="00607109">
        <w:rPr>
          <w:lang w:val="de-DE"/>
        </w:rPr>
        <w:t xml:space="preserve"> </w:t>
      </w:r>
      <w:r w:rsidRPr="00730056">
        <w:rPr>
          <w:lang w:val="de-DE"/>
        </w:rPr>
        <w:t>ist</w:t>
      </w:r>
      <w:r w:rsidR="00607109">
        <w:rPr>
          <w:lang w:val="de-DE"/>
        </w:rPr>
        <w:t xml:space="preserve"> </w:t>
      </w:r>
      <w:r w:rsidR="007857B3">
        <w:rPr>
          <w:lang w:val="de-DE"/>
        </w:rPr>
        <w:t>daher</w:t>
      </w:r>
      <w:r w:rsidR="00607109">
        <w:rPr>
          <w:lang w:val="de-DE"/>
        </w:rPr>
        <w:t xml:space="preserve"> </w:t>
      </w:r>
      <w:r w:rsidRPr="00730056">
        <w:rPr>
          <w:lang w:val="de-DE"/>
        </w:rPr>
        <w:t>unproblematisch</w:t>
      </w:r>
      <w:r w:rsidR="007857B3">
        <w:rPr>
          <w:lang w:val="de-DE"/>
        </w:rPr>
        <w:t>,</w:t>
      </w:r>
      <w:r w:rsidR="00607109">
        <w:rPr>
          <w:lang w:val="de-DE"/>
        </w:rPr>
        <w:t xml:space="preserve"> </w:t>
      </w:r>
      <w:r w:rsidR="007857B3">
        <w:rPr>
          <w:lang w:val="de-DE"/>
        </w:rPr>
        <w:t>er</w:t>
      </w:r>
      <w:r w:rsidR="00607109">
        <w:rPr>
          <w:lang w:val="de-DE"/>
        </w:rPr>
        <w:t xml:space="preserve"> </w:t>
      </w:r>
      <w:r w:rsidR="007857B3">
        <w:rPr>
          <w:lang w:val="de-DE"/>
        </w:rPr>
        <w:t>kann</w:t>
      </w:r>
      <w:r w:rsidR="00607109">
        <w:rPr>
          <w:lang w:val="de-DE"/>
        </w:rPr>
        <w:t xml:space="preserve"> </w:t>
      </w:r>
      <w:r w:rsidR="007857B3">
        <w:rPr>
          <w:lang w:val="de-DE"/>
        </w:rPr>
        <w:t>veröffentlicht</w:t>
      </w:r>
      <w:r w:rsidR="00607109">
        <w:rPr>
          <w:lang w:val="de-DE"/>
        </w:rPr>
        <w:t xml:space="preserve"> </w:t>
      </w:r>
      <w:r w:rsidR="007857B3">
        <w:rPr>
          <w:lang w:val="de-DE"/>
        </w:rPr>
        <w:t>werden.</w:t>
      </w:r>
      <w:r w:rsidR="00607109">
        <w:rPr>
          <w:lang w:val="de-DE"/>
        </w:rPr>
        <w:t xml:space="preserve"> </w:t>
      </w:r>
      <w:r w:rsidR="007857B3">
        <w:rPr>
          <w:lang w:val="de-DE"/>
        </w:rPr>
        <w:t>Einzige</w:t>
      </w:r>
      <w:r w:rsidR="00607109">
        <w:rPr>
          <w:lang w:val="de-DE"/>
        </w:rPr>
        <w:t xml:space="preserve"> </w:t>
      </w:r>
      <w:r w:rsidR="007857B3">
        <w:rPr>
          <w:lang w:val="de-DE"/>
        </w:rPr>
        <w:t>Problematik</w:t>
      </w:r>
      <w:r w:rsidR="00607109">
        <w:rPr>
          <w:lang w:val="de-DE"/>
        </w:rPr>
        <w:t xml:space="preserve"> </w:t>
      </w:r>
      <w:r w:rsidR="007857B3">
        <w:rPr>
          <w:lang w:val="de-DE"/>
        </w:rPr>
        <w:t>ist</w:t>
      </w:r>
      <w:r w:rsidR="00607109">
        <w:rPr>
          <w:lang w:val="de-DE"/>
        </w:rPr>
        <w:t xml:space="preserve"> </w:t>
      </w:r>
      <w:r w:rsidRPr="00730056">
        <w:rPr>
          <w:lang w:val="de-DE"/>
        </w:rPr>
        <w:t>die</w:t>
      </w:r>
      <w:r w:rsidR="00607109">
        <w:rPr>
          <w:lang w:val="de-DE"/>
        </w:rPr>
        <w:t xml:space="preserve"> </w:t>
      </w:r>
      <w:r w:rsidRPr="00730056">
        <w:rPr>
          <w:lang w:val="de-DE"/>
        </w:rPr>
        <w:t>Frage</w:t>
      </w:r>
      <w:r w:rsidR="00607109">
        <w:rPr>
          <w:lang w:val="de-DE"/>
        </w:rPr>
        <w:t xml:space="preserve"> </w:t>
      </w:r>
      <w:r w:rsidRPr="00730056">
        <w:rPr>
          <w:lang w:val="de-DE"/>
        </w:rPr>
        <w:t>der</w:t>
      </w:r>
      <w:r w:rsidR="00607109">
        <w:rPr>
          <w:lang w:val="de-DE"/>
        </w:rPr>
        <w:t xml:space="preserve"> </w:t>
      </w:r>
      <w:r w:rsidRPr="00730056">
        <w:rPr>
          <w:lang w:val="de-DE"/>
        </w:rPr>
        <w:t>Authentizität</w:t>
      </w:r>
      <w:r w:rsidR="00607109">
        <w:rPr>
          <w:lang w:val="de-DE"/>
        </w:rPr>
        <w:t xml:space="preserve"> </w:t>
      </w:r>
      <w:r w:rsidRPr="00730056">
        <w:rPr>
          <w:lang w:val="de-DE"/>
        </w:rPr>
        <w:t>(wirklich</w:t>
      </w:r>
      <w:r w:rsidR="00607109">
        <w:rPr>
          <w:lang w:val="de-DE"/>
        </w:rPr>
        <w:t xml:space="preserve"> </w:t>
      </w:r>
      <w:r w:rsidRPr="00730056">
        <w:rPr>
          <w:lang w:val="de-DE"/>
        </w:rPr>
        <w:t>Bob’s</w:t>
      </w:r>
      <w:r w:rsidR="00607109">
        <w:rPr>
          <w:lang w:val="de-DE"/>
        </w:rPr>
        <w:t xml:space="preserve"> </w:t>
      </w:r>
      <w:r w:rsidRPr="00730056">
        <w:rPr>
          <w:lang w:val="de-DE"/>
        </w:rPr>
        <w:t>Schlüssel?)</w:t>
      </w:r>
      <w:r w:rsidR="007857B3">
        <w:rPr>
          <w:lang w:val="de-DE"/>
        </w:rPr>
        <w:t>.</w:t>
      </w:r>
      <w:r w:rsidR="00607109">
        <w:rPr>
          <w:lang w:val="de-DE"/>
        </w:rPr>
        <w:t xml:space="preserve"> </w:t>
      </w:r>
      <w:r w:rsidR="007857B3">
        <w:rPr>
          <w:lang w:val="de-DE"/>
        </w:rPr>
        <w:t>Aus</w:t>
      </w:r>
      <w:r w:rsidR="00607109">
        <w:rPr>
          <w:lang w:val="de-DE"/>
        </w:rPr>
        <w:t xml:space="preserve"> </w:t>
      </w:r>
      <w:r w:rsidR="007857B3">
        <w:rPr>
          <w:lang w:val="de-DE"/>
        </w:rPr>
        <w:t>diesem</w:t>
      </w:r>
      <w:r w:rsidR="00607109">
        <w:rPr>
          <w:lang w:val="de-DE"/>
        </w:rPr>
        <w:t xml:space="preserve"> </w:t>
      </w:r>
      <w:r w:rsidR="007857B3">
        <w:rPr>
          <w:lang w:val="de-DE"/>
        </w:rPr>
        <w:t>Grund</w:t>
      </w:r>
      <w:r w:rsidR="00607109">
        <w:rPr>
          <w:lang w:val="de-DE"/>
        </w:rPr>
        <w:t xml:space="preserve"> </w:t>
      </w:r>
      <w:r w:rsidR="007857B3">
        <w:rPr>
          <w:lang w:val="de-DE"/>
        </w:rPr>
        <w:t>gibt</w:t>
      </w:r>
      <w:r w:rsidR="00607109">
        <w:rPr>
          <w:lang w:val="de-DE"/>
        </w:rPr>
        <w:t xml:space="preserve"> </w:t>
      </w:r>
      <w:r w:rsidR="007857B3">
        <w:rPr>
          <w:lang w:val="de-DE"/>
        </w:rPr>
        <w:t>es</w:t>
      </w:r>
      <w:r w:rsidR="00607109">
        <w:rPr>
          <w:lang w:val="de-DE"/>
        </w:rPr>
        <w:t xml:space="preserve"> </w:t>
      </w:r>
      <w:r w:rsidR="007857B3">
        <w:rPr>
          <w:lang w:val="de-DE"/>
        </w:rPr>
        <w:t>im</w:t>
      </w:r>
      <w:r w:rsidR="00607109">
        <w:rPr>
          <w:lang w:val="de-DE"/>
        </w:rPr>
        <w:t xml:space="preserve"> </w:t>
      </w:r>
      <w:r w:rsidR="007857B3">
        <w:rPr>
          <w:lang w:val="de-DE"/>
        </w:rPr>
        <w:t>Internet</w:t>
      </w:r>
      <w:r w:rsidR="00607109">
        <w:rPr>
          <w:lang w:val="de-DE"/>
        </w:rPr>
        <w:t xml:space="preserve"> </w:t>
      </w:r>
      <w:r w:rsidR="007857B3">
        <w:rPr>
          <w:lang w:val="de-DE"/>
        </w:rPr>
        <w:t>Certificate</w:t>
      </w:r>
      <w:r w:rsidR="00607109">
        <w:rPr>
          <w:lang w:val="de-DE"/>
        </w:rPr>
        <w:t xml:space="preserve"> </w:t>
      </w:r>
      <w:r w:rsidR="007857B3">
        <w:rPr>
          <w:lang w:val="de-DE"/>
        </w:rPr>
        <w:t>Authorities</w:t>
      </w:r>
      <w:r w:rsidR="00607109">
        <w:rPr>
          <w:lang w:val="de-DE"/>
        </w:rPr>
        <w:t xml:space="preserve"> </w:t>
      </w:r>
      <w:r w:rsidR="007857B3">
        <w:rPr>
          <w:lang w:val="de-DE"/>
        </w:rPr>
        <w:t>(CA).</w:t>
      </w:r>
    </w:p>
    <w:p w14:paraId="2F5609CB" w14:textId="0DC76B54" w:rsidR="00730056" w:rsidRPr="00571572" w:rsidRDefault="00571572" w:rsidP="00730056">
      <w:pPr>
        <w:rPr>
          <w:b/>
          <w:lang w:val="de-DE"/>
        </w:rPr>
      </w:pPr>
      <w:r w:rsidRPr="00571572">
        <w:rPr>
          <w:b/>
          <w:lang w:val="de-DE"/>
        </w:rPr>
        <w:t>Hybrid</w:t>
      </w:r>
    </w:p>
    <w:p w14:paraId="2F5609CC" w14:textId="66F26991" w:rsidR="00730056" w:rsidRPr="00730056" w:rsidRDefault="00730056" w:rsidP="00730056">
      <w:pPr>
        <w:rPr>
          <w:lang w:val="de-DE"/>
        </w:rPr>
      </w:pPr>
      <w:r>
        <w:rPr>
          <w:lang w:val="de-DE"/>
        </w:rPr>
        <w:t>M</w:t>
      </w:r>
      <w:r w:rsidRPr="00730056">
        <w:rPr>
          <w:lang w:val="de-DE"/>
        </w:rPr>
        <w:t>it</w:t>
      </w:r>
      <w:r w:rsidR="00607109">
        <w:rPr>
          <w:lang w:val="de-DE"/>
        </w:rPr>
        <w:t xml:space="preserve"> </w:t>
      </w:r>
      <w:r w:rsidRPr="00730056">
        <w:rPr>
          <w:lang w:val="de-DE"/>
        </w:rPr>
        <w:t>asymmetrischem</w:t>
      </w:r>
      <w:r w:rsidR="00607109">
        <w:rPr>
          <w:lang w:val="de-DE"/>
        </w:rPr>
        <w:t xml:space="preserve"> </w:t>
      </w:r>
      <w:r w:rsidRPr="00730056">
        <w:rPr>
          <w:lang w:val="de-DE"/>
        </w:rPr>
        <w:t>Verfahren</w:t>
      </w:r>
      <w:r w:rsidR="00607109">
        <w:rPr>
          <w:lang w:val="de-DE"/>
        </w:rPr>
        <w:t xml:space="preserve"> </w:t>
      </w:r>
      <w:r w:rsidRPr="00730056">
        <w:rPr>
          <w:lang w:val="de-DE"/>
        </w:rPr>
        <w:t>einen</w:t>
      </w:r>
      <w:r w:rsidR="00607109">
        <w:rPr>
          <w:lang w:val="de-DE"/>
        </w:rPr>
        <w:t xml:space="preserve"> </w:t>
      </w:r>
      <w:r w:rsidRPr="00730056">
        <w:rPr>
          <w:lang w:val="de-DE"/>
        </w:rPr>
        <w:t>symmetrischen</w:t>
      </w:r>
      <w:r w:rsidR="00607109">
        <w:rPr>
          <w:lang w:val="de-DE"/>
        </w:rPr>
        <w:t xml:space="preserve"> </w:t>
      </w:r>
      <w:r w:rsidRPr="00730056">
        <w:rPr>
          <w:lang w:val="de-DE"/>
        </w:rPr>
        <w:t>Schlüssel</w:t>
      </w:r>
      <w:r w:rsidR="00607109">
        <w:rPr>
          <w:lang w:val="de-DE"/>
        </w:rPr>
        <w:t xml:space="preserve"> </w:t>
      </w:r>
      <w:r w:rsidRPr="00730056">
        <w:rPr>
          <w:lang w:val="de-DE"/>
        </w:rPr>
        <w:t>für</w:t>
      </w:r>
      <w:r w:rsidR="00607109">
        <w:rPr>
          <w:lang w:val="de-DE"/>
        </w:rPr>
        <w:t xml:space="preserve"> </w:t>
      </w:r>
      <w:r w:rsidRPr="00730056">
        <w:rPr>
          <w:lang w:val="de-DE"/>
        </w:rPr>
        <w:t>die</w:t>
      </w:r>
      <w:r w:rsidR="00607109">
        <w:rPr>
          <w:lang w:val="de-DE"/>
        </w:rPr>
        <w:t xml:space="preserve"> </w:t>
      </w:r>
      <w:r w:rsidRPr="00730056">
        <w:rPr>
          <w:lang w:val="de-DE"/>
        </w:rPr>
        <w:t>gemeinsame</w:t>
      </w:r>
      <w:r w:rsidR="00607109">
        <w:rPr>
          <w:lang w:val="de-DE"/>
        </w:rPr>
        <w:t xml:space="preserve"> </w:t>
      </w:r>
      <w:r w:rsidRPr="00730056">
        <w:rPr>
          <w:lang w:val="de-DE"/>
        </w:rPr>
        <w:t>Benutzung</w:t>
      </w:r>
      <w:r w:rsidR="00607109">
        <w:rPr>
          <w:lang w:val="de-DE"/>
        </w:rPr>
        <w:t xml:space="preserve"> </w:t>
      </w:r>
      <w:r w:rsidRPr="00730056">
        <w:rPr>
          <w:lang w:val="de-DE"/>
        </w:rPr>
        <w:t>übertragen</w:t>
      </w:r>
    </w:p>
    <w:p w14:paraId="2F5609CD" w14:textId="27617B5C" w:rsidR="006D4874" w:rsidRPr="00571572" w:rsidRDefault="00571572" w:rsidP="006D4874">
      <w:pPr>
        <w:rPr>
          <w:b/>
          <w:lang w:val="de-DE"/>
        </w:rPr>
      </w:pPr>
      <w:r w:rsidRPr="00571572">
        <w:rPr>
          <w:b/>
          <w:lang w:val="de-DE"/>
        </w:rPr>
        <w:t>Authentizität</w:t>
      </w:r>
    </w:p>
    <w:p w14:paraId="2F5609CE" w14:textId="6E17213E" w:rsidR="006D4874" w:rsidRDefault="00730056" w:rsidP="006D4874">
      <w:pPr>
        <w:rPr>
          <w:lang w:val="de-DE"/>
        </w:rPr>
      </w:pPr>
      <w:r w:rsidRPr="00730056">
        <w:rPr>
          <w:lang w:val="de-DE"/>
        </w:rPr>
        <w:t>Sicherstellen,</w:t>
      </w:r>
      <w:r w:rsidR="00607109">
        <w:rPr>
          <w:lang w:val="de-DE"/>
        </w:rPr>
        <w:t xml:space="preserve"> </w:t>
      </w:r>
      <w:r w:rsidRPr="00730056">
        <w:rPr>
          <w:lang w:val="de-DE"/>
        </w:rPr>
        <w:t>dass</w:t>
      </w:r>
      <w:r w:rsidR="00607109">
        <w:rPr>
          <w:lang w:val="de-DE"/>
        </w:rPr>
        <w:t xml:space="preserve"> </w:t>
      </w:r>
      <w:r w:rsidRPr="00730056">
        <w:rPr>
          <w:lang w:val="de-DE"/>
        </w:rPr>
        <w:t>Gegenstelle</w:t>
      </w:r>
      <w:r w:rsidR="00607109">
        <w:rPr>
          <w:lang w:val="de-DE"/>
        </w:rPr>
        <w:t xml:space="preserve"> </w:t>
      </w:r>
      <w:r w:rsidRPr="00730056">
        <w:rPr>
          <w:lang w:val="de-DE"/>
        </w:rPr>
        <w:t>authentisch</w:t>
      </w:r>
      <w:r w:rsidR="00607109">
        <w:rPr>
          <w:lang w:val="de-DE"/>
        </w:rPr>
        <w:t xml:space="preserve"> </w:t>
      </w:r>
      <w:r w:rsidRPr="00730056">
        <w:rPr>
          <w:lang w:val="de-DE"/>
        </w:rPr>
        <w:t>ist,</w:t>
      </w:r>
      <w:r w:rsidR="00607109">
        <w:rPr>
          <w:lang w:val="de-DE"/>
        </w:rPr>
        <w:t xml:space="preserve"> </w:t>
      </w:r>
      <w:r w:rsidRPr="00730056">
        <w:rPr>
          <w:lang w:val="de-DE"/>
        </w:rPr>
        <w:t>z.B.</w:t>
      </w:r>
      <w:r w:rsidR="00607109">
        <w:rPr>
          <w:lang w:val="de-DE"/>
        </w:rPr>
        <w:t xml:space="preserve"> </w:t>
      </w:r>
      <w:r w:rsidRPr="00730056">
        <w:rPr>
          <w:lang w:val="de-DE"/>
        </w:rPr>
        <w:t>durch</w:t>
      </w:r>
      <w:r w:rsidR="00607109">
        <w:rPr>
          <w:lang w:val="de-DE"/>
        </w:rPr>
        <w:t xml:space="preserve"> </w:t>
      </w:r>
      <w:r w:rsidRPr="00730056">
        <w:rPr>
          <w:lang w:val="de-DE"/>
        </w:rPr>
        <w:t>Prüfen</w:t>
      </w:r>
      <w:r w:rsidR="00607109">
        <w:rPr>
          <w:lang w:val="de-DE"/>
        </w:rPr>
        <w:t xml:space="preserve"> </w:t>
      </w:r>
      <w:r w:rsidRPr="00730056">
        <w:rPr>
          <w:lang w:val="de-DE"/>
        </w:rPr>
        <w:t>der</w:t>
      </w:r>
      <w:r w:rsidR="00607109">
        <w:rPr>
          <w:lang w:val="de-DE"/>
        </w:rPr>
        <w:t xml:space="preserve"> </w:t>
      </w:r>
      <w:r w:rsidRPr="00730056">
        <w:rPr>
          <w:lang w:val="de-DE"/>
        </w:rPr>
        <w:t>Kenntnis</w:t>
      </w:r>
      <w:r w:rsidR="00607109">
        <w:rPr>
          <w:lang w:val="de-DE"/>
        </w:rPr>
        <w:t xml:space="preserve"> </w:t>
      </w:r>
      <w:r w:rsidRPr="00730056">
        <w:rPr>
          <w:lang w:val="de-DE"/>
        </w:rPr>
        <w:t>eines</w:t>
      </w:r>
      <w:r w:rsidR="00607109">
        <w:rPr>
          <w:lang w:val="de-DE"/>
        </w:rPr>
        <w:t xml:space="preserve"> </w:t>
      </w:r>
      <w:r w:rsidRPr="00730056">
        <w:rPr>
          <w:lang w:val="de-DE"/>
        </w:rPr>
        <w:t>gemeinsamen</w:t>
      </w:r>
      <w:r w:rsidR="00607109">
        <w:rPr>
          <w:lang w:val="de-DE"/>
        </w:rPr>
        <w:t xml:space="preserve"> </w:t>
      </w:r>
      <w:r w:rsidRPr="00730056">
        <w:rPr>
          <w:lang w:val="de-DE"/>
        </w:rPr>
        <w:t>Geheimnisses</w:t>
      </w:r>
      <w:r w:rsidR="00607109">
        <w:rPr>
          <w:lang w:val="de-DE"/>
        </w:rPr>
        <w:t xml:space="preserve"> </w:t>
      </w:r>
      <w:r w:rsidRPr="00730056">
        <w:rPr>
          <w:lang w:val="de-DE"/>
        </w:rPr>
        <w:t>(PSK</w:t>
      </w:r>
      <w:r w:rsidR="00607109">
        <w:rPr>
          <w:lang w:val="de-DE"/>
        </w:rPr>
        <w:t xml:space="preserve"> </w:t>
      </w:r>
      <w:r w:rsidRPr="00730056">
        <w:rPr>
          <w:lang w:val="de-DE"/>
        </w:rPr>
        <w:t>=</w:t>
      </w:r>
      <w:r w:rsidR="00607109">
        <w:rPr>
          <w:lang w:val="de-DE"/>
        </w:rPr>
        <w:t xml:space="preserve"> </w:t>
      </w:r>
      <w:r w:rsidRPr="00730056">
        <w:rPr>
          <w:lang w:val="de-DE"/>
        </w:rPr>
        <w:t>Pre</w:t>
      </w:r>
      <w:r w:rsidR="00607109">
        <w:rPr>
          <w:lang w:val="de-DE"/>
        </w:rPr>
        <w:t xml:space="preserve"> </w:t>
      </w:r>
      <w:r w:rsidRPr="00730056">
        <w:rPr>
          <w:lang w:val="de-DE"/>
        </w:rPr>
        <w:t>Shared</w:t>
      </w:r>
      <w:r w:rsidR="00607109">
        <w:rPr>
          <w:lang w:val="de-DE"/>
        </w:rPr>
        <w:t xml:space="preserve"> </w:t>
      </w:r>
      <w:r w:rsidRPr="00730056">
        <w:rPr>
          <w:lang w:val="de-DE"/>
        </w:rPr>
        <w:t>Key)</w:t>
      </w:r>
    </w:p>
    <w:p w14:paraId="2F5609CF" w14:textId="5FD1EA6B" w:rsidR="00730056" w:rsidRPr="00571572" w:rsidRDefault="00571572" w:rsidP="006D4874">
      <w:pPr>
        <w:rPr>
          <w:b/>
          <w:lang w:val="de-DE"/>
        </w:rPr>
      </w:pPr>
      <w:r w:rsidRPr="00571572">
        <w:rPr>
          <w:b/>
          <w:lang w:val="de-DE"/>
        </w:rPr>
        <w:t>Datenintegrität</w:t>
      </w:r>
    </w:p>
    <w:p w14:paraId="2F5609D0" w14:textId="564D4456" w:rsidR="00730056" w:rsidRDefault="00730056" w:rsidP="00730056">
      <w:pPr>
        <w:rPr>
          <w:lang w:val="de-DE"/>
        </w:rPr>
      </w:pPr>
      <w:r w:rsidRPr="00730056">
        <w:rPr>
          <w:lang w:val="de-DE"/>
        </w:rPr>
        <w:t>Den</w:t>
      </w:r>
      <w:r w:rsidR="00607109">
        <w:rPr>
          <w:lang w:val="de-DE"/>
        </w:rPr>
        <w:t xml:space="preserve"> </w:t>
      </w:r>
      <w:r w:rsidRPr="00730056">
        <w:rPr>
          <w:lang w:val="de-DE"/>
        </w:rPr>
        <w:t>einzelnen</w:t>
      </w:r>
      <w:r w:rsidR="00607109">
        <w:rPr>
          <w:lang w:val="de-DE"/>
        </w:rPr>
        <w:t xml:space="preserve"> </w:t>
      </w:r>
      <w:r w:rsidRPr="00730056">
        <w:rPr>
          <w:lang w:val="de-DE"/>
        </w:rPr>
        <w:t>Datenpaketen</w:t>
      </w:r>
      <w:r w:rsidR="00607109">
        <w:rPr>
          <w:lang w:val="de-DE"/>
        </w:rPr>
        <w:t xml:space="preserve"> </w:t>
      </w:r>
      <w:r w:rsidRPr="00730056">
        <w:rPr>
          <w:lang w:val="de-DE"/>
        </w:rPr>
        <w:t>wird</w:t>
      </w:r>
      <w:r w:rsidR="00607109">
        <w:rPr>
          <w:lang w:val="de-DE"/>
        </w:rPr>
        <w:t xml:space="preserve"> </w:t>
      </w:r>
      <w:r w:rsidRPr="00730056">
        <w:rPr>
          <w:lang w:val="de-DE"/>
        </w:rPr>
        <w:t>ein</w:t>
      </w:r>
      <w:r w:rsidR="00607109">
        <w:rPr>
          <w:lang w:val="de-DE"/>
        </w:rPr>
        <w:t xml:space="preserve"> </w:t>
      </w:r>
      <w:r w:rsidRPr="00730056">
        <w:rPr>
          <w:lang w:val="de-DE"/>
        </w:rPr>
        <w:t>MAC</w:t>
      </w:r>
      <w:r w:rsidR="00607109">
        <w:rPr>
          <w:lang w:val="de-DE"/>
        </w:rPr>
        <w:t xml:space="preserve"> </w:t>
      </w:r>
      <w:r w:rsidRPr="00730056">
        <w:rPr>
          <w:lang w:val="de-DE"/>
        </w:rPr>
        <w:t>(Message</w:t>
      </w:r>
      <w:r w:rsidR="00607109">
        <w:rPr>
          <w:lang w:val="de-DE"/>
        </w:rPr>
        <w:t xml:space="preserve"> </w:t>
      </w:r>
      <w:r w:rsidRPr="00730056">
        <w:rPr>
          <w:lang w:val="de-DE"/>
        </w:rPr>
        <w:t>Authentication</w:t>
      </w:r>
      <w:r w:rsidR="00607109">
        <w:rPr>
          <w:lang w:val="de-DE"/>
        </w:rPr>
        <w:t xml:space="preserve"> </w:t>
      </w:r>
      <w:r w:rsidRPr="00730056">
        <w:rPr>
          <w:lang w:val="de-DE"/>
        </w:rPr>
        <w:t>Code)</w:t>
      </w:r>
      <w:r w:rsidR="00607109">
        <w:rPr>
          <w:lang w:val="de-DE"/>
        </w:rPr>
        <w:t xml:space="preserve"> </w:t>
      </w:r>
      <w:r w:rsidRPr="00730056">
        <w:rPr>
          <w:lang w:val="de-DE"/>
        </w:rPr>
        <w:t>angehängt,</w:t>
      </w:r>
      <w:r w:rsidR="00607109">
        <w:rPr>
          <w:lang w:val="de-DE"/>
        </w:rPr>
        <w:t xml:space="preserve"> </w:t>
      </w:r>
      <w:r w:rsidRPr="00730056">
        <w:rPr>
          <w:lang w:val="de-DE"/>
        </w:rPr>
        <w:t>eine</w:t>
      </w:r>
      <w:r w:rsidR="00607109">
        <w:rPr>
          <w:lang w:val="de-DE"/>
        </w:rPr>
        <w:t xml:space="preserve"> </w:t>
      </w:r>
      <w:r w:rsidRPr="00730056">
        <w:rPr>
          <w:lang w:val="de-DE"/>
        </w:rPr>
        <w:t>komplizierte</w:t>
      </w:r>
      <w:r w:rsidR="00607109">
        <w:rPr>
          <w:lang w:val="de-DE"/>
        </w:rPr>
        <w:t xml:space="preserve"> </w:t>
      </w:r>
      <w:r w:rsidRPr="00730056">
        <w:rPr>
          <w:lang w:val="de-DE"/>
        </w:rPr>
        <w:t>Prüfzahl,</w:t>
      </w:r>
      <w:r w:rsidR="00607109">
        <w:rPr>
          <w:lang w:val="de-DE"/>
        </w:rPr>
        <w:t xml:space="preserve"> </w:t>
      </w:r>
      <w:r w:rsidRPr="00730056">
        <w:rPr>
          <w:lang w:val="de-DE"/>
        </w:rPr>
        <w:t>die</w:t>
      </w:r>
      <w:r w:rsidR="00607109">
        <w:rPr>
          <w:lang w:val="de-DE"/>
        </w:rPr>
        <w:t xml:space="preserve"> </w:t>
      </w:r>
      <w:r w:rsidRPr="00730056">
        <w:rPr>
          <w:lang w:val="de-DE"/>
        </w:rPr>
        <w:t>am</w:t>
      </w:r>
      <w:r w:rsidR="00607109">
        <w:rPr>
          <w:lang w:val="de-DE"/>
        </w:rPr>
        <w:t xml:space="preserve"> </w:t>
      </w:r>
      <w:r w:rsidRPr="00730056">
        <w:rPr>
          <w:lang w:val="de-DE"/>
        </w:rPr>
        <w:t>Ziel</w:t>
      </w:r>
      <w:r w:rsidR="00607109">
        <w:rPr>
          <w:lang w:val="de-DE"/>
        </w:rPr>
        <w:t xml:space="preserve"> </w:t>
      </w:r>
      <w:r w:rsidRPr="00730056">
        <w:rPr>
          <w:lang w:val="de-DE"/>
        </w:rPr>
        <w:t>erneut</w:t>
      </w:r>
      <w:r w:rsidR="00607109">
        <w:rPr>
          <w:lang w:val="de-DE"/>
        </w:rPr>
        <w:t xml:space="preserve"> </w:t>
      </w:r>
      <w:r w:rsidRPr="00730056">
        <w:rPr>
          <w:lang w:val="de-DE"/>
        </w:rPr>
        <w:t>berechnet</w:t>
      </w:r>
      <w:r w:rsidR="00607109">
        <w:rPr>
          <w:lang w:val="de-DE"/>
        </w:rPr>
        <w:t xml:space="preserve"> </w:t>
      </w:r>
      <w:r w:rsidRPr="00730056">
        <w:rPr>
          <w:lang w:val="de-DE"/>
        </w:rPr>
        <w:t>wird</w:t>
      </w:r>
      <w:r w:rsidR="00607109">
        <w:rPr>
          <w:lang w:val="de-DE"/>
        </w:rPr>
        <w:t xml:space="preserve"> </w:t>
      </w:r>
      <w:r w:rsidRPr="00730056">
        <w:rPr>
          <w:lang w:val="de-DE"/>
        </w:rPr>
        <w:t>un</w:t>
      </w:r>
      <w:r>
        <w:rPr>
          <w:lang w:val="de-DE"/>
        </w:rPr>
        <w:t>d</w:t>
      </w:r>
      <w:r w:rsidR="00607109">
        <w:rPr>
          <w:lang w:val="de-DE"/>
        </w:rPr>
        <w:t xml:space="preserve"> </w:t>
      </w:r>
      <w:r>
        <w:rPr>
          <w:lang w:val="de-DE"/>
        </w:rPr>
        <w:t>den</w:t>
      </w:r>
      <w:r w:rsidR="00607109">
        <w:rPr>
          <w:lang w:val="de-DE"/>
        </w:rPr>
        <w:t xml:space="preserve"> </w:t>
      </w:r>
      <w:r>
        <w:rPr>
          <w:lang w:val="de-DE"/>
        </w:rPr>
        <w:t>Originalwert</w:t>
      </w:r>
      <w:r w:rsidR="00607109">
        <w:rPr>
          <w:lang w:val="de-DE"/>
        </w:rPr>
        <w:t xml:space="preserve"> </w:t>
      </w:r>
      <w:r>
        <w:rPr>
          <w:lang w:val="de-DE"/>
        </w:rPr>
        <w:t>ergeben</w:t>
      </w:r>
      <w:r w:rsidR="00607109">
        <w:rPr>
          <w:lang w:val="de-DE"/>
        </w:rPr>
        <w:t xml:space="preserve"> </w:t>
      </w:r>
      <w:r>
        <w:rPr>
          <w:lang w:val="de-DE"/>
        </w:rPr>
        <w:t>muss.</w:t>
      </w:r>
      <w:r w:rsidR="00607109">
        <w:rPr>
          <w:lang w:val="de-DE"/>
        </w:rPr>
        <w:t xml:space="preserve"> </w:t>
      </w:r>
      <w:r w:rsidRPr="00730056">
        <w:rPr>
          <w:lang w:val="de-DE"/>
        </w:rPr>
        <w:t>Ein</w:t>
      </w:r>
      <w:r w:rsidR="00607109">
        <w:rPr>
          <w:lang w:val="de-DE"/>
        </w:rPr>
        <w:t xml:space="preserve"> </w:t>
      </w:r>
      <w:r w:rsidRPr="00730056">
        <w:rPr>
          <w:lang w:val="de-DE"/>
        </w:rPr>
        <w:t>HMAC</w:t>
      </w:r>
      <w:r w:rsidR="00607109">
        <w:rPr>
          <w:lang w:val="de-DE"/>
        </w:rPr>
        <w:t xml:space="preserve"> </w:t>
      </w:r>
      <w:r w:rsidRPr="00730056">
        <w:rPr>
          <w:lang w:val="de-DE"/>
        </w:rPr>
        <w:t>kombiniert</w:t>
      </w:r>
      <w:r w:rsidR="00607109">
        <w:rPr>
          <w:lang w:val="de-DE"/>
        </w:rPr>
        <w:t xml:space="preserve"> </w:t>
      </w:r>
      <w:r w:rsidRPr="00730056">
        <w:rPr>
          <w:lang w:val="de-DE"/>
        </w:rPr>
        <w:t>das</w:t>
      </w:r>
      <w:r w:rsidR="00607109">
        <w:rPr>
          <w:lang w:val="de-DE"/>
        </w:rPr>
        <w:t xml:space="preserve"> </w:t>
      </w:r>
      <w:r w:rsidRPr="00730056">
        <w:rPr>
          <w:lang w:val="de-DE"/>
        </w:rPr>
        <w:t>Verfahren</w:t>
      </w:r>
      <w:r w:rsidR="00607109">
        <w:rPr>
          <w:lang w:val="de-DE"/>
        </w:rPr>
        <w:t xml:space="preserve"> </w:t>
      </w:r>
      <w:r w:rsidRPr="00730056">
        <w:rPr>
          <w:lang w:val="de-DE"/>
        </w:rPr>
        <w:t>mit</w:t>
      </w:r>
      <w:r w:rsidR="00607109">
        <w:rPr>
          <w:lang w:val="de-DE"/>
        </w:rPr>
        <w:t xml:space="preserve"> </w:t>
      </w:r>
      <w:r w:rsidRPr="00730056">
        <w:rPr>
          <w:lang w:val="de-DE"/>
        </w:rPr>
        <w:t>dem</w:t>
      </w:r>
      <w:r w:rsidR="00607109">
        <w:rPr>
          <w:lang w:val="de-DE"/>
        </w:rPr>
        <w:t xml:space="preserve"> </w:t>
      </w:r>
      <w:r w:rsidRPr="00730056">
        <w:rPr>
          <w:lang w:val="de-DE"/>
        </w:rPr>
        <w:t>Hashwert</w:t>
      </w:r>
      <w:r w:rsidR="00607109">
        <w:rPr>
          <w:lang w:val="de-DE"/>
        </w:rPr>
        <w:t xml:space="preserve"> </w:t>
      </w:r>
      <w:r w:rsidRPr="00730056">
        <w:rPr>
          <w:lang w:val="de-DE"/>
        </w:rPr>
        <w:t>e</w:t>
      </w:r>
      <w:r>
        <w:rPr>
          <w:lang w:val="de-DE"/>
        </w:rPr>
        <w:t>ines</w:t>
      </w:r>
      <w:r w:rsidR="00607109">
        <w:rPr>
          <w:lang w:val="de-DE"/>
        </w:rPr>
        <w:t xml:space="preserve"> </w:t>
      </w:r>
      <w:r>
        <w:rPr>
          <w:lang w:val="de-DE"/>
        </w:rPr>
        <w:t>gemeinsamen</w:t>
      </w:r>
      <w:r w:rsidR="00607109">
        <w:rPr>
          <w:lang w:val="de-DE"/>
        </w:rPr>
        <w:t xml:space="preserve"> </w:t>
      </w:r>
      <w:r>
        <w:rPr>
          <w:lang w:val="de-DE"/>
        </w:rPr>
        <w:t>Geheimnisses</w:t>
      </w:r>
      <w:r w:rsidR="00607109">
        <w:rPr>
          <w:lang w:val="de-DE"/>
        </w:rPr>
        <w:t xml:space="preserve"> </w:t>
      </w:r>
      <w:r>
        <w:rPr>
          <w:lang w:val="de-DE"/>
        </w:rPr>
        <w:t>(</w:t>
      </w:r>
      <w:r w:rsidRPr="00730056">
        <w:rPr>
          <w:lang w:val="de-DE"/>
        </w:rPr>
        <w:t>Authentizität)</w:t>
      </w:r>
    </w:p>
    <w:p w14:paraId="6D436EFB" w14:textId="48627B49" w:rsidR="00571572" w:rsidRDefault="00571572" w:rsidP="00730056">
      <w:pPr>
        <w:rPr>
          <w:b/>
          <w:lang w:val="de-DE"/>
        </w:rPr>
      </w:pPr>
      <w:r w:rsidRPr="00571572">
        <w:rPr>
          <w:b/>
          <w:lang w:val="de-DE"/>
        </w:rPr>
        <w:t>Public Key Infrastructure</w:t>
      </w:r>
      <w:r>
        <w:rPr>
          <w:b/>
          <w:lang w:val="de-DE"/>
        </w:rPr>
        <w:t xml:space="preserve"> (PKI)</w:t>
      </w:r>
    </w:p>
    <w:p w14:paraId="052083C7" w14:textId="002A5B9E" w:rsidR="00571572" w:rsidRDefault="00571572" w:rsidP="00730056">
      <w:pPr>
        <w:rPr>
          <w:lang w:val="de-DE"/>
        </w:rPr>
      </w:pPr>
      <w:r>
        <w:rPr>
          <w:lang w:val="de-DE"/>
        </w:rPr>
        <w:t>Die Schlüssel- und Zertifikatsverteilung muss geregelt ablaufen.</w:t>
      </w:r>
    </w:p>
    <w:p w14:paraId="7409786A" w14:textId="522D971F" w:rsidR="00571572" w:rsidRPr="00571572" w:rsidRDefault="00571572" w:rsidP="00730056">
      <w:pPr>
        <w:rPr>
          <w:b/>
          <w:lang w:val="de-DE"/>
        </w:rPr>
      </w:pPr>
      <w:r w:rsidRPr="00571572">
        <w:rPr>
          <w:b/>
          <w:lang w:val="de-DE"/>
        </w:rPr>
        <w:lastRenderedPageBreak/>
        <w:drawing>
          <wp:inline distT="0" distB="0" distL="0" distR="0" wp14:anchorId="3A0B71A1" wp14:editId="6E4BFF78">
            <wp:extent cx="4253219" cy="2600123"/>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59640" cy="2604049"/>
                    </a:xfrm>
                    <a:prstGeom prst="rect">
                      <a:avLst/>
                    </a:prstGeom>
                  </pic:spPr>
                </pic:pic>
              </a:graphicData>
            </a:graphic>
          </wp:inline>
        </w:drawing>
      </w:r>
    </w:p>
    <w:p w14:paraId="2F5609D1" w14:textId="3E08F02C" w:rsidR="00730056" w:rsidRDefault="00730056" w:rsidP="006F174D">
      <w:pPr>
        <w:pStyle w:val="berschrift2"/>
      </w:pPr>
      <w:bookmarkStart w:id="419" w:name="_Toc439692437"/>
      <w:r>
        <w:t>IPSec</w:t>
      </w:r>
      <w:bookmarkEnd w:id="419"/>
    </w:p>
    <w:p w14:paraId="77F28B0B" w14:textId="42ED80C4" w:rsidR="00571572" w:rsidRPr="00571572" w:rsidRDefault="00571572" w:rsidP="00571572">
      <w:pPr>
        <w:rPr>
          <w:lang w:val="en-GB"/>
        </w:rPr>
      </w:pPr>
      <w:r>
        <w:fldChar w:fldCharType="begin"/>
      </w:r>
      <w:r>
        <w:instrText xml:space="preserve"> XE "</w:instrText>
      </w:r>
      <w:r w:rsidRPr="000173FD">
        <w:instrText>IPSec</w:instrText>
      </w:r>
      <w:r>
        <w:instrText xml:space="preserve">" </w:instrText>
      </w:r>
      <w:r>
        <w:fldChar w:fldCharType="end"/>
      </w:r>
    </w:p>
    <w:p w14:paraId="14C5F131" w14:textId="31FEB702" w:rsidR="00571572" w:rsidRPr="00571572" w:rsidRDefault="00571572" w:rsidP="00571572">
      <w:r w:rsidRPr="00571572">
        <w:t>Dient dazu eine verschlüsstelte Verbindung aufzubauen.</w:t>
      </w:r>
    </w:p>
    <w:p w14:paraId="2F5609D2" w14:textId="058ABFE5" w:rsidR="00730056" w:rsidRDefault="00730056" w:rsidP="00730056">
      <w:pPr>
        <w:rPr>
          <w:lang w:val="de-DE"/>
        </w:rPr>
      </w:pPr>
      <w:r>
        <w:rPr>
          <w:lang w:val="de-DE"/>
        </w:rPr>
        <w:t>IPSec</w:t>
      </w:r>
      <w:r w:rsidR="00607109">
        <w:rPr>
          <w:lang w:val="de-DE"/>
        </w:rPr>
        <w:t xml:space="preserve"> </w:t>
      </w:r>
      <w:r>
        <w:rPr>
          <w:lang w:val="de-DE"/>
        </w:rPr>
        <w:t>kann</w:t>
      </w:r>
      <w:r w:rsidR="00607109">
        <w:rPr>
          <w:lang w:val="de-DE"/>
        </w:rPr>
        <w:t xml:space="preserve"> </w:t>
      </w:r>
      <w:r>
        <w:rPr>
          <w:lang w:val="de-DE"/>
        </w:rPr>
        <w:t>in</w:t>
      </w:r>
      <w:r w:rsidR="00607109">
        <w:rPr>
          <w:lang w:val="de-DE"/>
        </w:rPr>
        <w:t xml:space="preserve"> </w:t>
      </w:r>
      <w:r>
        <w:rPr>
          <w:lang w:val="de-DE"/>
        </w:rPr>
        <w:t>zwei</w:t>
      </w:r>
      <w:r w:rsidR="00607109">
        <w:rPr>
          <w:lang w:val="de-DE"/>
        </w:rPr>
        <w:t xml:space="preserve"> </w:t>
      </w:r>
      <w:r>
        <w:rPr>
          <w:lang w:val="de-DE"/>
        </w:rPr>
        <w:t>verschienden</w:t>
      </w:r>
      <w:r w:rsidR="00607109">
        <w:rPr>
          <w:lang w:val="de-DE"/>
        </w:rPr>
        <w:t xml:space="preserve"> </w:t>
      </w:r>
      <w:r>
        <w:rPr>
          <w:lang w:val="de-DE"/>
        </w:rPr>
        <w:t>Modis</w:t>
      </w:r>
      <w:r w:rsidR="00607109">
        <w:rPr>
          <w:lang w:val="de-DE"/>
        </w:rPr>
        <w:t xml:space="preserve"> </w:t>
      </w:r>
      <w:r>
        <w:rPr>
          <w:lang w:val="de-DE"/>
        </w:rPr>
        <w:t>betrieben</w:t>
      </w:r>
      <w:r w:rsidR="00607109">
        <w:rPr>
          <w:lang w:val="de-DE"/>
        </w:rPr>
        <w:t xml:space="preserve"> </w:t>
      </w:r>
      <w:r>
        <w:rPr>
          <w:lang w:val="de-DE"/>
        </w:rPr>
        <w:t>werden.</w:t>
      </w:r>
    </w:p>
    <w:p w14:paraId="2F5609D3" w14:textId="00909808" w:rsidR="00730056" w:rsidRDefault="00730056" w:rsidP="00730056">
      <w:pPr>
        <w:rPr>
          <w:lang w:val="de-DE"/>
        </w:rPr>
      </w:pPr>
      <w:r w:rsidRPr="00730056">
        <w:rPr>
          <w:noProof/>
          <w:lang w:eastAsia="de-CH"/>
        </w:rPr>
        <w:drawing>
          <wp:inline distT="0" distB="0" distL="0" distR="0" wp14:anchorId="2F5609E3" wp14:editId="099F7CE4">
            <wp:extent cx="3699545" cy="2284485"/>
            <wp:effectExtent l="0" t="0" r="0" b="190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1413" cy="2291813"/>
                    </a:xfrm>
                    <a:prstGeom prst="rect">
                      <a:avLst/>
                    </a:prstGeom>
                  </pic:spPr>
                </pic:pic>
              </a:graphicData>
            </a:graphic>
          </wp:inline>
        </w:drawing>
      </w:r>
    </w:p>
    <w:p w14:paraId="2F5609D4" w14:textId="77E88EEB" w:rsidR="002D023A" w:rsidRDefault="002D023A">
      <w:pPr>
        <w:rPr>
          <w:lang w:val="de-DE"/>
        </w:rPr>
      </w:pPr>
      <w:r>
        <w:rPr>
          <w:lang w:val="de-DE"/>
        </w:rPr>
        <w:br w:type="page"/>
      </w:r>
    </w:p>
    <w:p w14:paraId="56A8EB4D" w14:textId="39216FA1" w:rsidR="000B57D5" w:rsidRDefault="0030780C" w:rsidP="0030780C">
      <w:pPr>
        <w:pStyle w:val="berschrift1"/>
        <w:rPr>
          <w:lang w:val="de-DE"/>
        </w:rPr>
      </w:pPr>
      <w:bookmarkStart w:id="420" w:name="_Toc439692438"/>
      <w:r>
        <w:rPr>
          <w:lang w:val="de-DE"/>
        </w:rPr>
        <w:lastRenderedPageBreak/>
        <w:t>WLAN,</w:t>
      </w:r>
      <w:r w:rsidR="00607109">
        <w:rPr>
          <w:lang w:val="de-DE"/>
        </w:rPr>
        <w:t xml:space="preserve"> </w:t>
      </w:r>
      <w:r>
        <w:rPr>
          <w:lang w:val="de-DE"/>
        </w:rPr>
        <w:t>Funknetze,</w:t>
      </w:r>
      <w:r w:rsidR="00607109">
        <w:rPr>
          <w:lang w:val="de-DE"/>
        </w:rPr>
        <w:t xml:space="preserve"> </w:t>
      </w:r>
      <w:r>
        <w:rPr>
          <w:lang w:val="de-DE"/>
        </w:rPr>
        <w:t>VoIP</w:t>
      </w:r>
      <w:bookmarkEnd w:id="420"/>
    </w:p>
    <w:p w14:paraId="52C450D9" w14:textId="1F3B857B" w:rsidR="000220FE" w:rsidRDefault="00DB293F" w:rsidP="00DB293F">
      <w:pPr>
        <w:tabs>
          <w:tab w:val="left" w:pos="1123"/>
        </w:tabs>
        <w:rPr>
          <w:lang w:val="de-DE"/>
        </w:rPr>
      </w:pPr>
      <w:r>
        <w:rPr>
          <w:lang w:val="de-DE"/>
        </w:rPr>
        <w:t>Bezieht sich auf den 9. Kursteil.</w:t>
      </w:r>
    </w:p>
    <w:p w14:paraId="497C8EE2" w14:textId="1EE99A66" w:rsidR="008518A2" w:rsidRDefault="008518A2" w:rsidP="008518A2">
      <w:pPr>
        <w:pStyle w:val="berschrift2"/>
      </w:pPr>
      <w:bookmarkStart w:id="421" w:name="_Toc439692439"/>
      <w:r>
        <w:t>Funknetze</w:t>
      </w:r>
      <w:bookmarkEnd w:id="421"/>
    </w:p>
    <w:p w14:paraId="7D57FDBA" w14:textId="542207E5" w:rsidR="00DB293F" w:rsidRDefault="002E73E8" w:rsidP="00DB293F">
      <w:pPr>
        <w:tabs>
          <w:tab w:val="left" w:pos="1123"/>
        </w:tabs>
        <w:rPr>
          <w:lang w:val="de-DE"/>
        </w:rPr>
      </w:pPr>
      <w:r>
        <w:rPr>
          <w:lang w:val="de-DE"/>
        </w:rPr>
        <w:t>Eine Übersicht der verschiedenen Funknetzstandards.</w:t>
      </w:r>
    </w:p>
    <w:p w14:paraId="21753128" w14:textId="7EEB4D81" w:rsidR="002E73E8" w:rsidRDefault="002E73E8" w:rsidP="00DB293F">
      <w:pPr>
        <w:tabs>
          <w:tab w:val="left" w:pos="1123"/>
        </w:tabs>
        <w:rPr>
          <w:lang w:val="de-DE"/>
        </w:rPr>
      </w:pPr>
      <w:r w:rsidRPr="002E73E8">
        <w:rPr>
          <w:lang w:val="de-DE"/>
        </w:rPr>
        <w:drawing>
          <wp:inline distT="0" distB="0" distL="0" distR="0" wp14:anchorId="240956D6" wp14:editId="4316C044">
            <wp:extent cx="4098329" cy="2692866"/>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3488" cy="2702827"/>
                    </a:xfrm>
                    <a:prstGeom prst="rect">
                      <a:avLst/>
                    </a:prstGeom>
                  </pic:spPr>
                </pic:pic>
              </a:graphicData>
            </a:graphic>
          </wp:inline>
        </w:drawing>
      </w:r>
    </w:p>
    <w:p w14:paraId="4E7588C9" w14:textId="77777777" w:rsidR="002E73E8" w:rsidRDefault="002E73E8" w:rsidP="002E73E8">
      <w:pPr>
        <w:tabs>
          <w:tab w:val="left" w:pos="1123"/>
        </w:tabs>
        <w:rPr>
          <w:b/>
          <w:lang w:val="en-GB"/>
        </w:rPr>
      </w:pPr>
      <w:r>
        <w:rPr>
          <w:b/>
          <w:lang w:val="en-GB"/>
        </w:rPr>
        <w:t>MBWA</w:t>
      </w:r>
    </w:p>
    <w:p w14:paraId="4CD0E95E" w14:textId="19D2FE61" w:rsidR="002E73E8" w:rsidRPr="002E73E8" w:rsidRDefault="002E73E8" w:rsidP="002E73E8">
      <w:pPr>
        <w:tabs>
          <w:tab w:val="left" w:pos="1123"/>
        </w:tabs>
        <w:rPr>
          <w:lang w:val="en-GB"/>
        </w:rPr>
      </w:pPr>
      <w:r w:rsidRPr="002E73E8">
        <w:rPr>
          <w:lang w:val="en-GB"/>
        </w:rPr>
        <w:t>Mobile Broadband Wireless Access IEEE 802.20</w:t>
      </w:r>
    </w:p>
    <w:p w14:paraId="53538400" w14:textId="77777777" w:rsidR="002E73E8" w:rsidRDefault="002E73E8" w:rsidP="002E73E8">
      <w:pPr>
        <w:tabs>
          <w:tab w:val="left" w:pos="1123"/>
        </w:tabs>
        <w:rPr>
          <w:lang w:val="de-DE"/>
        </w:rPr>
      </w:pPr>
      <w:r w:rsidRPr="002E73E8">
        <w:rPr>
          <w:b/>
          <w:lang w:val="de-DE"/>
        </w:rPr>
        <w:t>ZigBee</w:t>
      </w:r>
    </w:p>
    <w:p w14:paraId="059587CE" w14:textId="54C067AE" w:rsidR="002E73E8" w:rsidRPr="002E73E8" w:rsidRDefault="002E73E8" w:rsidP="002E73E8">
      <w:pPr>
        <w:tabs>
          <w:tab w:val="left" w:pos="1123"/>
        </w:tabs>
        <w:rPr>
          <w:lang w:val="de-DE"/>
        </w:rPr>
      </w:pPr>
      <w:r>
        <w:rPr>
          <w:lang w:val="de-DE"/>
        </w:rPr>
        <w:t>I</w:t>
      </w:r>
      <w:r w:rsidRPr="002E73E8">
        <w:rPr>
          <w:lang w:val="de-DE"/>
        </w:rPr>
        <w:t>st ein Funknetz-Standard. PHY- und MAC-Layer basieren auf IEEE 802.15.4, der es ermöglicht, Haushaltsgeräte, Sensoren, uvm. auf Kurzstrecken (10 bis 100 Meter) zu verbinden.</w:t>
      </w:r>
    </w:p>
    <w:p w14:paraId="5C4913C4" w14:textId="77777777" w:rsidR="002E73E8" w:rsidRDefault="002E73E8" w:rsidP="002E73E8">
      <w:pPr>
        <w:tabs>
          <w:tab w:val="left" w:pos="1123"/>
        </w:tabs>
        <w:rPr>
          <w:lang w:val="de-DE"/>
        </w:rPr>
      </w:pPr>
      <w:r w:rsidRPr="002E73E8">
        <w:rPr>
          <w:b/>
          <w:lang w:val="de-DE"/>
        </w:rPr>
        <w:t>HSPA</w:t>
      </w:r>
    </w:p>
    <w:p w14:paraId="1EC35597" w14:textId="473F23B1" w:rsidR="002E73E8" w:rsidRDefault="002E73E8" w:rsidP="002E73E8">
      <w:pPr>
        <w:tabs>
          <w:tab w:val="left" w:pos="1123"/>
        </w:tabs>
        <w:rPr>
          <w:lang w:val="de-DE"/>
        </w:rPr>
      </w:pPr>
      <w:r w:rsidRPr="002E73E8">
        <w:rPr>
          <w:lang w:val="de-DE"/>
        </w:rPr>
        <w:t>High Speed Packet Access ist eine Weiterentwicklung des UMTS, die höhere Datenübertragungsraten ermöglicht</w:t>
      </w:r>
    </w:p>
    <w:p w14:paraId="6B85FBED" w14:textId="193D1CB7" w:rsidR="002E73E8" w:rsidRPr="002E73E8" w:rsidRDefault="002E73E8" w:rsidP="002E73E8">
      <w:pPr>
        <w:tabs>
          <w:tab w:val="left" w:pos="1123"/>
        </w:tabs>
        <w:rPr>
          <w:b/>
          <w:lang w:val="de-DE"/>
        </w:rPr>
      </w:pPr>
      <w:r w:rsidRPr="002E73E8">
        <w:rPr>
          <w:b/>
          <w:lang w:val="de-DE"/>
        </w:rPr>
        <w:t>Bluetooth</w:t>
      </w:r>
    </w:p>
    <w:p w14:paraId="58834510" w14:textId="53B8F7B3" w:rsidR="002E73E8" w:rsidRDefault="002E73E8" w:rsidP="002E73E8">
      <w:pPr>
        <w:tabs>
          <w:tab w:val="left" w:pos="1123"/>
        </w:tabs>
        <w:rPr>
          <w:lang w:val="de-DE"/>
        </w:rPr>
      </w:pPr>
      <w:r w:rsidRPr="002E73E8">
        <w:rPr>
          <w:lang w:val="de-DE"/>
        </w:rPr>
        <w:lastRenderedPageBreak/>
        <w:drawing>
          <wp:inline distT="0" distB="0" distL="0" distR="0" wp14:anchorId="7A037FC4" wp14:editId="7E637795">
            <wp:extent cx="4067998" cy="2424418"/>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79094" cy="2431031"/>
                    </a:xfrm>
                    <a:prstGeom prst="rect">
                      <a:avLst/>
                    </a:prstGeom>
                  </pic:spPr>
                </pic:pic>
              </a:graphicData>
            </a:graphic>
          </wp:inline>
        </w:drawing>
      </w:r>
    </w:p>
    <w:p w14:paraId="3FB11BAC" w14:textId="40A42808" w:rsidR="002E73E8" w:rsidRPr="002E73E8" w:rsidRDefault="002E73E8" w:rsidP="002E73E8">
      <w:pPr>
        <w:tabs>
          <w:tab w:val="left" w:pos="1123"/>
        </w:tabs>
        <w:rPr>
          <w:b/>
          <w:lang w:val="de-DE"/>
        </w:rPr>
      </w:pPr>
      <w:r w:rsidRPr="002E73E8">
        <w:rPr>
          <w:b/>
          <w:lang w:val="de-DE"/>
        </w:rPr>
        <w:t>WLAN</w:t>
      </w:r>
    </w:p>
    <w:p w14:paraId="35015DED" w14:textId="4D6860A3" w:rsidR="002E73E8" w:rsidRDefault="002E73E8" w:rsidP="002E73E8">
      <w:pPr>
        <w:tabs>
          <w:tab w:val="left" w:pos="1123"/>
        </w:tabs>
        <w:rPr>
          <w:lang w:val="de-DE"/>
        </w:rPr>
      </w:pPr>
      <w:r>
        <w:rPr>
          <w:lang w:val="de-DE"/>
        </w:rPr>
        <w:t>Kann in verschiedenen Modis betrieben werden.</w:t>
      </w:r>
    </w:p>
    <w:p w14:paraId="3850397D" w14:textId="410590B0" w:rsidR="002E73E8" w:rsidRDefault="002E73E8" w:rsidP="002E73E8">
      <w:pPr>
        <w:tabs>
          <w:tab w:val="left" w:pos="1123"/>
        </w:tabs>
        <w:rPr>
          <w:lang w:val="de-DE"/>
        </w:rPr>
      </w:pPr>
      <w:r w:rsidRPr="002E73E8">
        <w:rPr>
          <w:lang w:val="de-DE"/>
        </w:rPr>
        <w:drawing>
          <wp:inline distT="0" distB="0" distL="0" distR="0" wp14:anchorId="76AE261E" wp14:editId="1CFAF0C4">
            <wp:extent cx="4366321" cy="3103927"/>
            <wp:effectExtent l="0" t="0" r="0" b="127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7363" cy="3104668"/>
                    </a:xfrm>
                    <a:prstGeom prst="rect">
                      <a:avLst/>
                    </a:prstGeom>
                  </pic:spPr>
                </pic:pic>
              </a:graphicData>
            </a:graphic>
          </wp:inline>
        </w:drawing>
      </w:r>
    </w:p>
    <w:p w14:paraId="0B0D5CA4" w14:textId="69E91DF1" w:rsidR="002E73E8" w:rsidRPr="002E73E8" w:rsidRDefault="002E73E8" w:rsidP="002E73E8">
      <w:pPr>
        <w:tabs>
          <w:tab w:val="left" w:pos="1123"/>
        </w:tabs>
        <w:rPr>
          <w:b/>
          <w:lang w:val="de-DE"/>
        </w:rPr>
      </w:pPr>
      <w:r w:rsidRPr="002E73E8">
        <w:rPr>
          <w:b/>
          <w:lang w:val="de-DE"/>
        </w:rPr>
        <w:t>CSMA/CA und RTS/ CTS</w:t>
      </w:r>
    </w:p>
    <w:p w14:paraId="6B562D23" w14:textId="46EABBBD" w:rsidR="002E73E8" w:rsidRDefault="002E73E8" w:rsidP="002E73E8">
      <w:pPr>
        <w:tabs>
          <w:tab w:val="left" w:pos="1123"/>
        </w:tabs>
        <w:rPr>
          <w:lang w:val="de-DE"/>
        </w:rPr>
      </w:pPr>
      <w:r>
        <w:rPr>
          <w:lang w:val="de-DE"/>
        </w:rPr>
        <w:t>Kollisionserkennung gibt es auch in WLANs.</w:t>
      </w:r>
    </w:p>
    <w:p w14:paraId="36312265" w14:textId="594672E3" w:rsidR="008518A2" w:rsidRDefault="008518A2" w:rsidP="002E73E8">
      <w:pPr>
        <w:tabs>
          <w:tab w:val="left" w:pos="1123"/>
        </w:tabs>
        <w:rPr>
          <w:lang w:val="de-DE"/>
        </w:rPr>
      </w:pPr>
      <w:r w:rsidRPr="008518A2">
        <w:rPr>
          <w:lang w:val="de-DE"/>
        </w:rPr>
        <w:lastRenderedPageBreak/>
        <w:drawing>
          <wp:inline distT="0" distB="0" distL="0" distR="0" wp14:anchorId="7EB242D5" wp14:editId="17BAD374">
            <wp:extent cx="3993226" cy="2834886"/>
            <wp:effectExtent l="0" t="0" r="7620" b="381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3226" cy="2834886"/>
                    </a:xfrm>
                    <a:prstGeom prst="rect">
                      <a:avLst/>
                    </a:prstGeom>
                  </pic:spPr>
                </pic:pic>
              </a:graphicData>
            </a:graphic>
          </wp:inline>
        </w:drawing>
      </w:r>
    </w:p>
    <w:p w14:paraId="3AC6D553" w14:textId="62EE4EE9" w:rsidR="002E73E8" w:rsidRPr="002E73E8" w:rsidRDefault="002E73E8" w:rsidP="002E73E8">
      <w:pPr>
        <w:tabs>
          <w:tab w:val="left" w:pos="1123"/>
        </w:tabs>
        <w:rPr>
          <w:lang w:val="de-DE"/>
        </w:rPr>
      </w:pPr>
      <w:r w:rsidRPr="002E73E8">
        <w:rPr>
          <w:lang w:val="de-DE"/>
        </w:rPr>
        <w:t>IEEE 802.11 definiert eine DCF (Distributed Coordination Function) um den Zugriff auf das gemeinsame Medium fair zu koordinieren, da gleichzeitiges Senden und Abhören des Kanals nicht funktioniert.</w:t>
      </w:r>
    </w:p>
    <w:p w14:paraId="78F29FD3" w14:textId="77777777" w:rsidR="002E73E8" w:rsidRPr="002E73E8" w:rsidRDefault="002E73E8" w:rsidP="002E73E8">
      <w:pPr>
        <w:tabs>
          <w:tab w:val="left" w:pos="1123"/>
        </w:tabs>
        <w:rPr>
          <w:lang w:val="de-DE"/>
        </w:rPr>
      </w:pPr>
      <w:r w:rsidRPr="00E579DA">
        <w:rPr>
          <w:lang w:val="de-DE"/>
        </w:rPr>
        <w:t>DCF Inter Frame Space (DIFS) heisst</w:t>
      </w:r>
      <w:r w:rsidRPr="002E73E8">
        <w:rPr>
          <w:lang w:val="de-DE"/>
        </w:rPr>
        <w:t xml:space="preserve"> die minimale Wartezeit während der der Kanal frei sein muss, bevor man senden darf. Nach DIFS wird noch eine zufällige Zeit gewartet, bis mit der Sendung begonnen wird.</w:t>
      </w:r>
    </w:p>
    <w:p w14:paraId="0EEA5738" w14:textId="77777777" w:rsidR="002E73E8" w:rsidRPr="002E73E8" w:rsidRDefault="002E73E8" w:rsidP="002E73E8">
      <w:pPr>
        <w:tabs>
          <w:tab w:val="left" w:pos="1123"/>
        </w:tabs>
        <w:rPr>
          <w:lang w:val="de-DE"/>
        </w:rPr>
      </w:pPr>
      <w:r w:rsidRPr="002E73E8">
        <w:rPr>
          <w:lang w:val="de-DE"/>
        </w:rPr>
        <w:t>Für Acknowledgment (ACK) Pakete wird nur Short Inter Frame Space (SIFS) gewartet, damit sie Priorität haben.</w:t>
      </w:r>
    </w:p>
    <w:p w14:paraId="6B461F93" w14:textId="174A81B7" w:rsidR="002E73E8" w:rsidRDefault="002E73E8" w:rsidP="002E73E8">
      <w:pPr>
        <w:tabs>
          <w:tab w:val="left" w:pos="1123"/>
        </w:tabs>
        <w:rPr>
          <w:lang w:val="de-DE"/>
        </w:rPr>
      </w:pPr>
      <w:r w:rsidRPr="002E73E8">
        <w:rPr>
          <w:lang w:val="de-DE"/>
        </w:rPr>
        <w:t>RTS und CTS enthalten Angaben über die Menge der zu übertragenden Daten, woraus alle anderen Stationen im Netz berechnen können, wie lange das Netz für sie unbenutzbar bleibt: NAV(RTS) bzw. NAV(CTS) (Network Allocation Vector)</w:t>
      </w:r>
    </w:p>
    <w:p w14:paraId="5B6280CA" w14:textId="3D9E03F8" w:rsidR="00E579DA" w:rsidRPr="00E579DA" w:rsidRDefault="00E579DA" w:rsidP="00E579DA">
      <w:pPr>
        <w:pStyle w:val="berschrift2"/>
      </w:pPr>
      <w:bookmarkStart w:id="422" w:name="_Toc439692440"/>
      <w:r>
        <w:t>WLAN Sicherheit</w:t>
      </w:r>
      <w:bookmarkEnd w:id="422"/>
    </w:p>
    <w:p w14:paraId="7033183C" w14:textId="13779105" w:rsidR="00E579DA" w:rsidRPr="00E579DA" w:rsidRDefault="00E579DA" w:rsidP="00E579DA">
      <w:r w:rsidRPr="00E579DA">
        <w:rPr>
          <w:b/>
        </w:rPr>
        <w:t>Wired Equivalent Privacy (WEP)</w:t>
      </w:r>
      <w:r w:rsidRPr="00E579DA">
        <w:fldChar w:fldCharType="begin"/>
      </w:r>
      <w:r w:rsidRPr="00E579DA">
        <w:instrText xml:space="preserve"> XE "Wired Equivalent Privacy (WEP)" </w:instrText>
      </w:r>
      <w:r w:rsidRPr="00E579DA">
        <w:fldChar w:fldCharType="end"/>
      </w:r>
    </w:p>
    <w:p w14:paraId="7E284DE5" w14:textId="571E95A3" w:rsidR="00E579DA" w:rsidRPr="00E579DA" w:rsidRDefault="00E579DA" w:rsidP="00E579DA">
      <w:pPr>
        <w:pStyle w:val="Listenabsatz"/>
        <w:numPr>
          <w:ilvl w:val="0"/>
          <w:numId w:val="27"/>
        </w:numPr>
      </w:pPr>
      <w:r w:rsidRPr="00E579DA">
        <w:t>Standard-Verschlüsselungsalgorithmus für WLAN</w:t>
      </w:r>
    </w:p>
    <w:p w14:paraId="4B5F73D1" w14:textId="1B6FFCD4" w:rsidR="00E579DA" w:rsidRDefault="00E579DA" w:rsidP="00E579DA">
      <w:pPr>
        <w:pStyle w:val="Listenabsatz"/>
        <w:numPr>
          <w:ilvl w:val="0"/>
          <w:numId w:val="27"/>
        </w:numPr>
      </w:pPr>
      <w:r>
        <w:t>Nutzt RC4-Algorithmus (Stromchiffre)</w:t>
      </w:r>
    </w:p>
    <w:p w14:paraId="32430398" w14:textId="7D62E210" w:rsidR="00E579DA" w:rsidRDefault="00E579DA" w:rsidP="00E579DA">
      <w:pPr>
        <w:pStyle w:val="Listenabsatz"/>
        <w:numPr>
          <w:ilvl w:val="0"/>
          <w:numId w:val="27"/>
        </w:numPr>
      </w:pPr>
      <w:r>
        <w:t>Regelt Zugang zum Netz (Authentifzierung)</w:t>
      </w:r>
    </w:p>
    <w:p w14:paraId="558783C3" w14:textId="70B27958" w:rsidR="00E579DA" w:rsidRDefault="00E579DA" w:rsidP="00E579DA">
      <w:pPr>
        <w:pStyle w:val="Listenabsatz"/>
        <w:numPr>
          <w:ilvl w:val="0"/>
          <w:numId w:val="27"/>
        </w:numPr>
      </w:pPr>
      <w:r>
        <w:t>Sollte Vertraulichkeit und Integrität der übetragenen Daten sicherstellen</w:t>
      </w:r>
    </w:p>
    <w:p w14:paraId="09E6185D" w14:textId="72C77AFB" w:rsidR="00E579DA" w:rsidRDefault="00E579DA" w:rsidP="00E579DA">
      <w:r>
        <w:t>Jedoch</w:t>
      </w:r>
    </w:p>
    <w:p w14:paraId="69C5EE09" w14:textId="5B19159B" w:rsidR="00E579DA" w:rsidRDefault="00E579DA" w:rsidP="00E579DA">
      <w:pPr>
        <w:pStyle w:val="Listenabsatz"/>
        <w:numPr>
          <w:ilvl w:val="0"/>
          <w:numId w:val="28"/>
        </w:numPr>
      </w:pPr>
      <w:r>
        <w:t>WEP-Schlüssel ist für alle der Gleiche</w:t>
      </w:r>
    </w:p>
    <w:p w14:paraId="6C5EC255" w14:textId="302966D8" w:rsidR="00E579DA" w:rsidRDefault="00E579DA" w:rsidP="00E579DA">
      <w:pPr>
        <w:pStyle w:val="Listenabsatz"/>
        <w:numPr>
          <w:ilvl w:val="0"/>
          <w:numId w:val="28"/>
        </w:numPr>
      </w:pPr>
      <w:r>
        <w:t>WEP wurde fehlerhaft implementiert</w:t>
      </w:r>
    </w:p>
    <w:p w14:paraId="3F5B3EF7" w14:textId="1A78DE61" w:rsidR="00E579DA" w:rsidRDefault="00E579DA" w:rsidP="00E579DA">
      <w:pPr>
        <w:pStyle w:val="Listenabsatz"/>
        <w:numPr>
          <w:ilvl w:val="0"/>
          <w:numId w:val="28"/>
        </w:numPr>
      </w:pPr>
      <w:r>
        <w:t>Es existieren verschiedene Angriffe</w:t>
      </w:r>
    </w:p>
    <w:p w14:paraId="29F7EE8E" w14:textId="0A0EFACE" w:rsidR="00E579DA" w:rsidRPr="00E579DA" w:rsidRDefault="00E579DA" w:rsidP="00E579DA">
      <w:pPr>
        <w:rPr>
          <w:lang w:val="en-GB"/>
        </w:rPr>
      </w:pPr>
      <w:r w:rsidRPr="00E579DA">
        <w:rPr>
          <w:b/>
          <w:lang w:val="en-GB"/>
        </w:rPr>
        <w:t>Wireless Protected Access (WPA)</w:t>
      </w:r>
      <w:r>
        <w:rPr>
          <w:lang w:val="en-GB"/>
        </w:rPr>
        <w:fldChar w:fldCharType="begin"/>
      </w:r>
      <w:r>
        <w:instrText xml:space="preserve"> XE "</w:instrText>
      </w:r>
      <w:r w:rsidRPr="00C34FE3">
        <w:rPr>
          <w:lang w:val="en-GB"/>
        </w:rPr>
        <w:instrText>Wireless Protected Access (WPA)</w:instrText>
      </w:r>
      <w:r>
        <w:instrText xml:space="preserve">" </w:instrText>
      </w:r>
      <w:r>
        <w:rPr>
          <w:lang w:val="en-GB"/>
        </w:rPr>
        <w:fldChar w:fldCharType="end"/>
      </w:r>
    </w:p>
    <w:p w14:paraId="13BC9C74" w14:textId="07AA7F1E" w:rsidR="00E579DA" w:rsidRPr="00E579DA" w:rsidRDefault="00E579DA" w:rsidP="00E579DA">
      <w:pPr>
        <w:pStyle w:val="Listenabsatz"/>
        <w:numPr>
          <w:ilvl w:val="0"/>
          <w:numId w:val="29"/>
        </w:numPr>
        <w:rPr>
          <w:lang w:val="en-GB"/>
        </w:rPr>
      </w:pPr>
      <w:r w:rsidRPr="00E579DA">
        <w:rPr>
          <w:lang w:val="en-GB"/>
        </w:rPr>
        <w:t>Antwort auf WEP</w:t>
      </w:r>
    </w:p>
    <w:p w14:paraId="32DB48CA" w14:textId="402BE29D" w:rsidR="00E579DA" w:rsidRPr="00E579DA" w:rsidRDefault="00E579DA" w:rsidP="00E579DA">
      <w:pPr>
        <w:pStyle w:val="Listenabsatz"/>
        <w:numPr>
          <w:ilvl w:val="0"/>
          <w:numId w:val="29"/>
        </w:numPr>
        <w:rPr>
          <w:lang w:val="en-GB"/>
        </w:rPr>
      </w:pPr>
      <w:r w:rsidRPr="00E579DA">
        <w:rPr>
          <w:lang w:val="en-GB"/>
        </w:rPr>
        <w:t>Nutzt TKIP zur besseren Authentisierung</w:t>
      </w:r>
    </w:p>
    <w:p w14:paraId="04BD5D75" w14:textId="39C30756" w:rsidR="00E579DA" w:rsidRPr="00E579DA" w:rsidRDefault="00E579DA" w:rsidP="00E579DA">
      <w:pPr>
        <w:pStyle w:val="Listenabsatz"/>
        <w:numPr>
          <w:ilvl w:val="0"/>
          <w:numId w:val="29"/>
        </w:numPr>
      </w:pPr>
      <w:r w:rsidRPr="00E579DA">
        <w:t>Angriffe auf Preshared Key bleibt möglich</w:t>
      </w:r>
    </w:p>
    <w:p w14:paraId="5B61F842" w14:textId="1A519D77" w:rsidR="00E579DA" w:rsidRPr="00E579DA" w:rsidRDefault="00E579DA" w:rsidP="00E579DA">
      <w:pPr>
        <w:rPr>
          <w:b/>
          <w:lang w:val="en-GB"/>
        </w:rPr>
      </w:pPr>
      <w:r w:rsidRPr="00E579DA">
        <w:rPr>
          <w:b/>
          <w:lang w:val="en-GB"/>
        </w:rPr>
        <w:lastRenderedPageBreak/>
        <w:t>Wireless Protected Access 2 (WPA2)</w:t>
      </w:r>
      <w:r w:rsidRPr="00E579DA">
        <w:fldChar w:fldCharType="begin"/>
      </w:r>
      <w:r w:rsidRPr="00E579DA">
        <w:rPr>
          <w:lang w:val="en-GB"/>
        </w:rPr>
        <w:instrText xml:space="preserve"> XE "Wireless Protected Access 2 (WPA2)" </w:instrText>
      </w:r>
      <w:r w:rsidRPr="00E579DA">
        <w:fldChar w:fldCharType="end"/>
      </w:r>
    </w:p>
    <w:p w14:paraId="68787772" w14:textId="1624A58C" w:rsidR="00E579DA" w:rsidRPr="00E579DA" w:rsidRDefault="00E579DA" w:rsidP="00E579DA">
      <w:pPr>
        <w:pStyle w:val="Listenabsatz"/>
        <w:numPr>
          <w:ilvl w:val="0"/>
          <w:numId w:val="30"/>
        </w:numPr>
        <w:rPr>
          <w:lang w:val="en-GB"/>
        </w:rPr>
      </w:pPr>
      <w:r w:rsidRPr="00E579DA">
        <w:rPr>
          <w:lang w:val="en-GB"/>
        </w:rPr>
        <w:t>Standard IEEE 802.11i</w:t>
      </w:r>
    </w:p>
    <w:p w14:paraId="16EFAFBF" w14:textId="68CB111E" w:rsidR="00E579DA" w:rsidRPr="00E579DA" w:rsidRDefault="00E579DA" w:rsidP="00E579DA">
      <w:pPr>
        <w:pStyle w:val="Listenabsatz"/>
        <w:numPr>
          <w:ilvl w:val="0"/>
          <w:numId w:val="30"/>
        </w:numPr>
      </w:pPr>
      <w:r w:rsidRPr="00E579DA">
        <w:t>Verschlüsselung basiert auf AES (Advanced Encryption Standard)</w:t>
      </w:r>
    </w:p>
    <w:p w14:paraId="515C8A28" w14:textId="0EB3279D" w:rsidR="00E579DA" w:rsidRDefault="00E579DA" w:rsidP="00E579DA">
      <w:pPr>
        <w:pStyle w:val="Listenabsatz"/>
        <w:numPr>
          <w:ilvl w:val="0"/>
          <w:numId w:val="30"/>
        </w:numPr>
      </w:pPr>
      <w:r>
        <w:t>Braucht mehr Rechenleistung</w:t>
      </w:r>
    </w:p>
    <w:p w14:paraId="0A036FC8" w14:textId="3B414993" w:rsidR="00E579DA" w:rsidRDefault="00E579DA" w:rsidP="00E579DA">
      <w:pPr>
        <w:pStyle w:val="Listenabsatz"/>
        <w:numPr>
          <w:ilvl w:val="0"/>
          <w:numId w:val="30"/>
        </w:numPr>
      </w:pPr>
      <w:r>
        <w:t>Gilt derzeit als sicher</w:t>
      </w:r>
    </w:p>
    <w:p w14:paraId="52B06484" w14:textId="08063684" w:rsidR="00E579DA" w:rsidRDefault="00E579DA" w:rsidP="00E579DA">
      <w:pPr>
        <w:pStyle w:val="Listenabsatz"/>
        <w:numPr>
          <w:ilvl w:val="0"/>
          <w:numId w:val="30"/>
        </w:numPr>
      </w:pPr>
      <w:r>
        <w:t>Schlüsselmanagement wurde verbessert</w:t>
      </w:r>
    </w:p>
    <w:p w14:paraId="71660D10" w14:textId="41E38748" w:rsidR="00E579DA" w:rsidRDefault="00E579DA" w:rsidP="00E579DA">
      <w:pPr>
        <w:pStyle w:val="Listenabsatz"/>
        <w:numPr>
          <w:ilvl w:val="1"/>
          <w:numId w:val="30"/>
        </w:numPr>
      </w:pPr>
      <w:r>
        <w:t>Mehrere Preshard Key mögich</w:t>
      </w:r>
    </w:p>
    <w:p w14:paraId="4B603467" w14:textId="710F516C" w:rsidR="00E579DA" w:rsidRDefault="00E579DA" w:rsidP="00E579DA">
      <w:pPr>
        <w:pStyle w:val="Listenabsatz"/>
        <w:numPr>
          <w:ilvl w:val="1"/>
          <w:numId w:val="30"/>
        </w:numPr>
      </w:pPr>
      <w:r>
        <w:t>Benutzer Credentials bei Verbindungsaufgbau (WPA2 Enterprise)</w:t>
      </w:r>
    </w:p>
    <w:p w14:paraId="6E4B2E9E" w14:textId="77777777" w:rsidR="00E579DA" w:rsidRDefault="00E579DA" w:rsidP="00E579DA">
      <w:pPr>
        <w:pStyle w:val="berschrift2"/>
        <w:rPr>
          <w:lang w:val="de-CH"/>
        </w:rPr>
      </w:pPr>
      <w:bookmarkStart w:id="423" w:name="_Toc439692441"/>
      <w:r>
        <w:rPr>
          <w:lang w:val="de-CH"/>
        </w:rPr>
        <w:t>Voice over IP (VoIP)</w:t>
      </w:r>
      <w:bookmarkEnd w:id="423"/>
    </w:p>
    <w:p w14:paraId="7BB93591" w14:textId="18E611D8" w:rsidR="00E579DA" w:rsidRDefault="00E579DA" w:rsidP="00E579DA">
      <w:r>
        <w:fldChar w:fldCharType="begin"/>
      </w:r>
      <w:r>
        <w:instrText xml:space="preserve"> XE "</w:instrText>
      </w:r>
      <w:r w:rsidRPr="009A1FEF">
        <w:instrText>Voice over IP (VoIP)</w:instrText>
      </w:r>
      <w:r>
        <w:instrText xml:space="preserve">" </w:instrText>
      </w:r>
      <w:r>
        <w:fldChar w:fldCharType="end"/>
      </w:r>
      <w:r w:rsidR="006536E7">
        <w:t>Ermöglich das Telefonieren über das IP-Netzwerk. Sprachpakete werden i.d.R. über das verbindungslose UDP übertragen. Ist der Client hinter einer Firewall kommt STUN zum Einsatz.</w:t>
      </w:r>
    </w:p>
    <w:p w14:paraId="4D473AD3" w14:textId="5FBC5C2F" w:rsidR="006536E7" w:rsidRDefault="006536E7" w:rsidP="00E579DA">
      <w:r w:rsidRPr="006536E7">
        <w:drawing>
          <wp:inline distT="0" distB="0" distL="0" distR="0" wp14:anchorId="20338B09" wp14:editId="7469A511">
            <wp:extent cx="4915326" cy="2171888"/>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15326" cy="2171888"/>
                    </a:xfrm>
                    <a:prstGeom prst="rect">
                      <a:avLst/>
                    </a:prstGeom>
                  </pic:spPr>
                </pic:pic>
              </a:graphicData>
            </a:graphic>
          </wp:inline>
        </w:drawing>
      </w:r>
    </w:p>
    <w:p w14:paraId="58295795" w14:textId="6A3E2E5B" w:rsidR="001462E1" w:rsidRDefault="001462E1" w:rsidP="00E579DA">
      <w:r>
        <w:t>Dazu eine Übersicht der Standards und VoIP Prtokolle.</w:t>
      </w:r>
    </w:p>
    <w:p w14:paraId="6E85567C" w14:textId="2D311032" w:rsidR="001462E1" w:rsidRDefault="001462E1" w:rsidP="00E579DA">
      <w:r w:rsidRPr="001462E1">
        <w:drawing>
          <wp:inline distT="0" distB="0" distL="0" distR="0" wp14:anchorId="4E47293D" wp14:editId="1B05EDE7">
            <wp:extent cx="4854361" cy="3398815"/>
            <wp:effectExtent l="0" t="0" r="381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4361" cy="3398815"/>
                    </a:xfrm>
                    <a:prstGeom prst="rect">
                      <a:avLst/>
                    </a:prstGeom>
                  </pic:spPr>
                </pic:pic>
              </a:graphicData>
            </a:graphic>
          </wp:inline>
        </w:drawing>
      </w:r>
    </w:p>
    <w:p w14:paraId="0D655F7B" w14:textId="22C34BBF" w:rsidR="006536E7" w:rsidRPr="00801592" w:rsidRDefault="007731F9" w:rsidP="007731F9">
      <w:pPr>
        <w:rPr>
          <w:b/>
          <w:rPrChange w:id="424" w:author="Janik Vonrotz" w:date="2016-01-04T17:38:00Z">
            <w:rPr>
              <w:b/>
              <w:lang w:val="en-GB"/>
            </w:rPr>
          </w:rPrChange>
        </w:rPr>
      </w:pPr>
      <w:r w:rsidRPr="00801592">
        <w:rPr>
          <w:b/>
          <w:rPrChange w:id="425" w:author="Janik Vonrotz" w:date="2016-01-04T17:38:00Z">
            <w:rPr>
              <w:b/>
              <w:lang w:val="en-GB"/>
            </w:rPr>
          </w:rPrChange>
        </w:rPr>
        <w:lastRenderedPageBreak/>
        <w:t>Session Initiation Protocol (SIP)</w:t>
      </w:r>
    </w:p>
    <w:p w14:paraId="3EEC0DA6" w14:textId="7944E868" w:rsidR="007731F9" w:rsidRPr="00801592" w:rsidRDefault="001462E1" w:rsidP="00E579DA">
      <w:pPr>
        <w:rPr>
          <w:rPrChange w:id="426" w:author="Janik Vonrotz" w:date="2016-01-04T17:38:00Z">
            <w:rPr>
              <w:lang w:val="en-GB"/>
            </w:rPr>
          </w:rPrChange>
        </w:rPr>
      </w:pPr>
      <w:r w:rsidRPr="00801592">
        <w:rPr>
          <w:rPrChange w:id="427" w:author="Janik Vonrotz" w:date="2016-01-04T17:38:00Z">
            <w:rPr>
              <w:lang w:val="en-GB"/>
            </w:rPr>
          </w:rPrChange>
        </w:rPr>
        <w:t>Ist ein VoIP Protokoll.</w:t>
      </w:r>
    </w:p>
    <w:p w14:paraId="6394DAD6" w14:textId="79085D37" w:rsidR="001462E1" w:rsidRDefault="001462E1" w:rsidP="00E579DA">
      <w:pPr>
        <w:rPr>
          <w:lang w:val="en-GB"/>
        </w:rPr>
      </w:pPr>
      <w:r w:rsidRPr="001462E1">
        <w:rPr>
          <w:lang w:val="en-GB"/>
        </w:rPr>
        <w:drawing>
          <wp:inline distT="0" distB="0" distL="0" distR="0" wp14:anchorId="172F2DF7" wp14:editId="431FA576">
            <wp:extent cx="4167944" cy="2483141"/>
            <wp:effectExtent l="0" t="0" r="444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73292" cy="2486327"/>
                    </a:xfrm>
                    <a:prstGeom prst="rect">
                      <a:avLst/>
                    </a:prstGeom>
                  </pic:spPr>
                </pic:pic>
              </a:graphicData>
            </a:graphic>
          </wp:inline>
        </w:drawing>
      </w:r>
    </w:p>
    <w:p w14:paraId="50ED0948" w14:textId="152523A0" w:rsidR="001462E1" w:rsidRDefault="001462E1" w:rsidP="00E579DA">
      <w:pPr>
        <w:rPr>
          <w:lang w:val="en-GB"/>
        </w:rPr>
      </w:pPr>
    </w:p>
    <w:p w14:paraId="2EAE2BFE" w14:textId="705318D1" w:rsidR="002E73E8" w:rsidRPr="007731F9" w:rsidRDefault="00E579DA" w:rsidP="00E579DA">
      <w:pPr>
        <w:rPr>
          <w:lang w:val="en-GB"/>
        </w:rPr>
      </w:pPr>
      <w:r w:rsidRPr="007731F9">
        <w:rPr>
          <w:lang w:val="en-GB"/>
        </w:rPr>
        <w:t xml:space="preserve"> </w:t>
      </w:r>
      <w:r w:rsidR="002E73E8" w:rsidRPr="007731F9">
        <w:rPr>
          <w:lang w:val="en-GB"/>
        </w:rPr>
        <w:br w:type="page"/>
      </w:r>
    </w:p>
    <w:p w14:paraId="1048A064" w14:textId="4E6B2A7F" w:rsidR="000220FE" w:rsidRDefault="000B57D5" w:rsidP="000B57D5">
      <w:pPr>
        <w:pStyle w:val="berschrift1"/>
        <w:rPr>
          <w:lang w:val="de-DE"/>
        </w:rPr>
      </w:pPr>
      <w:bookmarkStart w:id="428" w:name="_Toc439692442"/>
      <w:r>
        <w:rPr>
          <w:lang w:val="de-DE"/>
        </w:rPr>
        <w:lastRenderedPageBreak/>
        <w:t>Netzzugänge</w:t>
      </w:r>
      <w:r w:rsidR="004C2332">
        <w:rPr>
          <w:lang w:val="de-DE"/>
        </w:rPr>
        <w:t xml:space="preserve"> – Szenarien</w:t>
      </w:r>
      <w:bookmarkEnd w:id="428"/>
    </w:p>
    <w:p w14:paraId="126D7642" w14:textId="61FD7EEA" w:rsidR="004C2332" w:rsidRDefault="004C2332" w:rsidP="004C2332">
      <w:pPr>
        <w:rPr>
          <w:lang w:val="de-DE"/>
        </w:rPr>
      </w:pPr>
      <w:r>
        <w:rPr>
          <w:lang w:val="de-DE"/>
        </w:rPr>
        <w:t>Der Zugang zum Internet für den Privatanwender wird über verschiedene Technologien und Prot</w:t>
      </w:r>
      <w:r w:rsidR="00645EB9">
        <w:rPr>
          <w:lang w:val="de-DE"/>
        </w:rPr>
        <w:t>o</w:t>
      </w:r>
      <w:r>
        <w:rPr>
          <w:lang w:val="de-DE"/>
        </w:rPr>
        <w:t>kolle ermöglicht.</w:t>
      </w:r>
    </w:p>
    <w:p w14:paraId="494DB177" w14:textId="2E877E3C" w:rsidR="004C2332" w:rsidRPr="00645EB9" w:rsidRDefault="00645EB9" w:rsidP="004C2332">
      <w:pPr>
        <w:rPr>
          <w:b/>
          <w:lang w:val="en-GB"/>
        </w:rPr>
      </w:pPr>
      <w:r w:rsidRPr="00645EB9">
        <w:rPr>
          <w:b/>
          <w:lang w:val="en-GB"/>
        </w:rPr>
        <w:t>Asymmetric digital subscriber line (ADSL)</w:t>
      </w:r>
      <w:r w:rsidRPr="00645EB9">
        <w:rPr>
          <w:lang w:val="en-GB"/>
        </w:rPr>
        <w:fldChar w:fldCharType="begin"/>
      </w:r>
      <w:r w:rsidRPr="00645EB9">
        <w:rPr>
          <w:lang w:val="en-GB"/>
        </w:rPr>
        <w:instrText xml:space="preserve"> XE "Asymmetric digital subscriber line (ADSL)" </w:instrText>
      </w:r>
      <w:r w:rsidRPr="00645EB9">
        <w:rPr>
          <w:lang w:val="en-GB"/>
        </w:rPr>
        <w:fldChar w:fldCharType="end"/>
      </w:r>
    </w:p>
    <w:p w14:paraId="15EBF703" w14:textId="2CD7C1A4" w:rsidR="00645EB9" w:rsidRDefault="00645EB9" w:rsidP="004C2332">
      <w:pPr>
        <w:rPr>
          <w:lang w:val="de-DE"/>
        </w:rPr>
      </w:pPr>
      <w:r>
        <w:rPr>
          <w:lang w:val="de-DE"/>
        </w:rPr>
        <w:t>Ist der bekannteste Standard für die Datenkommunikation über eine Telefonleitung. Mit der asynchronen Kommunikation kann die Bandbreite erhöht werden.</w:t>
      </w:r>
    </w:p>
    <w:p w14:paraId="7B49E440" w14:textId="0A564CB4" w:rsidR="00645EB9" w:rsidRDefault="00645EB9" w:rsidP="004C2332">
      <w:pPr>
        <w:rPr>
          <w:lang w:val="de-DE"/>
        </w:rPr>
      </w:pPr>
      <w:r w:rsidRPr="00645EB9">
        <w:rPr>
          <w:lang w:val="de-DE"/>
        </w:rPr>
        <w:drawing>
          <wp:inline distT="0" distB="0" distL="0" distR="0" wp14:anchorId="256406C5" wp14:editId="09648BD6">
            <wp:extent cx="4145639" cy="2949196"/>
            <wp:effectExtent l="0" t="0" r="762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45639" cy="2949196"/>
                    </a:xfrm>
                    <a:prstGeom prst="rect">
                      <a:avLst/>
                    </a:prstGeom>
                  </pic:spPr>
                </pic:pic>
              </a:graphicData>
            </a:graphic>
          </wp:inline>
        </w:drawing>
      </w:r>
    </w:p>
    <w:p w14:paraId="77A0EF8B" w14:textId="1DBB53DA" w:rsidR="00645EB9" w:rsidRDefault="00645EB9" w:rsidP="004C2332">
      <w:pPr>
        <w:rPr>
          <w:lang w:val="de-DE"/>
        </w:rPr>
      </w:pPr>
      <w:r>
        <w:rPr>
          <w:lang w:val="de-DE"/>
        </w:rPr>
        <w:t>Auf unterschiedlichen Frequenzen werden die Daten übertragen.</w:t>
      </w:r>
    </w:p>
    <w:p w14:paraId="368C8898" w14:textId="45927EFC" w:rsidR="00645EB9" w:rsidRDefault="00645EB9" w:rsidP="004C2332">
      <w:pPr>
        <w:rPr>
          <w:lang w:val="de-DE"/>
        </w:rPr>
      </w:pPr>
      <w:r w:rsidRPr="00645EB9">
        <w:rPr>
          <w:lang w:val="de-DE"/>
        </w:rPr>
        <w:drawing>
          <wp:inline distT="0" distB="0" distL="0" distR="0" wp14:anchorId="427D2EF2" wp14:editId="137020AA">
            <wp:extent cx="4638179" cy="3355596"/>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40009" cy="3356920"/>
                    </a:xfrm>
                    <a:prstGeom prst="rect">
                      <a:avLst/>
                    </a:prstGeom>
                  </pic:spPr>
                </pic:pic>
              </a:graphicData>
            </a:graphic>
          </wp:inline>
        </w:drawing>
      </w:r>
    </w:p>
    <w:p w14:paraId="2BB9F253" w14:textId="77777777" w:rsidR="00645EB9" w:rsidRDefault="00645EB9" w:rsidP="004C2332">
      <w:pPr>
        <w:rPr>
          <w:lang w:val="de-DE"/>
        </w:rPr>
      </w:pPr>
    </w:p>
    <w:p w14:paraId="201E7140" w14:textId="6A286BBC" w:rsidR="00645EB9" w:rsidRPr="00645EB9" w:rsidRDefault="00645EB9" w:rsidP="004C2332">
      <w:pPr>
        <w:rPr>
          <w:b/>
          <w:lang w:val="de-DE"/>
        </w:rPr>
      </w:pPr>
      <w:r w:rsidRPr="00645EB9">
        <w:rPr>
          <w:b/>
          <w:lang w:val="de-DE"/>
        </w:rPr>
        <w:lastRenderedPageBreak/>
        <w:t>Mobilfunk</w:t>
      </w:r>
    </w:p>
    <w:p w14:paraId="5051E94C" w14:textId="66437F4D" w:rsidR="00645EB9" w:rsidRDefault="00645EB9" w:rsidP="00645EB9">
      <w:r>
        <w:t>Eine Übersicht der Mobilfunktechnologien.</w:t>
      </w:r>
    </w:p>
    <w:p w14:paraId="46779B91" w14:textId="005033E3" w:rsidR="00645EB9" w:rsidRDefault="00645EB9" w:rsidP="00645EB9">
      <w:r w:rsidRPr="00645EB9">
        <w:drawing>
          <wp:inline distT="0" distB="0" distL="0" distR="0" wp14:anchorId="218D5391" wp14:editId="45CBB239">
            <wp:extent cx="5319221" cy="3162574"/>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19221" cy="3162574"/>
                    </a:xfrm>
                    <a:prstGeom prst="rect">
                      <a:avLst/>
                    </a:prstGeom>
                  </pic:spPr>
                </pic:pic>
              </a:graphicData>
            </a:graphic>
          </wp:inline>
        </w:drawing>
      </w:r>
    </w:p>
    <w:p w14:paraId="1FE344B6" w14:textId="55406868" w:rsidR="00645EB9" w:rsidRDefault="00645EB9" w:rsidP="00645EB9">
      <w:r>
        <w:t>Nochmals die Reihenfolge:</w:t>
      </w:r>
    </w:p>
    <w:p w14:paraId="4A8E187B" w14:textId="77777777" w:rsidR="00645EB9" w:rsidRPr="00645EB9" w:rsidRDefault="00645EB9" w:rsidP="00645EB9">
      <w:pPr>
        <w:pStyle w:val="Listenabsatz"/>
        <w:numPr>
          <w:ilvl w:val="0"/>
          <w:numId w:val="35"/>
        </w:numPr>
        <w:rPr>
          <w:lang w:val="en-GB"/>
        </w:rPr>
      </w:pPr>
      <w:r w:rsidRPr="00645EB9">
        <w:rPr>
          <w:lang w:val="en-GB"/>
        </w:rPr>
        <w:t>Groupe Systèmes Mobiles später Global System for Mobile Communication</w:t>
      </w:r>
    </w:p>
    <w:p w14:paraId="484DFF40" w14:textId="77777777" w:rsidR="00645EB9" w:rsidRPr="00645EB9" w:rsidRDefault="00645EB9" w:rsidP="00645EB9">
      <w:pPr>
        <w:pStyle w:val="Listenabsatz"/>
        <w:numPr>
          <w:ilvl w:val="0"/>
          <w:numId w:val="35"/>
        </w:numPr>
        <w:rPr>
          <w:lang w:val="en-GB"/>
        </w:rPr>
      </w:pPr>
      <w:r w:rsidRPr="00645EB9">
        <w:rPr>
          <w:lang w:val="en-GB"/>
        </w:rPr>
        <w:t>High Speed Circuit Switched Data</w:t>
      </w:r>
    </w:p>
    <w:p w14:paraId="7346088C" w14:textId="77777777" w:rsidR="00645EB9" w:rsidRPr="00645EB9" w:rsidRDefault="00645EB9" w:rsidP="00645EB9">
      <w:pPr>
        <w:pStyle w:val="Listenabsatz"/>
        <w:numPr>
          <w:ilvl w:val="0"/>
          <w:numId w:val="35"/>
        </w:numPr>
        <w:rPr>
          <w:lang w:val="en-GB"/>
        </w:rPr>
      </w:pPr>
      <w:r w:rsidRPr="00645EB9">
        <w:rPr>
          <w:lang w:val="en-GB"/>
        </w:rPr>
        <w:t>General Packet Radio Service</w:t>
      </w:r>
    </w:p>
    <w:p w14:paraId="60C2DBF1" w14:textId="77777777" w:rsidR="00645EB9" w:rsidRPr="00645EB9" w:rsidRDefault="00645EB9" w:rsidP="00645EB9">
      <w:pPr>
        <w:pStyle w:val="Listenabsatz"/>
        <w:numPr>
          <w:ilvl w:val="0"/>
          <w:numId w:val="35"/>
        </w:numPr>
        <w:rPr>
          <w:lang w:val="en-GB"/>
        </w:rPr>
      </w:pPr>
      <w:r w:rsidRPr="00645EB9">
        <w:rPr>
          <w:lang w:val="en-GB"/>
        </w:rPr>
        <w:t>Enhanced Data Rates for GSM Evolution</w:t>
      </w:r>
    </w:p>
    <w:p w14:paraId="2E7C9AC6" w14:textId="77777777" w:rsidR="00645EB9" w:rsidRPr="00645EB9" w:rsidRDefault="00645EB9" w:rsidP="00645EB9">
      <w:pPr>
        <w:pStyle w:val="Listenabsatz"/>
        <w:numPr>
          <w:ilvl w:val="0"/>
          <w:numId w:val="35"/>
        </w:numPr>
        <w:rPr>
          <w:lang w:val="en-GB"/>
        </w:rPr>
      </w:pPr>
      <w:r w:rsidRPr="00645EB9">
        <w:rPr>
          <w:lang w:val="en-GB"/>
        </w:rPr>
        <w:t>Universal Mobile Telecommunications System</w:t>
      </w:r>
    </w:p>
    <w:p w14:paraId="7D4A58D2" w14:textId="77777777" w:rsidR="00645EB9" w:rsidRPr="00645EB9" w:rsidRDefault="00645EB9" w:rsidP="00645EB9">
      <w:pPr>
        <w:pStyle w:val="Listenabsatz"/>
        <w:numPr>
          <w:ilvl w:val="0"/>
          <w:numId w:val="35"/>
        </w:numPr>
        <w:rPr>
          <w:lang w:val="en-GB"/>
        </w:rPr>
      </w:pPr>
      <w:r w:rsidRPr="00645EB9">
        <w:rPr>
          <w:lang w:val="en-GB"/>
        </w:rPr>
        <w:t>High Speed Downlink/Uplink Packet Access (auch 3.5G)</w:t>
      </w:r>
    </w:p>
    <w:p w14:paraId="283E67A7" w14:textId="77777777" w:rsidR="00645EB9" w:rsidRDefault="00645EB9" w:rsidP="00645EB9">
      <w:pPr>
        <w:pStyle w:val="Listenabsatz"/>
        <w:numPr>
          <w:ilvl w:val="0"/>
          <w:numId w:val="35"/>
        </w:numPr>
      </w:pPr>
      <w:r>
        <w:t>Long Term Evolution (Oberbegriff für UMTS-Nachfolgeentwicklungen, 3.9G usw…)</w:t>
      </w:r>
    </w:p>
    <w:p w14:paraId="3667CC08" w14:textId="7D1B32C7" w:rsidR="00645EB9" w:rsidRDefault="00645EB9" w:rsidP="00645EB9">
      <w:pPr>
        <w:pStyle w:val="Listenabsatz"/>
        <w:numPr>
          <w:ilvl w:val="0"/>
          <w:numId w:val="35"/>
        </w:numPr>
      </w:pPr>
      <w:r>
        <w:t>4G Next Generation Mobile Networks (überlappt mit LTE / Terminologie nicht immer sehr genau)</w:t>
      </w:r>
    </w:p>
    <w:p w14:paraId="48BC4C79" w14:textId="2ABDD99B" w:rsidR="00AE26F2" w:rsidRDefault="00AE26F2" w:rsidP="00AE26F2">
      <w:pPr>
        <w:pStyle w:val="berschrift2"/>
      </w:pPr>
      <w:bookmarkStart w:id="429" w:name="_Toc439692443"/>
      <w:r w:rsidRPr="00AE26F2">
        <w:t>Point to Point Protocol</w:t>
      </w:r>
      <w:r>
        <w:t xml:space="preserve"> (PPP)</w:t>
      </w:r>
      <w:bookmarkEnd w:id="429"/>
    </w:p>
    <w:p w14:paraId="6F48AC04" w14:textId="3527406A" w:rsidR="00AE26F2" w:rsidRDefault="00AE26F2" w:rsidP="00AE26F2">
      <w:r>
        <w:fldChar w:fldCharType="begin"/>
      </w:r>
      <w:r w:rsidRPr="00AE26F2">
        <w:instrText xml:space="preserve"> XE "</w:instrText>
      </w:r>
      <w:r w:rsidRPr="00AE26F2">
        <w:instrText>Point to Point Protocol</w:instrText>
      </w:r>
      <w:r w:rsidRPr="00AE26F2">
        <w:instrText xml:space="preserve"> (PPP)" </w:instrText>
      </w:r>
      <w:r>
        <w:fldChar w:fldCharType="end"/>
      </w:r>
      <w:r>
        <w:t>Wird von ISPs für den Verbindungsaufbau der Kunden verwendet. Es unterstützt:</w:t>
      </w:r>
    </w:p>
    <w:p w14:paraId="3DDF027E" w14:textId="205F3A44" w:rsidR="00AE26F2" w:rsidRDefault="00AE26F2" w:rsidP="00AE26F2">
      <w:pPr>
        <w:pStyle w:val="Listenabsatz"/>
        <w:numPr>
          <w:ilvl w:val="0"/>
          <w:numId w:val="32"/>
        </w:numPr>
      </w:pPr>
      <w:r>
        <w:t>Authentifizierung</w:t>
      </w:r>
    </w:p>
    <w:p w14:paraId="004B0F22" w14:textId="73E4794D" w:rsidR="00AE26F2" w:rsidRDefault="00AE26F2" w:rsidP="00AE26F2">
      <w:pPr>
        <w:pStyle w:val="Listenabsatz"/>
        <w:numPr>
          <w:ilvl w:val="0"/>
          <w:numId w:val="32"/>
        </w:numPr>
      </w:pPr>
      <w:r>
        <w:t>Übertragungsverschlüsselung</w:t>
      </w:r>
    </w:p>
    <w:p w14:paraId="1F0E8519" w14:textId="059F9DDF" w:rsidR="00AE26F2" w:rsidRDefault="00AE26F2" w:rsidP="00AE26F2">
      <w:pPr>
        <w:pStyle w:val="Listenabsatz"/>
        <w:numPr>
          <w:ilvl w:val="0"/>
          <w:numId w:val="32"/>
        </w:numPr>
      </w:pPr>
      <w:r>
        <w:t>Datenkompression</w:t>
      </w:r>
    </w:p>
    <w:p w14:paraId="6019A254" w14:textId="7907A7C5" w:rsidR="00AE26F2" w:rsidRPr="00AE26F2" w:rsidRDefault="00AE26F2" w:rsidP="00AE26F2">
      <w:r w:rsidRPr="00AE26F2">
        <w:lastRenderedPageBreak/>
        <w:drawing>
          <wp:inline distT="0" distB="0" distL="0" distR="0" wp14:anchorId="655ED651" wp14:editId="01C1C6E4">
            <wp:extent cx="4810736" cy="3347208"/>
            <wp:effectExtent l="0" t="0" r="9525" b="571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14742" cy="3349995"/>
                    </a:xfrm>
                    <a:prstGeom prst="rect">
                      <a:avLst/>
                    </a:prstGeom>
                  </pic:spPr>
                </pic:pic>
              </a:graphicData>
            </a:graphic>
          </wp:inline>
        </w:drawing>
      </w:r>
    </w:p>
    <w:p w14:paraId="0864B41B" w14:textId="2CC305D8" w:rsidR="00AE26F2" w:rsidRPr="001F3C02" w:rsidRDefault="00AE26F2" w:rsidP="00AE26F2">
      <w:r w:rsidRPr="001F3C02">
        <w:rPr>
          <w:b/>
        </w:rPr>
        <w:t>Password Authentication Protocol</w:t>
      </w:r>
      <w:r w:rsidRPr="001F3C02">
        <w:rPr>
          <w:b/>
        </w:rPr>
        <w:t xml:space="preserve"> (PAP)</w:t>
      </w:r>
      <w:r w:rsidR="00645EB9" w:rsidRPr="00645EB9">
        <w:rPr>
          <w:lang w:val="en-GB"/>
        </w:rPr>
        <w:fldChar w:fldCharType="begin"/>
      </w:r>
      <w:r w:rsidR="00645EB9" w:rsidRPr="00645EB9">
        <w:instrText xml:space="preserve"> XE "</w:instrText>
      </w:r>
      <w:r w:rsidR="00645EB9" w:rsidRPr="001F3C02">
        <w:instrText>Password Authentication Protocol</w:instrText>
      </w:r>
      <w:r w:rsidR="00645EB9" w:rsidRPr="001F3C02">
        <w:instrText xml:space="preserve"> (PAP)</w:instrText>
      </w:r>
      <w:r w:rsidR="00645EB9" w:rsidRPr="00645EB9">
        <w:instrText xml:space="preserve">" </w:instrText>
      </w:r>
      <w:r w:rsidR="00645EB9" w:rsidRPr="00645EB9">
        <w:rPr>
          <w:lang w:val="en-GB"/>
        </w:rPr>
        <w:fldChar w:fldCharType="end"/>
      </w:r>
    </w:p>
    <w:p w14:paraId="7AA6C403" w14:textId="3E80CD6A" w:rsidR="00AE26F2" w:rsidRPr="00645EB9" w:rsidRDefault="00645EB9" w:rsidP="00AE26F2">
      <w:r w:rsidRPr="00645EB9">
        <w:t xml:space="preserve">Ein einfaches Authentifizierungsprotokoll, das sein </w:t>
      </w:r>
      <w:r>
        <w:t>Passwort benutzt. Es übertrag Passwörter in Klartext und ist daher die letzt Wahl der für PPP verfügbaren Verschlüsselungsprotokolle.</w:t>
      </w:r>
    </w:p>
    <w:p w14:paraId="60DC73C2" w14:textId="74F164D4" w:rsidR="00AE26F2" w:rsidRPr="00AE26F2" w:rsidRDefault="00AE26F2" w:rsidP="00AE26F2">
      <w:pPr>
        <w:rPr>
          <w:b/>
          <w:lang w:val="en-GB"/>
        </w:rPr>
      </w:pPr>
      <w:r w:rsidRPr="00AE26F2">
        <w:rPr>
          <w:b/>
          <w:lang w:val="en-GB"/>
        </w:rPr>
        <w:t xml:space="preserve">Challenge Handshake </w:t>
      </w:r>
      <w:r w:rsidRPr="00AE26F2">
        <w:rPr>
          <w:b/>
          <w:lang w:val="en-GB"/>
        </w:rPr>
        <w:t>Authentication Protocol</w:t>
      </w:r>
      <w:r w:rsidRPr="00AE26F2">
        <w:rPr>
          <w:b/>
          <w:lang w:val="en-GB"/>
        </w:rPr>
        <w:t xml:space="preserve"> (CHAP)</w:t>
      </w:r>
      <w:r w:rsidR="00645EB9" w:rsidRPr="00645EB9">
        <w:rPr>
          <w:lang w:val="en-GB"/>
        </w:rPr>
        <w:fldChar w:fldCharType="begin"/>
      </w:r>
      <w:r w:rsidR="00645EB9" w:rsidRPr="00645EB9">
        <w:rPr>
          <w:lang w:val="en-GB"/>
        </w:rPr>
        <w:instrText xml:space="preserve"> XE "Challenge Handshake </w:instrText>
      </w:r>
      <w:r w:rsidR="00645EB9" w:rsidRPr="00645EB9">
        <w:rPr>
          <w:lang w:val="en-GB"/>
        </w:rPr>
        <w:instrText>Authentication Protocol</w:instrText>
      </w:r>
      <w:r w:rsidR="00645EB9" w:rsidRPr="00645EB9">
        <w:rPr>
          <w:lang w:val="en-GB"/>
        </w:rPr>
        <w:instrText xml:space="preserve"> (CHAP)" </w:instrText>
      </w:r>
      <w:r w:rsidR="00645EB9" w:rsidRPr="00645EB9">
        <w:rPr>
          <w:lang w:val="en-GB"/>
        </w:rPr>
        <w:fldChar w:fldCharType="end"/>
      </w:r>
    </w:p>
    <w:p w14:paraId="012248C9" w14:textId="77777777" w:rsidR="00645EB9" w:rsidRDefault="00645EB9" w:rsidP="00645EB9">
      <w:pPr>
        <w:pStyle w:val="Listenabsatz"/>
        <w:numPr>
          <w:ilvl w:val="0"/>
          <w:numId w:val="33"/>
        </w:numPr>
      </w:pPr>
      <w:r>
        <w:t>V</w:t>
      </w:r>
      <w:r w:rsidR="00AE26F2" w:rsidRPr="00AE26F2">
        <w:t>erhindert Replay-Attacke im Vergleich zu PAP.</w:t>
      </w:r>
    </w:p>
    <w:p w14:paraId="134A3B5E" w14:textId="0AA1ED89" w:rsidR="00AE26F2" w:rsidRPr="00AE26F2" w:rsidRDefault="00645EB9" w:rsidP="00645EB9">
      <w:pPr>
        <w:pStyle w:val="Listenabsatz"/>
        <w:numPr>
          <w:ilvl w:val="0"/>
          <w:numId w:val="33"/>
        </w:numPr>
      </w:pPr>
      <w:r>
        <w:t>Arbeitet mit einem Client- und Serverschlüssel.</w:t>
      </w:r>
    </w:p>
    <w:p w14:paraId="1DFFC0FA" w14:textId="0EA88621" w:rsidR="00AE26F2" w:rsidRPr="00AE26F2" w:rsidRDefault="00645EB9" w:rsidP="00AE26F2">
      <w:pPr>
        <w:rPr>
          <w:b/>
        </w:rPr>
      </w:pPr>
      <w:r>
        <w:rPr>
          <w:b/>
        </w:rPr>
        <w:t>NCP (Network Control Protocol)</w:t>
      </w:r>
      <w:r w:rsidRPr="00645EB9">
        <w:fldChar w:fldCharType="begin"/>
      </w:r>
      <w:r w:rsidRPr="00645EB9">
        <w:instrText xml:space="preserve"> XE "NCP (Network Control Protocol)" </w:instrText>
      </w:r>
      <w:r w:rsidRPr="00645EB9">
        <w:fldChar w:fldCharType="end"/>
      </w:r>
    </w:p>
    <w:p w14:paraId="207CC081" w14:textId="24438411" w:rsidR="00AE26F2" w:rsidRDefault="00AE26F2" w:rsidP="00645EB9">
      <w:pPr>
        <w:pStyle w:val="Listenabsatz"/>
        <w:numPr>
          <w:ilvl w:val="0"/>
          <w:numId w:val="34"/>
        </w:numPr>
      </w:pPr>
      <w:r w:rsidRPr="00AE26F2">
        <w:t>zum Aushandeln der K</w:t>
      </w:r>
      <w:r>
        <w:t>onfigurationsparameter bei PPP.</w:t>
      </w:r>
    </w:p>
    <w:p w14:paraId="4D2E4F73" w14:textId="32BB19CC" w:rsidR="00645EB9" w:rsidRDefault="00645EB9" w:rsidP="00645EB9">
      <w:pPr>
        <w:pStyle w:val="Listenabsatz"/>
        <w:numPr>
          <w:ilvl w:val="0"/>
          <w:numId w:val="34"/>
        </w:numPr>
      </w:pPr>
      <w:r>
        <w:t>Ist ein Bestandteil von PPP.</w:t>
      </w:r>
    </w:p>
    <w:p w14:paraId="3816429C" w14:textId="6EF36EFF" w:rsidR="00645EB9" w:rsidRPr="00AE26F2" w:rsidRDefault="00AE26F2" w:rsidP="00645EB9">
      <w:pPr>
        <w:pStyle w:val="Listenabsatz"/>
        <w:numPr>
          <w:ilvl w:val="0"/>
          <w:numId w:val="34"/>
        </w:numPr>
      </w:pPr>
      <w:r w:rsidRPr="00AE26F2">
        <w:t>Ein Beispiel ist das IPCP: IP Control Protocol</w:t>
      </w:r>
    </w:p>
    <w:p w14:paraId="60F23A97" w14:textId="5376D14F" w:rsidR="0030780C" w:rsidRDefault="0030780C" w:rsidP="000220FE">
      <w:pPr>
        <w:rPr>
          <w:lang w:val="de-DE"/>
        </w:rPr>
      </w:pPr>
      <w:r>
        <w:rPr>
          <w:lang w:val="de-DE"/>
        </w:rPr>
        <w:br w:type="page"/>
      </w:r>
    </w:p>
    <w:p w14:paraId="1768751A" w14:textId="77777777" w:rsidR="00D86D47" w:rsidRDefault="00D86D47" w:rsidP="002D023A">
      <w:pPr>
        <w:pStyle w:val="berschrift1"/>
        <w:rPr>
          <w:lang w:val="de-DE"/>
        </w:rPr>
      </w:pPr>
      <w:bookmarkStart w:id="430" w:name="_Toc439692444"/>
      <w:r>
        <w:rPr>
          <w:lang w:val="de-DE"/>
        </w:rPr>
        <w:lastRenderedPageBreak/>
        <w:t>IPv</w:t>
      </w:r>
      <w:r w:rsidR="002D023A">
        <w:rPr>
          <w:lang w:val="de-DE"/>
        </w:rPr>
        <w:t>6</w:t>
      </w:r>
      <w:bookmarkEnd w:id="430"/>
    </w:p>
    <w:p w14:paraId="73250A4A" w14:textId="19AAC908" w:rsidR="00D86D47" w:rsidRDefault="00D86D47" w:rsidP="00D86D47">
      <w:pPr>
        <w:rPr>
          <w:lang w:val="de-DE"/>
        </w:rPr>
      </w:pPr>
      <w:r>
        <w:rPr>
          <w:lang w:val="de-DE"/>
        </w:rPr>
        <w:fldChar w:fldCharType="begin"/>
      </w:r>
      <w:r>
        <w:instrText xml:space="preserve"> XE "</w:instrText>
      </w:r>
      <w:r w:rsidRPr="00E20071">
        <w:rPr>
          <w:lang w:val="de-DE"/>
        </w:rPr>
        <w:instrText>IPv6</w:instrText>
      </w:r>
      <w:r>
        <w:instrText xml:space="preserve">" </w:instrText>
      </w:r>
      <w:r>
        <w:rPr>
          <w:lang w:val="de-DE"/>
        </w:rPr>
        <w:fldChar w:fldCharType="end"/>
      </w:r>
      <w:r>
        <w:rPr>
          <w:lang w:val="de-DE"/>
        </w:rPr>
        <w:t>Bezieht sich auf den 11. Kursteil.</w:t>
      </w:r>
    </w:p>
    <w:p w14:paraId="47EEFEF0" w14:textId="0905A047" w:rsidR="00D96F4E" w:rsidRPr="00D96F4E" w:rsidRDefault="00D96F4E" w:rsidP="00D86D47">
      <w:pPr>
        <w:rPr>
          <w:b/>
          <w:lang w:val="de-DE"/>
        </w:rPr>
      </w:pPr>
      <w:r w:rsidRPr="00D96F4E">
        <w:rPr>
          <w:b/>
          <w:lang w:val="de-DE"/>
        </w:rPr>
        <w:t>Allgemein</w:t>
      </w:r>
    </w:p>
    <w:p w14:paraId="785AABA5" w14:textId="5DEDF3C0" w:rsidR="002D023A" w:rsidRDefault="00FC7A3C" w:rsidP="00FC7A3C">
      <w:pPr>
        <w:pStyle w:val="Listenabsatz"/>
        <w:numPr>
          <w:ilvl w:val="0"/>
          <w:numId w:val="4"/>
        </w:numPr>
        <w:rPr>
          <w:lang w:val="de-DE"/>
        </w:rPr>
      </w:pPr>
      <w:r w:rsidRPr="00FC7A3C">
        <w:rPr>
          <w:lang w:val="de-DE"/>
        </w:rPr>
        <w:t>Grösserer</w:t>
      </w:r>
      <w:r w:rsidR="00607109">
        <w:rPr>
          <w:lang w:val="de-DE"/>
        </w:rPr>
        <w:t xml:space="preserve"> </w:t>
      </w:r>
      <w:r w:rsidRPr="00FC7A3C">
        <w:rPr>
          <w:lang w:val="de-DE"/>
        </w:rPr>
        <w:t>Adressraum:</w:t>
      </w:r>
      <w:r w:rsidR="00607109">
        <w:rPr>
          <w:lang w:val="de-DE"/>
        </w:rPr>
        <w:t xml:space="preserve"> </w:t>
      </w:r>
      <w:r w:rsidRPr="00FC7A3C">
        <w:rPr>
          <w:lang w:val="de-DE"/>
        </w:rPr>
        <w:t>2^128</w:t>
      </w:r>
    </w:p>
    <w:p w14:paraId="1A4FCCC0" w14:textId="07D514E4" w:rsidR="00FC7A3C" w:rsidRDefault="00FC7A3C" w:rsidP="00FC7A3C">
      <w:pPr>
        <w:pStyle w:val="Listenabsatz"/>
        <w:numPr>
          <w:ilvl w:val="0"/>
          <w:numId w:val="4"/>
        </w:numPr>
        <w:rPr>
          <w:lang w:val="de-DE"/>
        </w:rPr>
      </w:pPr>
      <w:r>
        <w:rPr>
          <w:lang w:val="de-DE"/>
        </w:rPr>
        <w:t>Variable</w:t>
      </w:r>
      <w:r w:rsidR="00607109">
        <w:rPr>
          <w:lang w:val="de-DE"/>
        </w:rPr>
        <w:t xml:space="preserve"> </w:t>
      </w:r>
      <w:r>
        <w:rPr>
          <w:lang w:val="de-DE"/>
        </w:rPr>
        <w:t>und</w:t>
      </w:r>
      <w:r w:rsidR="00607109">
        <w:rPr>
          <w:lang w:val="de-DE"/>
        </w:rPr>
        <w:t xml:space="preserve"> </w:t>
      </w:r>
      <w:r>
        <w:rPr>
          <w:lang w:val="de-DE"/>
        </w:rPr>
        <w:t>minimaler</w:t>
      </w:r>
      <w:r w:rsidR="00607109">
        <w:rPr>
          <w:lang w:val="de-DE"/>
        </w:rPr>
        <w:t xml:space="preserve"> </w:t>
      </w:r>
      <w:r>
        <w:rPr>
          <w:lang w:val="de-DE"/>
        </w:rPr>
        <w:t>Header</w:t>
      </w:r>
    </w:p>
    <w:p w14:paraId="6622C4E3" w14:textId="1B13A92C" w:rsidR="00FC7A3C" w:rsidRDefault="00FC7A3C" w:rsidP="00FC7A3C">
      <w:pPr>
        <w:pStyle w:val="Listenabsatz"/>
        <w:rPr>
          <w:lang w:val="de-DE"/>
        </w:rPr>
      </w:pPr>
      <w:r w:rsidRPr="00FC7A3C">
        <w:rPr>
          <w:noProof/>
          <w:lang w:eastAsia="de-CH"/>
        </w:rPr>
        <w:drawing>
          <wp:inline distT="0" distB="0" distL="0" distR="0" wp14:anchorId="5C4DBC99" wp14:editId="6F456D68">
            <wp:extent cx="4095590" cy="1070849"/>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18554" cy="1076853"/>
                    </a:xfrm>
                    <a:prstGeom prst="rect">
                      <a:avLst/>
                    </a:prstGeom>
                  </pic:spPr>
                </pic:pic>
              </a:graphicData>
            </a:graphic>
          </wp:inline>
        </w:drawing>
      </w:r>
    </w:p>
    <w:p w14:paraId="07E4A0B0" w14:textId="3E926AD8" w:rsidR="00FC7A3C" w:rsidRDefault="00FC7A3C" w:rsidP="00FC7A3C">
      <w:pPr>
        <w:pStyle w:val="Listenabsatz"/>
        <w:numPr>
          <w:ilvl w:val="0"/>
          <w:numId w:val="4"/>
        </w:numPr>
        <w:rPr>
          <w:lang w:val="de-DE"/>
        </w:rPr>
      </w:pPr>
      <w:r>
        <w:rPr>
          <w:lang w:val="de-DE"/>
        </w:rPr>
        <w:t>Provider-Hierarchie</w:t>
      </w:r>
      <w:r w:rsidR="00607109">
        <w:rPr>
          <w:lang w:val="de-DE"/>
        </w:rPr>
        <w:t xml:space="preserve"> </w:t>
      </w:r>
      <w:r>
        <w:rPr>
          <w:lang w:val="de-DE"/>
        </w:rPr>
        <w:t>in</w:t>
      </w:r>
      <w:r w:rsidR="00607109">
        <w:rPr>
          <w:lang w:val="de-DE"/>
        </w:rPr>
        <w:t xml:space="preserve"> </w:t>
      </w:r>
      <w:r>
        <w:rPr>
          <w:lang w:val="de-DE"/>
        </w:rPr>
        <w:t>der</w:t>
      </w:r>
      <w:r w:rsidR="00607109">
        <w:rPr>
          <w:lang w:val="de-DE"/>
        </w:rPr>
        <w:t xml:space="preserve"> </w:t>
      </w:r>
      <w:r>
        <w:rPr>
          <w:lang w:val="de-DE"/>
        </w:rPr>
        <w:t>Adresse</w:t>
      </w:r>
      <w:r w:rsidR="00607109">
        <w:rPr>
          <w:lang w:val="de-DE"/>
        </w:rPr>
        <w:t xml:space="preserve"> </w:t>
      </w:r>
      <w:r>
        <w:rPr>
          <w:lang w:val="de-DE"/>
        </w:rPr>
        <w:t>ist</w:t>
      </w:r>
      <w:r w:rsidR="00607109">
        <w:rPr>
          <w:lang w:val="de-DE"/>
        </w:rPr>
        <w:t xml:space="preserve"> </w:t>
      </w:r>
      <w:r>
        <w:rPr>
          <w:lang w:val="de-DE"/>
        </w:rPr>
        <w:t>Konzeptionellunverändert</w:t>
      </w:r>
    </w:p>
    <w:p w14:paraId="23C575D9" w14:textId="05955E70" w:rsidR="00FC7A3C" w:rsidRDefault="00FC7A3C" w:rsidP="00FC7A3C">
      <w:pPr>
        <w:pStyle w:val="Listenabsatz"/>
        <w:numPr>
          <w:ilvl w:val="0"/>
          <w:numId w:val="4"/>
        </w:numPr>
        <w:rPr>
          <w:lang w:val="de-DE"/>
        </w:rPr>
      </w:pPr>
      <w:r>
        <w:rPr>
          <w:lang w:val="de-DE"/>
        </w:rPr>
        <w:t>Routing</w:t>
      </w:r>
      <w:r w:rsidR="00607109">
        <w:rPr>
          <w:lang w:val="de-DE"/>
        </w:rPr>
        <w:t xml:space="preserve"> </w:t>
      </w:r>
      <w:r>
        <w:rPr>
          <w:lang w:val="de-DE"/>
        </w:rPr>
        <w:t>Präfix</w:t>
      </w:r>
      <w:r w:rsidR="00607109">
        <w:rPr>
          <w:lang w:val="de-DE"/>
        </w:rPr>
        <w:t xml:space="preserve"> </w:t>
      </w:r>
      <w:r>
        <w:rPr>
          <w:lang w:val="de-DE"/>
        </w:rPr>
        <w:t>und</w:t>
      </w:r>
      <w:r w:rsidR="00607109">
        <w:rPr>
          <w:lang w:val="de-DE"/>
        </w:rPr>
        <w:t xml:space="preserve"> </w:t>
      </w:r>
      <w:r>
        <w:rPr>
          <w:lang w:val="de-DE"/>
        </w:rPr>
        <w:t>Host</w:t>
      </w:r>
      <w:r w:rsidR="00607109">
        <w:rPr>
          <w:lang w:val="de-DE"/>
        </w:rPr>
        <w:t xml:space="preserve"> </w:t>
      </w:r>
      <w:r>
        <w:rPr>
          <w:lang w:val="de-DE"/>
        </w:rPr>
        <w:t>Suffix</w:t>
      </w:r>
    </w:p>
    <w:p w14:paraId="0E65E5FC" w14:textId="4B83FDE9" w:rsidR="00782F94" w:rsidRPr="00782F94" w:rsidRDefault="00782F94" w:rsidP="00782F94">
      <w:pPr>
        <w:rPr>
          <w:b/>
          <w:lang w:val="de-DE"/>
        </w:rPr>
      </w:pPr>
      <w:r w:rsidRPr="00782F94">
        <w:rPr>
          <w:b/>
          <w:lang w:val="de-DE"/>
        </w:rPr>
        <w:t>Adresse</w:t>
      </w:r>
    </w:p>
    <w:p w14:paraId="42899214" w14:textId="63B74FB7" w:rsidR="00782F94" w:rsidRDefault="004C0CFA" w:rsidP="00782F94">
      <w:pPr>
        <w:rPr>
          <w:lang w:val="de-DE"/>
        </w:rPr>
      </w:pPr>
      <w:r>
        <w:rPr>
          <w:lang w:val="de-DE"/>
        </w:rPr>
        <w:t>IP</w:t>
      </w:r>
      <w:r w:rsidR="00782F94">
        <w:rPr>
          <w:lang w:val="de-DE"/>
        </w:rPr>
        <w:t>v6</w:t>
      </w:r>
      <w:r w:rsidR="00607109">
        <w:rPr>
          <w:lang w:val="de-DE"/>
        </w:rPr>
        <w:t xml:space="preserve"> </w:t>
      </w:r>
      <w:r w:rsidR="00782F94">
        <w:rPr>
          <w:lang w:val="de-DE"/>
        </w:rPr>
        <w:t>Adressen</w:t>
      </w:r>
      <w:r w:rsidR="00607109">
        <w:rPr>
          <w:lang w:val="de-DE"/>
        </w:rPr>
        <w:t xml:space="preserve"> </w:t>
      </w:r>
      <w:r w:rsidR="00782F94">
        <w:rPr>
          <w:lang w:val="de-DE"/>
        </w:rPr>
        <w:t>sind</w:t>
      </w:r>
      <w:r w:rsidR="00607109">
        <w:rPr>
          <w:lang w:val="de-DE"/>
        </w:rPr>
        <w:t xml:space="preserve"> </w:t>
      </w:r>
      <w:r w:rsidR="00782F94">
        <w:rPr>
          <w:lang w:val="de-DE"/>
        </w:rPr>
        <w:t>weitaus</w:t>
      </w:r>
      <w:r w:rsidR="00607109">
        <w:rPr>
          <w:lang w:val="de-DE"/>
        </w:rPr>
        <w:t xml:space="preserve"> </w:t>
      </w:r>
      <w:r w:rsidR="00782F94">
        <w:rPr>
          <w:lang w:val="de-DE"/>
        </w:rPr>
        <w:t>komplizierter</w:t>
      </w:r>
      <w:r w:rsidR="00607109">
        <w:rPr>
          <w:lang w:val="de-DE"/>
        </w:rPr>
        <w:t xml:space="preserve"> </w:t>
      </w:r>
      <w:r w:rsidR="00782F94">
        <w:rPr>
          <w:lang w:val="de-DE"/>
        </w:rPr>
        <w:t>als</w:t>
      </w:r>
      <w:r w:rsidR="00607109">
        <w:rPr>
          <w:lang w:val="de-DE"/>
        </w:rPr>
        <w:t xml:space="preserve"> </w:t>
      </w:r>
      <w:r>
        <w:rPr>
          <w:lang w:val="de-DE"/>
        </w:rPr>
        <w:t>IP</w:t>
      </w:r>
      <w:r w:rsidR="00782F94">
        <w:rPr>
          <w:lang w:val="de-DE"/>
        </w:rPr>
        <w:t>v4</w:t>
      </w:r>
      <w:r w:rsidR="00607109">
        <w:rPr>
          <w:lang w:val="de-DE"/>
        </w:rPr>
        <w:t xml:space="preserve"> </w:t>
      </w:r>
      <w:r w:rsidR="00782F94">
        <w:rPr>
          <w:lang w:val="de-DE"/>
        </w:rPr>
        <w:t>Addressen.</w:t>
      </w:r>
    </w:p>
    <w:p w14:paraId="3CD48BA6" w14:textId="216E2BF4" w:rsidR="00782F94" w:rsidRDefault="00782F94" w:rsidP="00782F94">
      <w:pPr>
        <w:rPr>
          <w:lang w:val="de-DE"/>
        </w:rPr>
      </w:pPr>
      <w:r>
        <w:rPr>
          <w:noProof/>
          <w:lang w:eastAsia="de-CH"/>
        </w:rPr>
        <w:drawing>
          <wp:inline distT="0" distB="0" distL="0" distR="0" wp14:anchorId="639951AA" wp14:editId="19B6E6D6">
            <wp:extent cx="3282040" cy="1944060"/>
            <wp:effectExtent l="0" t="0" r="0" b="0"/>
            <wp:docPr id="11" name="Grafik 11" descr="https://upload.wikimedia.org/wikipedia/commons/thumb/7/70/Ipv6_address_leading_zeros.svg/760px-Ipv6_address_leading_zero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7/70/Ipv6_address_leading_zeros.svg/760px-Ipv6_address_leading_zeros.svg.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86309" cy="1946588"/>
                    </a:xfrm>
                    <a:prstGeom prst="rect">
                      <a:avLst/>
                    </a:prstGeom>
                    <a:noFill/>
                    <a:ln>
                      <a:noFill/>
                    </a:ln>
                  </pic:spPr>
                </pic:pic>
              </a:graphicData>
            </a:graphic>
          </wp:inline>
        </w:drawing>
      </w:r>
    </w:p>
    <w:p w14:paraId="1A98F34E" w14:textId="16CD9EFD" w:rsidR="004C0CFA" w:rsidRPr="004C0CFA" w:rsidRDefault="004C0CFA" w:rsidP="00782F94">
      <w:pPr>
        <w:rPr>
          <w:b/>
          <w:lang w:val="de-DE"/>
        </w:rPr>
      </w:pPr>
      <w:r w:rsidRPr="004C0CFA">
        <w:rPr>
          <w:b/>
          <w:lang w:val="de-DE"/>
        </w:rPr>
        <w:t>Netzklassen</w:t>
      </w:r>
    </w:p>
    <w:p w14:paraId="5479B1E3" w14:textId="1C4D9C4E" w:rsidR="004C0CFA" w:rsidRDefault="004C0CFA" w:rsidP="00782F94">
      <w:pPr>
        <w:rPr>
          <w:lang w:val="de-DE"/>
        </w:rPr>
      </w:pPr>
      <w:r w:rsidRPr="004C0CFA">
        <w:rPr>
          <w:lang w:val="de-DE"/>
        </w:rPr>
        <w:t xml:space="preserve">Es gibt </w:t>
      </w:r>
      <w:r>
        <w:rPr>
          <w:lang w:val="de-DE"/>
        </w:rPr>
        <w:t>keine Netzklassen mehr bei IPv6.</w:t>
      </w:r>
      <w:r w:rsidRPr="004C0CFA">
        <w:rPr>
          <w:lang w:val="de-DE"/>
        </w:rPr>
        <w:t xml:space="preserve"> Auch bei IPv4 haben sie nur noch historische Bedeutung, da praktisch alle Router mit CIDR (Classless Inter Domain Routing) arbeiten.</w:t>
      </w:r>
    </w:p>
    <w:p w14:paraId="6872265D" w14:textId="43077D32" w:rsidR="004C0CFA" w:rsidRPr="004C0CFA" w:rsidRDefault="004C0CFA" w:rsidP="00782F94">
      <w:pPr>
        <w:rPr>
          <w:b/>
          <w:lang w:val="de-DE"/>
        </w:rPr>
      </w:pPr>
      <w:r w:rsidRPr="004C0CFA">
        <w:rPr>
          <w:b/>
          <w:lang w:val="de-DE"/>
        </w:rPr>
        <w:t>Adressfelder</w:t>
      </w:r>
    </w:p>
    <w:p w14:paraId="74E7DB84" w14:textId="42ABD0E5" w:rsidR="00782F94" w:rsidRDefault="00782F94" w:rsidP="00782F94">
      <w:pPr>
        <w:rPr>
          <w:lang w:val="de-DE"/>
        </w:rPr>
      </w:pPr>
      <w:r>
        <w:rPr>
          <w:lang w:val="de-DE"/>
        </w:rPr>
        <w:t>Bestimmte</w:t>
      </w:r>
      <w:r w:rsidR="00607109">
        <w:rPr>
          <w:lang w:val="de-DE"/>
        </w:rPr>
        <w:t xml:space="preserve"> </w:t>
      </w:r>
      <w:r>
        <w:rPr>
          <w:lang w:val="de-DE"/>
        </w:rPr>
        <w:t>Felder</w:t>
      </w:r>
      <w:r w:rsidR="00607109">
        <w:rPr>
          <w:lang w:val="de-DE"/>
        </w:rPr>
        <w:t xml:space="preserve"> </w:t>
      </w:r>
      <w:r>
        <w:rPr>
          <w:lang w:val="de-DE"/>
        </w:rPr>
        <w:t>in</w:t>
      </w:r>
      <w:r w:rsidR="00607109">
        <w:rPr>
          <w:lang w:val="de-DE"/>
        </w:rPr>
        <w:t xml:space="preserve"> </w:t>
      </w:r>
      <w:r>
        <w:rPr>
          <w:lang w:val="de-DE"/>
        </w:rPr>
        <w:t>der</w:t>
      </w:r>
      <w:r w:rsidR="00607109">
        <w:rPr>
          <w:lang w:val="de-DE"/>
        </w:rPr>
        <w:t xml:space="preserve"> </w:t>
      </w:r>
      <w:r>
        <w:rPr>
          <w:lang w:val="de-DE"/>
        </w:rPr>
        <w:t>Adresse</w:t>
      </w:r>
      <w:r w:rsidR="00607109">
        <w:rPr>
          <w:lang w:val="de-DE"/>
        </w:rPr>
        <w:t xml:space="preserve"> </w:t>
      </w:r>
      <w:r>
        <w:rPr>
          <w:lang w:val="de-DE"/>
        </w:rPr>
        <w:t>haben</w:t>
      </w:r>
      <w:r w:rsidR="00607109">
        <w:rPr>
          <w:lang w:val="de-DE"/>
        </w:rPr>
        <w:t xml:space="preserve"> </w:t>
      </w:r>
      <w:r>
        <w:rPr>
          <w:lang w:val="de-DE"/>
        </w:rPr>
        <w:t>unterschiedliche</w:t>
      </w:r>
      <w:r w:rsidR="00607109">
        <w:rPr>
          <w:lang w:val="de-DE"/>
        </w:rPr>
        <w:t xml:space="preserve"> </w:t>
      </w:r>
      <w:r>
        <w:rPr>
          <w:lang w:val="de-DE"/>
        </w:rPr>
        <w:t>Funktionen.</w:t>
      </w:r>
    </w:p>
    <w:p w14:paraId="4D4A0885" w14:textId="7305C095" w:rsidR="00782F94" w:rsidRDefault="00782F94" w:rsidP="00782F94">
      <w:pPr>
        <w:rPr>
          <w:lang w:val="de-DE"/>
        </w:rPr>
      </w:pPr>
      <w:r w:rsidRPr="00782F94">
        <w:rPr>
          <w:noProof/>
          <w:lang w:eastAsia="de-CH"/>
        </w:rPr>
        <w:drawing>
          <wp:inline distT="0" distB="0" distL="0" distR="0" wp14:anchorId="57A5A0BE" wp14:editId="352545DB">
            <wp:extent cx="4011065" cy="811321"/>
            <wp:effectExtent l="0" t="0" r="0" b="825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30881" cy="815329"/>
                    </a:xfrm>
                    <a:prstGeom prst="rect">
                      <a:avLst/>
                    </a:prstGeom>
                  </pic:spPr>
                </pic:pic>
              </a:graphicData>
            </a:graphic>
          </wp:inline>
        </w:drawing>
      </w:r>
    </w:p>
    <w:p w14:paraId="3EBA09C4" w14:textId="1205C2CB" w:rsidR="00866607" w:rsidRDefault="00866607" w:rsidP="00782F94">
      <w:pPr>
        <w:rPr>
          <w:ins w:id="431" w:author="Janik Vonrotz" w:date="2016-01-04T17:22:00Z"/>
          <w:lang w:val="de-DE"/>
        </w:rPr>
      </w:pPr>
      <w:r>
        <w:rPr>
          <w:lang w:val="de-DE"/>
        </w:rPr>
        <w:t>Service</w:t>
      </w:r>
      <w:r w:rsidR="00607109">
        <w:rPr>
          <w:lang w:val="de-DE"/>
        </w:rPr>
        <w:t xml:space="preserve"> </w:t>
      </w:r>
      <w:r w:rsidR="004C0CFA">
        <w:rPr>
          <w:lang w:val="de-DE"/>
        </w:rPr>
        <w:t>Pr</w:t>
      </w:r>
      <w:r>
        <w:rPr>
          <w:lang w:val="de-DE"/>
        </w:rPr>
        <w:t>ovider</w:t>
      </w:r>
      <w:r w:rsidR="00607109">
        <w:rPr>
          <w:lang w:val="de-DE"/>
        </w:rPr>
        <w:t xml:space="preserve"> </w:t>
      </w:r>
      <w:r>
        <w:rPr>
          <w:lang w:val="de-DE"/>
        </w:rPr>
        <w:t>erhalten</w:t>
      </w:r>
      <w:r w:rsidR="00607109">
        <w:rPr>
          <w:lang w:val="de-DE"/>
        </w:rPr>
        <w:t xml:space="preserve"> </w:t>
      </w:r>
      <w:r>
        <w:rPr>
          <w:lang w:val="de-DE"/>
        </w:rPr>
        <w:t>32</w:t>
      </w:r>
      <w:r w:rsidR="00607109">
        <w:rPr>
          <w:lang w:val="de-DE"/>
        </w:rPr>
        <w:t xml:space="preserve"> </w:t>
      </w:r>
      <w:r>
        <w:rPr>
          <w:lang w:val="de-DE"/>
        </w:rPr>
        <w:t>Bit</w:t>
      </w:r>
      <w:r w:rsidR="00607109">
        <w:rPr>
          <w:lang w:val="de-DE"/>
        </w:rPr>
        <w:t xml:space="preserve"> </w:t>
      </w:r>
      <w:r>
        <w:rPr>
          <w:lang w:val="de-DE"/>
        </w:rPr>
        <w:t>Präfixe.</w:t>
      </w:r>
      <w:r w:rsidR="00607109">
        <w:rPr>
          <w:lang w:val="de-DE"/>
        </w:rPr>
        <w:t xml:space="preserve"> </w:t>
      </w:r>
      <w:r w:rsidR="00CC02D3">
        <w:rPr>
          <w:lang w:val="de-DE"/>
        </w:rPr>
        <w:t>Diese</w:t>
      </w:r>
      <w:r w:rsidR="00607109">
        <w:rPr>
          <w:lang w:val="de-DE"/>
        </w:rPr>
        <w:t xml:space="preserve"> </w:t>
      </w:r>
      <w:r w:rsidR="00CC02D3">
        <w:rPr>
          <w:lang w:val="de-DE"/>
        </w:rPr>
        <w:t>geben</w:t>
      </w:r>
      <w:r w:rsidR="00607109">
        <w:rPr>
          <w:lang w:val="de-DE"/>
        </w:rPr>
        <w:t xml:space="preserve"> </w:t>
      </w:r>
      <w:r w:rsidR="00CC02D3">
        <w:rPr>
          <w:lang w:val="de-DE"/>
        </w:rPr>
        <w:t>48</w:t>
      </w:r>
      <w:r w:rsidR="00607109">
        <w:rPr>
          <w:lang w:val="de-DE"/>
        </w:rPr>
        <w:t xml:space="preserve"> </w:t>
      </w:r>
      <w:r w:rsidR="00CC02D3">
        <w:rPr>
          <w:lang w:val="de-DE"/>
        </w:rPr>
        <w:t>Bit</w:t>
      </w:r>
      <w:r w:rsidR="00607109">
        <w:rPr>
          <w:lang w:val="de-DE"/>
        </w:rPr>
        <w:t xml:space="preserve"> </w:t>
      </w:r>
      <w:r w:rsidR="00CC02D3">
        <w:rPr>
          <w:lang w:val="de-DE"/>
        </w:rPr>
        <w:t>Netze</w:t>
      </w:r>
      <w:r w:rsidR="00607109">
        <w:rPr>
          <w:lang w:val="de-DE"/>
        </w:rPr>
        <w:t xml:space="preserve"> </w:t>
      </w:r>
      <w:r w:rsidR="00CC02D3">
        <w:rPr>
          <w:lang w:val="de-DE"/>
        </w:rPr>
        <w:t>weiter</w:t>
      </w:r>
      <w:r w:rsidR="00607109">
        <w:rPr>
          <w:lang w:val="de-DE"/>
        </w:rPr>
        <w:t xml:space="preserve"> </w:t>
      </w:r>
      <w:r w:rsidR="00CC02D3">
        <w:rPr>
          <w:lang w:val="de-DE"/>
        </w:rPr>
        <w:t>an</w:t>
      </w:r>
      <w:r w:rsidR="00607109">
        <w:rPr>
          <w:lang w:val="de-DE"/>
        </w:rPr>
        <w:t xml:space="preserve"> </w:t>
      </w:r>
      <w:r w:rsidR="00CC02D3">
        <w:rPr>
          <w:lang w:val="de-DE"/>
        </w:rPr>
        <w:t>die</w:t>
      </w:r>
      <w:r w:rsidR="00607109">
        <w:rPr>
          <w:lang w:val="de-DE"/>
        </w:rPr>
        <w:t xml:space="preserve"> </w:t>
      </w:r>
      <w:r w:rsidR="00CC02D3">
        <w:rPr>
          <w:lang w:val="de-DE"/>
        </w:rPr>
        <w:t>Kunden.</w:t>
      </w:r>
    </w:p>
    <w:p w14:paraId="020E9D59" w14:textId="4345282C" w:rsidR="00FF17E7" w:rsidRDefault="00FF17E7" w:rsidP="00782F94">
      <w:pPr>
        <w:rPr>
          <w:ins w:id="432" w:author="Janik Vonrotz" w:date="2016-01-04T17:22:00Z"/>
          <w:lang w:val="de-DE"/>
        </w:rPr>
      </w:pPr>
    </w:p>
    <w:p w14:paraId="4F22FA6C" w14:textId="54E16482" w:rsidR="00FF17E7" w:rsidRDefault="00FF17E7" w:rsidP="00782F94">
      <w:pPr>
        <w:rPr>
          <w:ins w:id="433" w:author="Janik Vonrotz" w:date="2016-01-04T17:22:00Z"/>
          <w:lang w:val="de-DE"/>
        </w:rPr>
      </w:pPr>
      <w:ins w:id="434" w:author="Janik Vonrotz" w:date="2016-01-04T17:22:00Z">
        <w:r>
          <w:rPr>
            <w:lang w:val="de-DE"/>
          </w:rPr>
          <w:lastRenderedPageBreak/>
          <w:t>Das innere Format des Routing Präfix:</w:t>
        </w:r>
      </w:ins>
    </w:p>
    <w:p w14:paraId="65D9B92C" w14:textId="2E99A1F5" w:rsidR="00FF17E7" w:rsidRDefault="00FF17E7" w:rsidP="00782F94">
      <w:pPr>
        <w:rPr>
          <w:ins w:id="435" w:author="Janik Vonrotz" w:date="2016-01-04T17:22:00Z"/>
          <w:lang w:val="de-DE"/>
        </w:rPr>
      </w:pPr>
      <w:ins w:id="436" w:author="Janik Vonrotz" w:date="2016-01-04T17:22:00Z">
        <w:r w:rsidRPr="00FF17E7">
          <w:rPr>
            <w:lang w:val="de-DE"/>
          </w:rPr>
          <w:drawing>
            <wp:inline distT="0" distB="0" distL="0" distR="0" wp14:anchorId="120C4166" wp14:editId="008382D5">
              <wp:extent cx="2416030" cy="637707"/>
              <wp:effectExtent l="0" t="0" r="381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24886" cy="640045"/>
                      </a:xfrm>
                      <a:prstGeom prst="rect">
                        <a:avLst/>
                      </a:prstGeom>
                    </pic:spPr>
                  </pic:pic>
                </a:graphicData>
              </a:graphic>
            </wp:inline>
          </w:drawing>
        </w:r>
      </w:ins>
    </w:p>
    <w:p w14:paraId="56E6FEB5" w14:textId="01374A47" w:rsidR="00FF17E7" w:rsidRPr="008843A2" w:rsidRDefault="00FF17E7" w:rsidP="00782F94">
      <w:pPr>
        <w:rPr>
          <w:lang w:val="en-GB"/>
          <w:rPrChange w:id="437" w:author="Janik Vonrotz" w:date="2016-01-04T17:28:00Z">
            <w:rPr>
              <w:lang w:val="de-DE"/>
            </w:rPr>
          </w:rPrChange>
        </w:rPr>
      </w:pPr>
      <w:ins w:id="438" w:author="Janik Vonrotz" w:date="2016-01-04T17:22:00Z">
        <w:r w:rsidRPr="008843A2">
          <w:rPr>
            <w:lang w:val="en-GB"/>
            <w:rPrChange w:id="439" w:author="Janik Vonrotz" w:date="2016-01-04T17:28:00Z">
              <w:rPr>
                <w:lang w:val="de-DE"/>
              </w:rPr>
            </w:rPrChange>
          </w:rPr>
          <w:t>Format, Top Level Aggregation, reserved, Next Level Aggregation</w:t>
        </w:r>
      </w:ins>
    </w:p>
    <w:p w14:paraId="7379DC7D" w14:textId="4804B0FB" w:rsidR="00CC02D3" w:rsidRPr="004C0CFA" w:rsidRDefault="00CC02D3" w:rsidP="00782F94">
      <w:pPr>
        <w:rPr>
          <w:b/>
          <w:lang w:val="de-DE"/>
        </w:rPr>
      </w:pPr>
      <w:r w:rsidRPr="004C0CFA">
        <w:rPr>
          <w:b/>
          <w:lang w:val="de-DE"/>
        </w:rPr>
        <w:t>Beispiel</w:t>
      </w:r>
      <w:r w:rsidR="00607109" w:rsidRPr="004C0CFA">
        <w:rPr>
          <w:b/>
          <w:lang w:val="de-DE"/>
        </w:rPr>
        <w:t xml:space="preserve"> </w:t>
      </w:r>
      <w:r w:rsidRPr="004C0CFA">
        <w:rPr>
          <w:b/>
          <w:lang w:val="de-DE"/>
        </w:rPr>
        <w:t>1</w:t>
      </w:r>
    </w:p>
    <w:p w14:paraId="7B82763C" w14:textId="1E53A94B" w:rsidR="00CC02D3" w:rsidRDefault="00CC02D3" w:rsidP="00782F94">
      <w:pPr>
        <w:rPr>
          <w:lang w:val="de-DE"/>
        </w:rPr>
      </w:pPr>
      <w:r>
        <w:rPr>
          <w:lang w:val="de-DE"/>
        </w:rPr>
        <w:t>Kunde</w:t>
      </w:r>
      <w:r w:rsidR="00607109">
        <w:rPr>
          <w:lang w:val="de-DE"/>
        </w:rPr>
        <w:t xml:space="preserve"> </w:t>
      </w:r>
      <w:r>
        <w:rPr>
          <w:lang w:val="de-DE"/>
        </w:rPr>
        <w:t>erhält</w:t>
      </w:r>
      <w:r w:rsidR="00607109">
        <w:rPr>
          <w:lang w:val="de-DE"/>
        </w:rPr>
        <w:t xml:space="preserve"> </w:t>
      </w:r>
      <w:r>
        <w:rPr>
          <w:lang w:val="de-DE"/>
        </w:rPr>
        <w:t>das</w:t>
      </w:r>
      <w:r w:rsidR="00607109">
        <w:rPr>
          <w:lang w:val="de-DE"/>
        </w:rPr>
        <w:t xml:space="preserve"> </w:t>
      </w:r>
      <w:r>
        <w:rPr>
          <w:lang w:val="de-DE"/>
        </w:rPr>
        <w:t>Netz</w:t>
      </w:r>
      <w:r w:rsidR="00607109">
        <w:rPr>
          <w:lang w:val="de-DE"/>
        </w:rPr>
        <w:t xml:space="preserve"> </w:t>
      </w:r>
      <w:r w:rsidRPr="00CC02D3">
        <w:rPr>
          <w:color w:val="FF0000"/>
          <w:lang w:val="de-DE"/>
        </w:rPr>
        <w:t>2001:0db8:0002</w:t>
      </w:r>
      <w:r>
        <w:rPr>
          <w:lang w:val="de-DE"/>
        </w:rPr>
        <w:t>/48</w:t>
      </w:r>
      <w:r w:rsidR="00607109">
        <w:rPr>
          <w:lang w:val="de-DE"/>
        </w:rPr>
        <w:t xml:space="preserve"> </w:t>
      </w:r>
      <w:r>
        <w:rPr>
          <w:lang w:val="de-DE"/>
        </w:rPr>
        <w:t>und</w:t>
      </w:r>
      <w:r w:rsidR="00607109">
        <w:rPr>
          <w:lang w:val="de-DE"/>
        </w:rPr>
        <w:t xml:space="preserve"> </w:t>
      </w:r>
      <w:r>
        <w:rPr>
          <w:lang w:val="de-DE"/>
        </w:rPr>
        <w:t>definiert</w:t>
      </w:r>
      <w:r w:rsidR="00607109">
        <w:rPr>
          <w:lang w:val="de-DE"/>
        </w:rPr>
        <w:t xml:space="preserve"> </w:t>
      </w:r>
      <w:r>
        <w:rPr>
          <w:lang w:val="de-DE"/>
        </w:rPr>
        <w:t>einen</w:t>
      </w:r>
      <w:r w:rsidR="00607109">
        <w:rPr>
          <w:lang w:val="de-DE"/>
        </w:rPr>
        <w:t xml:space="preserve"> </w:t>
      </w:r>
      <w:r>
        <w:rPr>
          <w:lang w:val="de-DE"/>
        </w:rPr>
        <w:t>Host</w:t>
      </w:r>
      <w:r w:rsidR="00607109">
        <w:rPr>
          <w:lang w:val="de-DE"/>
        </w:rPr>
        <w:t xml:space="preserve"> </w:t>
      </w:r>
      <w:r>
        <w:rPr>
          <w:lang w:val="de-DE"/>
        </w:rPr>
        <w:t>im</w:t>
      </w:r>
      <w:r w:rsidR="00607109">
        <w:rPr>
          <w:lang w:val="de-DE"/>
        </w:rPr>
        <w:t xml:space="preserve"> </w:t>
      </w:r>
      <w:r>
        <w:rPr>
          <w:lang w:val="de-DE"/>
        </w:rPr>
        <w:t>subnetz</w:t>
      </w:r>
      <w:r w:rsidR="00607109">
        <w:rPr>
          <w:lang w:val="de-DE"/>
        </w:rPr>
        <w:t xml:space="preserve"> </w:t>
      </w:r>
      <w:r w:rsidRPr="00CC02D3">
        <w:rPr>
          <w:color w:val="2E74B5" w:themeColor="accent1" w:themeShade="BF"/>
          <w:lang w:val="de-DE"/>
        </w:rPr>
        <w:t>0001</w:t>
      </w:r>
    </w:p>
    <w:p w14:paraId="0A84F77C" w14:textId="4C3498BD" w:rsidR="00CC02D3" w:rsidRDefault="00CC02D3" w:rsidP="00782F94">
      <w:pPr>
        <w:rPr>
          <w:lang w:val="de-DE"/>
        </w:rPr>
      </w:pPr>
      <w:r w:rsidRPr="00CC02D3">
        <w:rPr>
          <w:noProof/>
          <w:lang w:eastAsia="de-CH"/>
        </w:rPr>
        <w:drawing>
          <wp:inline distT="0" distB="0" distL="0" distR="0" wp14:anchorId="31B91F46" wp14:editId="34E5B283">
            <wp:extent cx="3781891" cy="284309"/>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236" cy="294258"/>
                    </a:xfrm>
                    <a:prstGeom prst="rect">
                      <a:avLst/>
                    </a:prstGeom>
                  </pic:spPr>
                </pic:pic>
              </a:graphicData>
            </a:graphic>
          </wp:inline>
        </w:drawing>
      </w:r>
    </w:p>
    <w:p w14:paraId="0C488B9A" w14:textId="32B51A84" w:rsidR="00CC02D3" w:rsidRDefault="005165B4" w:rsidP="00782F94">
      <w:pPr>
        <w:rPr>
          <w:lang w:val="de-DE"/>
        </w:rPr>
      </w:pPr>
      <w:r>
        <w:rPr>
          <w:lang w:val="de-DE"/>
        </w:rPr>
        <w:t>Das</w:t>
      </w:r>
      <w:r w:rsidR="00607109">
        <w:rPr>
          <w:lang w:val="de-DE"/>
        </w:rPr>
        <w:t xml:space="preserve"> </w:t>
      </w:r>
      <w:r>
        <w:rPr>
          <w:lang w:val="de-DE"/>
        </w:rPr>
        <w:t>Minimum</w:t>
      </w:r>
      <w:r w:rsidR="00607109">
        <w:rPr>
          <w:lang w:val="de-DE"/>
        </w:rPr>
        <w:t xml:space="preserve"> </w:t>
      </w:r>
      <w:r>
        <w:rPr>
          <w:lang w:val="de-DE"/>
        </w:rPr>
        <w:t>für</w:t>
      </w:r>
      <w:r w:rsidR="00607109">
        <w:rPr>
          <w:lang w:val="de-DE"/>
        </w:rPr>
        <w:t xml:space="preserve"> </w:t>
      </w:r>
      <w:r>
        <w:rPr>
          <w:lang w:val="de-DE"/>
        </w:rPr>
        <w:t>eine</w:t>
      </w:r>
      <w:r w:rsidR="00607109">
        <w:rPr>
          <w:lang w:val="de-DE"/>
        </w:rPr>
        <w:t xml:space="preserve"> </w:t>
      </w:r>
      <w:r>
        <w:rPr>
          <w:lang w:val="de-DE"/>
        </w:rPr>
        <w:t>Kunde-IP</w:t>
      </w:r>
      <w:r w:rsidR="00607109">
        <w:rPr>
          <w:lang w:val="de-DE"/>
        </w:rPr>
        <w:t xml:space="preserve"> </w:t>
      </w:r>
      <w:r>
        <w:rPr>
          <w:lang w:val="de-DE"/>
        </w:rPr>
        <w:t>sind</w:t>
      </w:r>
      <w:r w:rsidR="00607109">
        <w:rPr>
          <w:lang w:val="de-DE"/>
        </w:rPr>
        <w:t xml:space="preserve"> </w:t>
      </w:r>
      <w:r>
        <w:rPr>
          <w:lang w:val="de-DE"/>
        </w:rPr>
        <w:t>64</w:t>
      </w:r>
      <w:r w:rsidR="00607109">
        <w:rPr>
          <w:lang w:val="de-DE"/>
        </w:rPr>
        <w:t xml:space="preserve"> </w:t>
      </w:r>
      <w:r>
        <w:rPr>
          <w:lang w:val="de-DE"/>
        </w:rPr>
        <w:t>Bit.</w:t>
      </w:r>
      <w:r w:rsidR="00607109">
        <w:rPr>
          <w:lang w:val="de-DE"/>
        </w:rPr>
        <w:t xml:space="preserve"> </w:t>
      </w:r>
      <w:r>
        <w:rPr>
          <w:lang w:val="de-DE"/>
        </w:rPr>
        <w:t>64</w:t>
      </w:r>
      <w:r w:rsidR="00607109">
        <w:rPr>
          <w:lang w:val="de-DE"/>
        </w:rPr>
        <w:t xml:space="preserve"> </w:t>
      </w:r>
      <w:r>
        <w:rPr>
          <w:lang w:val="de-DE"/>
        </w:rPr>
        <w:t>Bit</w:t>
      </w:r>
      <w:r w:rsidR="00607109">
        <w:rPr>
          <w:lang w:val="de-DE"/>
        </w:rPr>
        <w:t xml:space="preserve"> </w:t>
      </w:r>
      <w:r>
        <w:rPr>
          <w:lang w:val="de-DE"/>
        </w:rPr>
        <w:t>weil</w:t>
      </w:r>
      <w:r w:rsidR="00607109">
        <w:rPr>
          <w:lang w:val="de-DE"/>
        </w:rPr>
        <w:t xml:space="preserve"> </w:t>
      </w:r>
      <w:r>
        <w:rPr>
          <w:lang w:val="de-DE"/>
        </w:rPr>
        <w:t>der</w:t>
      </w:r>
      <w:r w:rsidR="00607109">
        <w:rPr>
          <w:lang w:val="de-DE"/>
        </w:rPr>
        <w:t xml:space="preserve"> </w:t>
      </w:r>
      <w:r>
        <w:rPr>
          <w:lang w:val="de-DE"/>
        </w:rPr>
        <w:t>Kunde</w:t>
      </w:r>
      <w:r w:rsidR="00607109">
        <w:rPr>
          <w:lang w:val="de-DE"/>
        </w:rPr>
        <w:t xml:space="preserve"> </w:t>
      </w:r>
      <w:r>
        <w:rPr>
          <w:lang w:val="de-DE"/>
        </w:rPr>
        <w:t>kein</w:t>
      </w:r>
      <w:r w:rsidR="00607109">
        <w:rPr>
          <w:lang w:val="de-DE"/>
        </w:rPr>
        <w:t xml:space="preserve"> </w:t>
      </w:r>
      <w:r>
        <w:rPr>
          <w:lang w:val="de-DE"/>
        </w:rPr>
        <w:t>Subnetting</w:t>
      </w:r>
      <w:r w:rsidR="00607109">
        <w:rPr>
          <w:lang w:val="de-DE"/>
        </w:rPr>
        <w:t xml:space="preserve"> </w:t>
      </w:r>
      <w:r>
        <w:rPr>
          <w:lang w:val="de-DE"/>
        </w:rPr>
        <w:t>machen</w:t>
      </w:r>
      <w:r w:rsidR="00607109">
        <w:rPr>
          <w:lang w:val="de-DE"/>
        </w:rPr>
        <w:t xml:space="preserve"> </w:t>
      </w:r>
      <w:r>
        <w:rPr>
          <w:lang w:val="de-DE"/>
        </w:rPr>
        <w:t>darf.</w:t>
      </w:r>
    </w:p>
    <w:p w14:paraId="68859969" w14:textId="3882E217" w:rsidR="005165B4" w:rsidRPr="004C0CFA" w:rsidRDefault="005165B4" w:rsidP="00782F94">
      <w:pPr>
        <w:rPr>
          <w:b/>
          <w:lang w:val="de-DE"/>
        </w:rPr>
      </w:pPr>
      <w:r w:rsidRPr="004C0CFA">
        <w:rPr>
          <w:b/>
          <w:lang w:val="de-DE"/>
        </w:rPr>
        <w:t>Beispiel</w:t>
      </w:r>
      <w:r w:rsidR="00607109" w:rsidRPr="004C0CFA">
        <w:rPr>
          <w:b/>
          <w:lang w:val="de-DE"/>
        </w:rPr>
        <w:t xml:space="preserve"> </w:t>
      </w:r>
      <w:r w:rsidRPr="004C0CFA">
        <w:rPr>
          <w:b/>
          <w:lang w:val="de-DE"/>
        </w:rPr>
        <w:t>2</w:t>
      </w:r>
    </w:p>
    <w:p w14:paraId="2946EB08" w14:textId="6946C6A3" w:rsidR="005165B4" w:rsidRDefault="005165B4" w:rsidP="00782F94">
      <w:pPr>
        <w:rPr>
          <w:lang w:val="de-DE"/>
        </w:rPr>
      </w:pPr>
      <w:r>
        <w:rPr>
          <w:lang w:val="de-DE"/>
        </w:rPr>
        <w:t>benachbarte</w:t>
      </w:r>
      <w:r w:rsidR="00607109">
        <w:rPr>
          <w:lang w:val="de-DE"/>
        </w:rPr>
        <w:t xml:space="preserve"> </w:t>
      </w:r>
      <w:r>
        <w:rPr>
          <w:lang w:val="de-DE"/>
        </w:rPr>
        <w:t>/64er</w:t>
      </w:r>
      <w:r w:rsidR="00607109">
        <w:rPr>
          <w:lang w:val="de-DE"/>
        </w:rPr>
        <w:t xml:space="preserve"> </w:t>
      </w:r>
      <w:r>
        <w:rPr>
          <w:lang w:val="de-DE"/>
        </w:rPr>
        <w:t>Kunden</w:t>
      </w:r>
      <w:r w:rsidR="00607109">
        <w:rPr>
          <w:lang w:val="de-DE"/>
        </w:rPr>
        <w:t xml:space="preserve"> </w:t>
      </w:r>
      <w:r>
        <w:rPr>
          <w:lang w:val="de-DE"/>
        </w:rPr>
        <w:t>mit</w:t>
      </w:r>
      <w:r w:rsidR="00607109">
        <w:rPr>
          <w:lang w:val="de-DE"/>
        </w:rPr>
        <w:t xml:space="preserve"> </w:t>
      </w:r>
      <w:r>
        <w:rPr>
          <w:lang w:val="de-DE"/>
        </w:rPr>
        <w:t>NICs</w:t>
      </w:r>
      <w:r w:rsidR="00607109">
        <w:rPr>
          <w:lang w:val="de-DE"/>
        </w:rPr>
        <w:t xml:space="preserve"> </w:t>
      </w:r>
      <w:r>
        <w:rPr>
          <w:lang w:val="de-DE"/>
        </w:rPr>
        <w:t>von</w:t>
      </w:r>
      <w:r w:rsidR="00607109">
        <w:rPr>
          <w:lang w:val="de-DE"/>
        </w:rPr>
        <w:t xml:space="preserve"> </w:t>
      </w:r>
      <w:r>
        <w:rPr>
          <w:lang w:val="de-DE"/>
        </w:rPr>
        <w:t>3Com</w:t>
      </w:r>
      <w:r w:rsidR="00607109">
        <w:rPr>
          <w:lang w:val="de-DE"/>
        </w:rPr>
        <w:t xml:space="preserve"> </w:t>
      </w:r>
      <w:r>
        <w:rPr>
          <w:lang w:val="de-DE"/>
        </w:rPr>
        <w:t>mit</w:t>
      </w:r>
      <w:r w:rsidR="00607109">
        <w:rPr>
          <w:lang w:val="de-DE"/>
        </w:rPr>
        <w:t xml:space="preserve"> </w:t>
      </w:r>
      <w:r>
        <w:rPr>
          <w:lang w:val="de-DE"/>
        </w:rPr>
        <w:t>Herstellercode</w:t>
      </w:r>
      <w:r w:rsidR="00607109">
        <w:rPr>
          <w:lang w:val="de-DE"/>
        </w:rPr>
        <w:t xml:space="preserve"> </w:t>
      </w:r>
      <w:r>
        <w:rPr>
          <w:lang w:val="de-DE"/>
        </w:rPr>
        <w:t>00:01:02</w:t>
      </w:r>
    </w:p>
    <w:p w14:paraId="6405F5B6" w14:textId="2DE49A4A" w:rsidR="005165B4" w:rsidRDefault="005165B4" w:rsidP="00782F94">
      <w:pPr>
        <w:rPr>
          <w:lang w:val="de-DE"/>
        </w:rPr>
      </w:pPr>
      <w:r w:rsidRPr="005165B4">
        <w:rPr>
          <w:noProof/>
          <w:lang w:eastAsia="de-CH"/>
        </w:rPr>
        <w:drawing>
          <wp:inline distT="0" distB="0" distL="0" distR="0" wp14:anchorId="490B0E19" wp14:editId="70029394">
            <wp:extent cx="4164746" cy="744623"/>
            <wp:effectExtent l="0" t="0" r="762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01126" cy="751128"/>
                    </a:xfrm>
                    <a:prstGeom prst="rect">
                      <a:avLst/>
                    </a:prstGeom>
                  </pic:spPr>
                </pic:pic>
              </a:graphicData>
            </a:graphic>
          </wp:inline>
        </w:drawing>
      </w:r>
    </w:p>
    <w:p w14:paraId="35FFD6BC" w14:textId="248F787D" w:rsidR="005165B4" w:rsidRPr="008C1D45" w:rsidRDefault="007E37FA" w:rsidP="00782F94">
      <w:pPr>
        <w:rPr>
          <w:b/>
          <w:lang w:val="de-DE"/>
        </w:rPr>
      </w:pPr>
      <w:r>
        <w:rPr>
          <w:b/>
          <w:lang w:val="de-DE"/>
        </w:rPr>
        <w:t>Unicast</w:t>
      </w:r>
      <w:r w:rsidR="00607109">
        <w:rPr>
          <w:b/>
          <w:lang w:val="de-DE"/>
        </w:rPr>
        <w:t xml:space="preserve"> </w:t>
      </w:r>
      <w:r w:rsidR="008C1D45" w:rsidRPr="008C1D45">
        <w:rPr>
          <w:b/>
          <w:lang w:val="de-DE"/>
        </w:rPr>
        <w:t>Adressen</w:t>
      </w:r>
    </w:p>
    <w:p w14:paraId="433B0212" w14:textId="3B11F545" w:rsidR="008C1D45" w:rsidRDefault="008C1D45" w:rsidP="00782F94">
      <w:pPr>
        <w:rPr>
          <w:lang w:val="de-DE"/>
        </w:rPr>
      </w:pPr>
      <w:r w:rsidRPr="008C1D45">
        <w:rPr>
          <w:noProof/>
          <w:lang w:eastAsia="de-CH"/>
        </w:rPr>
        <w:drawing>
          <wp:inline distT="0" distB="0" distL="0" distR="0" wp14:anchorId="74E6EFDC" wp14:editId="4AEDD56C">
            <wp:extent cx="3895805" cy="245806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99779" cy="2460575"/>
                    </a:xfrm>
                    <a:prstGeom prst="rect">
                      <a:avLst/>
                    </a:prstGeom>
                  </pic:spPr>
                </pic:pic>
              </a:graphicData>
            </a:graphic>
          </wp:inline>
        </w:drawing>
      </w:r>
    </w:p>
    <w:p w14:paraId="3AFB33B4" w14:textId="4DD0E316" w:rsidR="008C1D45" w:rsidRPr="00F43325" w:rsidRDefault="007E37FA" w:rsidP="00782F94">
      <w:pPr>
        <w:rPr>
          <w:b/>
          <w:lang w:val="de-DE"/>
        </w:rPr>
      </w:pPr>
      <w:r w:rsidRPr="00F43325">
        <w:rPr>
          <w:b/>
          <w:lang w:val="de-DE"/>
        </w:rPr>
        <w:t>Reservierte</w:t>
      </w:r>
      <w:r w:rsidR="00607109">
        <w:rPr>
          <w:b/>
          <w:lang w:val="de-DE"/>
        </w:rPr>
        <w:t xml:space="preserve"> </w:t>
      </w:r>
      <w:r w:rsidRPr="00F43325">
        <w:rPr>
          <w:b/>
          <w:lang w:val="de-DE"/>
        </w:rPr>
        <w:t>Adressen</w:t>
      </w:r>
    </w:p>
    <w:p w14:paraId="2E124A5E" w14:textId="7E9C2FD5" w:rsidR="007E37FA" w:rsidRDefault="007E37FA" w:rsidP="00782F94">
      <w:pPr>
        <w:rPr>
          <w:lang w:val="de-DE"/>
        </w:rPr>
      </w:pPr>
      <w:r w:rsidRPr="007E37FA">
        <w:rPr>
          <w:noProof/>
          <w:lang w:eastAsia="de-CH"/>
        </w:rPr>
        <w:lastRenderedPageBreak/>
        <w:drawing>
          <wp:inline distT="0" distB="0" distL="0" distR="0" wp14:anchorId="7E021704" wp14:editId="404DAABF">
            <wp:extent cx="4337931" cy="2643307"/>
            <wp:effectExtent l="0" t="0" r="571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2942" cy="2646361"/>
                    </a:xfrm>
                    <a:prstGeom prst="rect">
                      <a:avLst/>
                    </a:prstGeom>
                  </pic:spPr>
                </pic:pic>
              </a:graphicData>
            </a:graphic>
          </wp:inline>
        </w:drawing>
      </w:r>
    </w:p>
    <w:p w14:paraId="48E40566" w14:textId="4E09087C" w:rsidR="00F43325" w:rsidRPr="00F43325" w:rsidRDefault="00F43325" w:rsidP="00F43325">
      <w:pPr>
        <w:tabs>
          <w:tab w:val="left" w:pos="1560"/>
        </w:tabs>
        <w:rPr>
          <w:b/>
          <w:lang w:val="de-DE"/>
        </w:rPr>
      </w:pPr>
      <w:r w:rsidRPr="00F43325">
        <w:rPr>
          <w:b/>
          <w:lang w:val="de-DE"/>
        </w:rPr>
        <w:t>Beispiel</w:t>
      </w:r>
    </w:p>
    <w:p w14:paraId="4E6CB8AA" w14:textId="02FFDE6F" w:rsidR="00F43325" w:rsidRPr="00F43325" w:rsidRDefault="00F43325" w:rsidP="00F43325">
      <w:pPr>
        <w:tabs>
          <w:tab w:val="left" w:pos="2694"/>
        </w:tabs>
        <w:rPr>
          <w:lang w:val="de-DE"/>
        </w:rPr>
      </w:pPr>
      <w:r w:rsidRPr="00F43325">
        <w:rPr>
          <w:lang w:val="de-DE"/>
        </w:rPr>
        <w:t>Lösung</w:t>
      </w:r>
      <w:r w:rsidR="00607109">
        <w:rPr>
          <w:lang w:val="de-DE"/>
        </w:rPr>
        <w:t xml:space="preserve"> </w:t>
      </w:r>
      <w:r w:rsidRPr="00F43325">
        <w:rPr>
          <w:lang w:val="de-DE"/>
        </w:rPr>
        <w:t>für</w:t>
      </w:r>
      <w:r w:rsidR="00607109">
        <w:rPr>
          <w:lang w:val="de-DE"/>
        </w:rPr>
        <w:t xml:space="preserve"> </w:t>
      </w:r>
      <w:r w:rsidRPr="00F43325">
        <w:rPr>
          <w:lang w:val="de-DE"/>
        </w:rPr>
        <w:t>oben</w:t>
      </w:r>
      <w:r w:rsidR="00607109">
        <w:rPr>
          <w:lang w:val="de-DE"/>
        </w:rPr>
        <w:t xml:space="preserve"> </w:t>
      </w:r>
      <w:r w:rsidRPr="00F43325">
        <w:rPr>
          <w:lang w:val="de-DE"/>
        </w:rPr>
        <w:t>mit</w:t>
      </w:r>
      <w:r w:rsidR="00607109">
        <w:rPr>
          <w:lang w:val="de-DE"/>
        </w:rPr>
        <w:t xml:space="preserve"> </w:t>
      </w:r>
      <w:r w:rsidRPr="00F43325">
        <w:rPr>
          <w:lang w:val="de-DE"/>
        </w:rPr>
        <w:t>«EUI</w:t>
      </w:r>
      <w:r w:rsidR="00607109">
        <w:rPr>
          <w:lang w:val="de-DE"/>
        </w:rPr>
        <w:t xml:space="preserve"> </w:t>
      </w:r>
      <w:r w:rsidRPr="00F43325">
        <w:rPr>
          <w:lang w:val="de-DE"/>
        </w:rPr>
        <w:t>Formation»:</w:t>
      </w:r>
    </w:p>
    <w:p w14:paraId="3BF543CD" w14:textId="5013FC91" w:rsidR="00F43325" w:rsidRPr="004242F8" w:rsidRDefault="00F43325" w:rsidP="00154213">
      <w:pPr>
        <w:pStyle w:val="Listenabsatz"/>
        <w:numPr>
          <w:ilvl w:val="0"/>
          <w:numId w:val="31"/>
        </w:numPr>
        <w:tabs>
          <w:tab w:val="left" w:pos="3686"/>
        </w:tabs>
        <w:rPr>
          <w:lang w:val="en-GB"/>
        </w:rPr>
      </w:pPr>
      <w:r w:rsidRPr="004242F8">
        <w:rPr>
          <w:lang w:val="en-GB"/>
        </w:rPr>
        <w:t>Loopback:</w:t>
      </w:r>
      <w:r w:rsidRPr="004242F8">
        <w:rPr>
          <w:lang w:val="en-GB"/>
        </w:rPr>
        <w:tab/>
        <w:t>::1</w:t>
      </w:r>
    </w:p>
    <w:p w14:paraId="4B36D47B" w14:textId="70D8B286" w:rsidR="00F43325" w:rsidRPr="004242F8" w:rsidRDefault="00F43325" w:rsidP="00154213">
      <w:pPr>
        <w:pStyle w:val="Listenabsatz"/>
        <w:numPr>
          <w:ilvl w:val="0"/>
          <w:numId w:val="31"/>
        </w:numPr>
        <w:tabs>
          <w:tab w:val="left" w:pos="3686"/>
        </w:tabs>
        <w:rPr>
          <w:lang w:val="en-GB"/>
        </w:rPr>
      </w:pPr>
      <w:r w:rsidRPr="004242F8">
        <w:rPr>
          <w:lang w:val="en-GB"/>
        </w:rPr>
        <w:t>Link-Local:</w:t>
      </w:r>
      <w:r w:rsidR="006A03C4" w:rsidRPr="004242F8">
        <w:rPr>
          <w:lang w:val="en-GB"/>
        </w:rPr>
        <w:tab/>
      </w:r>
      <w:r w:rsidRPr="004242F8">
        <w:rPr>
          <w:lang w:val="en-GB"/>
        </w:rPr>
        <w:t>fe80::250:56ff:fec0:8</w:t>
      </w:r>
    </w:p>
    <w:p w14:paraId="118257B1" w14:textId="30E6D40C" w:rsidR="00F43325" w:rsidRPr="004242F8" w:rsidRDefault="00F43325" w:rsidP="00154213">
      <w:pPr>
        <w:pStyle w:val="Listenabsatz"/>
        <w:numPr>
          <w:ilvl w:val="0"/>
          <w:numId w:val="31"/>
        </w:numPr>
        <w:tabs>
          <w:tab w:val="left" w:pos="3686"/>
        </w:tabs>
        <w:rPr>
          <w:lang w:val="en-GB"/>
        </w:rPr>
      </w:pPr>
      <w:r w:rsidRPr="004242F8">
        <w:rPr>
          <w:lang w:val="en-GB"/>
        </w:rPr>
        <w:t>Global</w:t>
      </w:r>
      <w:r w:rsidR="00607109" w:rsidRPr="004242F8">
        <w:rPr>
          <w:lang w:val="en-GB"/>
        </w:rPr>
        <w:t xml:space="preserve"> </w:t>
      </w:r>
      <w:r w:rsidRPr="004242F8">
        <w:rPr>
          <w:lang w:val="en-GB"/>
        </w:rPr>
        <w:t>Unicast:2001:620:110:</w:t>
      </w:r>
      <w:r w:rsidRPr="004242F8">
        <w:rPr>
          <w:lang w:val="en-GB"/>
        </w:rPr>
        <w:tab/>
        <w:t>c101:250:56ff:fec0:8</w:t>
      </w:r>
    </w:p>
    <w:p w14:paraId="506ACF15" w14:textId="74DF76C4" w:rsidR="00F43325" w:rsidRPr="004242F8" w:rsidRDefault="00F43325" w:rsidP="00154213">
      <w:pPr>
        <w:pStyle w:val="Listenabsatz"/>
        <w:numPr>
          <w:ilvl w:val="0"/>
          <w:numId w:val="31"/>
        </w:numPr>
        <w:tabs>
          <w:tab w:val="left" w:pos="3686"/>
        </w:tabs>
        <w:rPr>
          <w:lang w:val="en-GB"/>
        </w:rPr>
      </w:pPr>
      <w:r w:rsidRPr="004242F8">
        <w:rPr>
          <w:lang w:val="en-GB"/>
        </w:rPr>
        <w:t>All</w:t>
      </w:r>
      <w:r w:rsidR="00607109" w:rsidRPr="004242F8">
        <w:rPr>
          <w:lang w:val="en-GB"/>
        </w:rPr>
        <w:t xml:space="preserve"> </w:t>
      </w:r>
      <w:r w:rsidRPr="004242F8">
        <w:rPr>
          <w:lang w:val="en-GB"/>
        </w:rPr>
        <w:t>nodes</w:t>
      </w:r>
      <w:r w:rsidR="00607109" w:rsidRPr="004242F8">
        <w:rPr>
          <w:lang w:val="en-GB"/>
        </w:rPr>
        <w:t xml:space="preserve"> </w:t>
      </w:r>
      <w:r w:rsidRPr="004242F8">
        <w:rPr>
          <w:lang w:val="en-GB"/>
        </w:rPr>
        <w:t>Multicast:</w:t>
      </w:r>
      <w:r w:rsidRPr="004242F8">
        <w:rPr>
          <w:lang w:val="en-GB"/>
        </w:rPr>
        <w:tab/>
        <w:t>ff02::1</w:t>
      </w:r>
      <w:r w:rsidR="00607109" w:rsidRPr="004242F8">
        <w:rPr>
          <w:lang w:val="en-GB"/>
        </w:rPr>
        <w:t xml:space="preserve">  </w:t>
      </w:r>
      <w:r w:rsidRPr="004242F8">
        <w:rPr>
          <w:lang w:val="en-GB"/>
        </w:rPr>
        <w:t>(link</w:t>
      </w:r>
      <w:r w:rsidR="00607109" w:rsidRPr="004242F8">
        <w:rPr>
          <w:lang w:val="en-GB"/>
        </w:rPr>
        <w:t xml:space="preserve"> </w:t>
      </w:r>
      <w:r w:rsidRPr="004242F8">
        <w:rPr>
          <w:lang w:val="en-GB"/>
        </w:rPr>
        <w:t>local</w:t>
      </w:r>
      <w:r w:rsidR="00607109" w:rsidRPr="004242F8">
        <w:rPr>
          <w:lang w:val="en-GB"/>
        </w:rPr>
        <w:t xml:space="preserve"> </w:t>
      </w:r>
      <w:r w:rsidRPr="004242F8">
        <w:rPr>
          <w:lang w:val="en-GB"/>
        </w:rPr>
        <w:t>wegen</w:t>
      </w:r>
      <w:r w:rsidR="00607109" w:rsidRPr="004242F8">
        <w:rPr>
          <w:lang w:val="en-GB"/>
        </w:rPr>
        <w:t xml:space="preserve"> </w:t>
      </w:r>
      <w:r w:rsidRPr="004242F8">
        <w:rPr>
          <w:lang w:val="en-GB"/>
        </w:rPr>
        <w:t>«im</w:t>
      </w:r>
      <w:r w:rsidR="00607109" w:rsidRPr="004242F8">
        <w:rPr>
          <w:lang w:val="en-GB"/>
        </w:rPr>
        <w:t xml:space="preserve"> </w:t>
      </w:r>
      <w:r w:rsidRPr="004242F8">
        <w:rPr>
          <w:lang w:val="en-GB"/>
        </w:rPr>
        <w:t>LAN»)</w:t>
      </w:r>
    </w:p>
    <w:p w14:paraId="2C9731CC" w14:textId="70D7B8DA" w:rsidR="00F43325" w:rsidRPr="004242F8" w:rsidRDefault="00F43325" w:rsidP="00154213">
      <w:pPr>
        <w:pStyle w:val="Listenabsatz"/>
        <w:numPr>
          <w:ilvl w:val="0"/>
          <w:numId w:val="31"/>
        </w:numPr>
        <w:tabs>
          <w:tab w:val="left" w:pos="3686"/>
        </w:tabs>
        <w:rPr>
          <w:lang w:val="en-GB"/>
        </w:rPr>
      </w:pPr>
      <w:r w:rsidRPr="004242F8">
        <w:rPr>
          <w:lang w:val="en-GB"/>
        </w:rPr>
        <w:t>Solicited</w:t>
      </w:r>
      <w:r w:rsidR="00607109" w:rsidRPr="004242F8">
        <w:rPr>
          <w:lang w:val="en-GB"/>
        </w:rPr>
        <w:t xml:space="preserve"> </w:t>
      </w:r>
      <w:r w:rsidRPr="004242F8">
        <w:rPr>
          <w:lang w:val="en-GB"/>
        </w:rPr>
        <w:t>Node</w:t>
      </w:r>
      <w:r w:rsidR="00607109" w:rsidRPr="004242F8">
        <w:rPr>
          <w:lang w:val="en-GB"/>
        </w:rPr>
        <w:t xml:space="preserve"> </w:t>
      </w:r>
      <w:r w:rsidRPr="004242F8">
        <w:rPr>
          <w:lang w:val="en-GB"/>
        </w:rPr>
        <w:t>Multicast:</w:t>
      </w:r>
      <w:r w:rsidRPr="004242F8">
        <w:rPr>
          <w:lang w:val="en-GB"/>
        </w:rPr>
        <w:tab/>
        <w:t>ff02::1:ffc0:8</w:t>
      </w:r>
    </w:p>
    <w:p w14:paraId="17DC0C14" w14:textId="0E33D594" w:rsidR="00F43325" w:rsidRPr="004242F8" w:rsidRDefault="00F43325" w:rsidP="00154213">
      <w:pPr>
        <w:pStyle w:val="Listenabsatz"/>
        <w:numPr>
          <w:ilvl w:val="0"/>
          <w:numId w:val="31"/>
        </w:numPr>
        <w:tabs>
          <w:tab w:val="left" w:pos="3686"/>
        </w:tabs>
        <w:rPr>
          <w:lang w:val="de-DE"/>
        </w:rPr>
      </w:pPr>
      <w:r w:rsidRPr="004242F8">
        <w:rPr>
          <w:lang w:val="de-DE"/>
        </w:rPr>
        <w:t>Weitere</w:t>
      </w:r>
      <w:r w:rsidR="00607109" w:rsidRPr="004242F8">
        <w:rPr>
          <w:lang w:val="de-DE"/>
        </w:rPr>
        <w:t xml:space="preserve"> </w:t>
      </w:r>
      <w:r w:rsidRPr="004242F8">
        <w:rPr>
          <w:lang w:val="de-DE"/>
        </w:rPr>
        <w:t>Multicast:</w:t>
      </w:r>
      <w:r w:rsidRPr="004242F8">
        <w:rPr>
          <w:lang w:val="de-DE"/>
        </w:rPr>
        <w:tab/>
        <w:t>ff00::/8</w:t>
      </w:r>
      <w:r w:rsidR="00607109" w:rsidRPr="004242F8">
        <w:rPr>
          <w:lang w:val="de-DE"/>
        </w:rPr>
        <w:t xml:space="preserve">  </w:t>
      </w:r>
      <w:r w:rsidRPr="004242F8">
        <w:rPr>
          <w:lang w:val="de-DE"/>
        </w:rPr>
        <w:t>(diese</w:t>
      </w:r>
      <w:r w:rsidR="00607109" w:rsidRPr="004242F8">
        <w:rPr>
          <w:lang w:val="de-DE"/>
        </w:rPr>
        <w:t xml:space="preserve"> </w:t>
      </w:r>
      <w:r w:rsidRPr="004242F8">
        <w:rPr>
          <w:lang w:val="de-DE"/>
        </w:rPr>
        <w:t>Antwort</w:t>
      </w:r>
      <w:r w:rsidR="00607109" w:rsidRPr="004242F8">
        <w:rPr>
          <w:lang w:val="de-DE"/>
        </w:rPr>
        <w:t xml:space="preserve"> </w:t>
      </w:r>
      <w:r w:rsidRPr="004242F8">
        <w:rPr>
          <w:lang w:val="de-DE"/>
        </w:rPr>
        <w:t>könnte</w:t>
      </w:r>
      <w:r w:rsidR="00607109" w:rsidRPr="004242F8">
        <w:rPr>
          <w:lang w:val="de-DE"/>
        </w:rPr>
        <w:t xml:space="preserve"> </w:t>
      </w:r>
      <w:r w:rsidRPr="004242F8">
        <w:rPr>
          <w:lang w:val="de-DE"/>
        </w:rPr>
        <w:t>auch</w:t>
      </w:r>
      <w:r w:rsidR="00607109" w:rsidRPr="004242F8">
        <w:rPr>
          <w:lang w:val="de-DE"/>
        </w:rPr>
        <w:t xml:space="preserve"> </w:t>
      </w:r>
      <w:r w:rsidRPr="004242F8">
        <w:rPr>
          <w:lang w:val="de-DE"/>
        </w:rPr>
        <w:t>für</w:t>
      </w:r>
      <w:r w:rsidR="00607109" w:rsidRPr="004242F8">
        <w:rPr>
          <w:lang w:val="de-DE"/>
        </w:rPr>
        <w:t xml:space="preserve"> </w:t>
      </w:r>
      <w:r w:rsidRPr="004242F8">
        <w:rPr>
          <w:lang w:val="de-DE"/>
        </w:rPr>
        <w:t>die</w:t>
      </w:r>
      <w:r w:rsidR="00607109" w:rsidRPr="004242F8">
        <w:rPr>
          <w:lang w:val="de-DE"/>
        </w:rPr>
        <w:t xml:space="preserve"> </w:t>
      </w:r>
      <w:r w:rsidRPr="004242F8">
        <w:rPr>
          <w:lang w:val="de-DE"/>
        </w:rPr>
        <w:t>oberen</w:t>
      </w:r>
      <w:r w:rsidR="00607109" w:rsidRPr="004242F8">
        <w:rPr>
          <w:lang w:val="de-DE"/>
        </w:rPr>
        <w:t xml:space="preserve"> </w:t>
      </w:r>
      <w:r w:rsidRPr="004242F8">
        <w:rPr>
          <w:lang w:val="de-DE"/>
        </w:rPr>
        <w:t>2</w:t>
      </w:r>
      <w:r w:rsidR="00607109" w:rsidRPr="004242F8">
        <w:rPr>
          <w:lang w:val="de-DE"/>
        </w:rPr>
        <w:t xml:space="preserve"> </w:t>
      </w:r>
      <w:r w:rsidRPr="004242F8">
        <w:rPr>
          <w:lang w:val="de-DE"/>
        </w:rPr>
        <w:t>gegeben</w:t>
      </w:r>
      <w:r w:rsidR="00607109" w:rsidRPr="004242F8">
        <w:rPr>
          <w:lang w:val="de-DE"/>
        </w:rPr>
        <w:t xml:space="preserve"> </w:t>
      </w:r>
      <w:r w:rsidRPr="004242F8">
        <w:rPr>
          <w:lang w:val="de-DE"/>
        </w:rPr>
        <w:t>werden!)</w:t>
      </w:r>
    </w:p>
    <w:p w14:paraId="6FC8261E" w14:textId="5930E86C" w:rsidR="00F43325" w:rsidRPr="004242F8" w:rsidRDefault="00F43325" w:rsidP="00154213">
      <w:pPr>
        <w:pStyle w:val="Listenabsatz"/>
        <w:numPr>
          <w:ilvl w:val="0"/>
          <w:numId w:val="31"/>
        </w:numPr>
        <w:tabs>
          <w:tab w:val="left" w:pos="3686"/>
        </w:tabs>
        <w:rPr>
          <w:lang w:val="de-DE"/>
        </w:rPr>
      </w:pPr>
      <w:r w:rsidRPr="004242F8">
        <w:rPr>
          <w:lang w:val="de-DE"/>
        </w:rPr>
        <w:t>Lösung</w:t>
      </w:r>
      <w:r w:rsidR="00607109" w:rsidRPr="004242F8">
        <w:rPr>
          <w:lang w:val="de-DE"/>
        </w:rPr>
        <w:t xml:space="preserve"> </w:t>
      </w:r>
      <w:r w:rsidRPr="004242F8">
        <w:rPr>
          <w:lang w:val="de-DE"/>
        </w:rPr>
        <w:t>für</w:t>
      </w:r>
      <w:r w:rsidR="00607109" w:rsidRPr="004242F8">
        <w:rPr>
          <w:lang w:val="de-DE"/>
        </w:rPr>
        <w:t xml:space="preserve"> </w:t>
      </w:r>
      <w:r w:rsidRPr="004242F8">
        <w:rPr>
          <w:lang w:val="de-DE"/>
        </w:rPr>
        <w:t>«von</w:t>
      </w:r>
      <w:r w:rsidR="00607109" w:rsidRPr="004242F8">
        <w:rPr>
          <w:lang w:val="de-DE"/>
        </w:rPr>
        <w:t xml:space="preserve"> </w:t>
      </w:r>
      <w:r w:rsidRPr="004242F8">
        <w:rPr>
          <w:lang w:val="de-DE"/>
        </w:rPr>
        <w:t>Hand»</w:t>
      </w:r>
      <w:r w:rsidR="00607109" w:rsidRPr="004242F8">
        <w:rPr>
          <w:lang w:val="de-DE"/>
        </w:rPr>
        <w:t xml:space="preserve"> </w:t>
      </w:r>
      <w:r w:rsidRPr="004242F8">
        <w:rPr>
          <w:lang w:val="de-DE"/>
        </w:rPr>
        <w:t>zugewiesene</w:t>
      </w:r>
      <w:r w:rsidR="00607109" w:rsidRPr="004242F8">
        <w:rPr>
          <w:lang w:val="de-DE"/>
        </w:rPr>
        <w:t xml:space="preserve"> </w:t>
      </w:r>
      <w:r w:rsidRPr="004242F8">
        <w:rPr>
          <w:lang w:val="de-DE"/>
        </w:rPr>
        <w:t>fixe</w:t>
      </w:r>
      <w:r w:rsidR="00607109" w:rsidRPr="004242F8">
        <w:rPr>
          <w:lang w:val="de-DE"/>
        </w:rPr>
        <w:t xml:space="preserve"> </w:t>
      </w:r>
      <w:r w:rsidRPr="004242F8">
        <w:rPr>
          <w:lang w:val="de-DE"/>
        </w:rPr>
        <w:t>IP:</w:t>
      </w:r>
      <w:r w:rsidR="00607109" w:rsidRPr="004242F8">
        <w:rPr>
          <w:lang w:val="de-DE"/>
        </w:rPr>
        <w:t xml:space="preserve"> </w:t>
      </w:r>
      <w:r w:rsidRPr="004242F8">
        <w:rPr>
          <w:lang w:val="de-DE"/>
        </w:rPr>
        <w:t>2001:638:d:c101:acdc:1979:3:1008</w:t>
      </w:r>
      <w:r w:rsidR="00607109" w:rsidRPr="004242F8">
        <w:rPr>
          <w:lang w:val="de-DE"/>
        </w:rPr>
        <w:t xml:space="preserve"> </w:t>
      </w:r>
      <w:r w:rsidRPr="004242F8">
        <w:rPr>
          <w:lang w:val="de-DE"/>
        </w:rPr>
        <w:t>(AAAA</w:t>
      </w:r>
      <w:r w:rsidR="00607109" w:rsidRPr="004242F8">
        <w:rPr>
          <w:lang w:val="de-DE"/>
        </w:rPr>
        <w:t xml:space="preserve"> </w:t>
      </w:r>
      <w:r w:rsidRPr="004242F8">
        <w:rPr>
          <w:lang w:val="de-DE"/>
        </w:rPr>
        <w:t>Eintrag</w:t>
      </w:r>
      <w:r w:rsidR="00607109" w:rsidRPr="004242F8">
        <w:rPr>
          <w:lang w:val="de-DE"/>
        </w:rPr>
        <w:t xml:space="preserve"> </w:t>
      </w:r>
      <w:r w:rsidRPr="004242F8">
        <w:rPr>
          <w:lang w:val="de-DE"/>
        </w:rPr>
        <w:t>von</w:t>
      </w:r>
      <w:r w:rsidR="00607109" w:rsidRPr="004242F8">
        <w:rPr>
          <w:lang w:val="de-DE"/>
        </w:rPr>
        <w:t xml:space="preserve"> </w:t>
      </w:r>
      <w:r w:rsidRPr="004242F8">
        <w:rPr>
          <w:lang w:val="de-DE"/>
        </w:rPr>
        <w:t>www.dfn.de)</w:t>
      </w:r>
    </w:p>
    <w:p w14:paraId="6C6B3858" w14:textId="661F3F4C" w:rsidR="00F43325" w:rsidRPr="004242F8" w:rsidRDefault="00F43325" w:rsidP="00154213">
      <w:pPr>
        <w:pStyle w:val="Listenabsatz"/>
        <w:numPr>
          <w:ilvl w:val="0"/>
          <w:numId w:val="31"/>
        </w:numPr>
        <w:tabs>
          <w:tab w:val="left" w:pos="3686"/>
        </w:tabs>
        <w:rPr>
          <w:lang w:val="en-GB"/>
        </w:rPr>
      </w:pPr>
      <w:r w:rsidRPr="004242F8">
        <w:rPr>
          <w:lang w:val="en-GB"/>
        </w:rPr>
        <w:t>Loopback:</w:t>
      </w:r>
      <w:r w:rsidRPr="004242F8">
        <w:rPr>
          <w:lang w:val="en-GB"/>
        </w:rPr>
        <w:tab/>
        <w:t>::1</w:t>
      </w:r>
    </w:p>
    <w:p w14:paraId="685D7417" w14:textId="57CC2B9D" w:rsidR="00F43325" w:rsidRPr="004242F8" w:rsidRDefault="00F43325" w:rsidP="00154213">
      <w:pPr>
        <w:pStyle w:val="Listenabsatz"/>
        <w:numPr>
          <w:ilvl w:val="0"/>
          <w:numId w:val="31"/>
        </w:numPr>
        <w:tabs>
          <w:tab w:val="left" w:pos="3686"/>
        </w:tabs>
        <w:rPr>
          <w:lang w:val="en-GB"/>
        </w:rPr>
      </w:pPr>
      <w:r w:rsidRPr="004242F8">
        <w:rPr>
          <w:lang w:val="en-GB"/>
        </w:rPr>
        <w:t>Link-Local:</w:t>
      </w:r>
      <w:r w:rsidRPr="004242F8">
        <w:rPr>
          <w:lang w:val="en-GB"/>
        </w:rPr>
        <w:tab/>
        <w:t>fe80::acdc:1979:3:1008</w:t>
      </w:r>
    </w:p>
    <w:p w14:paraId="643B7463" w14:textId="01A554CA" w:rsidR="00F43325" w:rsidRPr="004242F8" w:rsidRDefault="00F43325" w:rsidP="00154213">
      <w:pPr>
        <w:pStyle w:val="Listenabsatz"/>
        <w:numPr>
          <w:ilvl w:val="0"/>
          <w:numId w:val="31"/>
        </w:numPr>
        <w:tabs>
          <w:tab w:val="left" w:pos="3686"/>
        </w:tabs>
        <w:rPr>
          <w:lang w:val="en-GB"/>
        </w:rPr>
      </w:pPr>
      <w:r w:rsidRPr="004242F8">
        <w:rPr>
          <w:lang w:val="en-GB"/>
        </w:rPr>
        <w:t>Global</w:t>
      </w:r>
      <w:r w:rsidR="00607109" w:rsidRPr="004242F8">
        <w:rPr>
          <w:lang w:val="en-GB"/>
        </w:rPr>
        <w:t xml:space="preserve"> </w:t>
      </w:r>
      <w:r w:rsidRPr="004242F8">
        <w:rPr>
          <w:lang w:val="en-GB"/>
        </w:rPr>
        <w:t>Unicast:</w:t>
      </w:r>
      <w:r w:rsidRPr="004242F8">
        <w:rPr>
          <w:lang w:val="en-GB"/>
        </w:rPr>
        <w:tab/>
        <w:t>2001:638:d:c101:acdc:1979:3:1008</w:t>
      </w:r>
    </w:p>
    <w:p w14:paraId="57ECF898" w14:textId="40CE3C94" w:rsidR="00F43325" w:rsidRPr="004242F8" w:rsidRDefault="00F43325" w:rsidP="00154213">
      <w:pPr>
        <w:pStyle w:val="Listenabsatz"/>
        <w:numPr>
          <w:ilvl w:val="0"/>
          <w:numId w:val="31"/>
        </w:numPr>
        <w:tabs>
          <w:tab w:val="left" w:pos="3686"/>
        </w:tabs>
        <w:rPr>
          <w:lang w:val="en-GB"/>
        </w:rPr>
      </w:pPr>
      <w:r w:rsidRPr="004242F8">
        <w:rPr>
          <w:lang w:val="en-GB"/>
        </w:rPr>
        <w:t>All</w:t>
      </w:r>
      <w:r w:rsidR="00607109" w:rsidRPr="004242F8">
        <w:rPr>
          <w:lang w:val="en-GB"/>
        </w:rPr>
        <w:t xml:space="preserve"> </w:t>
      </w:r>
      <w:r w:rsidRPr="004242F8">
        <w:rPr>
          <w:lang w:val="en-GB"/>
        </w:rPr>
        <w:t>nodes</w:t>
      </w:r>
      <w:r w:rsidR="00607109" w:rsidRPr="004242F8">
        <w:rPr>
          <w:lang w:val="en-GB"/>
        </w:rPr>
        <w:t xml:space="preserve"> </w:t>
      </w:r>
      <w:r w:rsidRPr="004242F8">
        <w:rPr>
          <w:lang w:val="en-GB"/>
        </w:rPr>
        <w:t>Multicast:</w:t>
      </w:r>
      <w:r w:rsidRPr="004242F8">
        <w:rPr>
          <w:lang w:val="en-GB"/>
        </w:rPr>
        <w:tab/>
        <w:t>ff02::1</w:t>
      </w:r>
      <w:r w:rsidR="00607109" w:rsidRPr="004242F8">
        <w:rPr>
          <w:lang w:val="en-GB"/>
        </w:rPr>
        <w:t xml:space="preserve">  </w:t>
      </w:r>
      <w:r w:rsidRPr="004242F8">
        <w:rPr>
          <w:lang w:val="en-GB"/>
        </w:rPr>
        <w:t>(link</w:t>
      </w:r>
      <w:r w:rsidR="00607109" w:rsidRPr="004242F8">
        <w:rPr>
          <w:lang w:val="en-GB"/>
        </w:rPr>
        <w:t xml:space="preserve"> </w:t>
      </w:r>
      <w:r w:rsidRPr="004242F8">
        <w:rPr>
          <w:lang w:val="en-GB"/>
        </w:rPr>
        <w:t>local</w:t>
      </w:r>
      <w:r w:rsidR="00607109" w:rsidRPr="004242F8">
        <w:rPr>
          <w:lang w:val="en-GB"/>
        </w:rPr>
        <w:t xml:space="preserve"> </w:t>
      </w:r>
      <w:r w:rsidRPr="004242F8">
        <w:rPr>
          <w:lang w:val="en-GB"/>
        </w:rPr>
        <w:t>wegen</w:t>
      </w:r>
      <w:r w:rsidR="00607109" w:rsidRPr="004242F8">
        <w:rPr>
          <w:lang w:val="en-GB"/>
        </w:rPr>
        <w:t xml:space="preserve"> </w:t>
      </w:r>
      <w:r w:rsidRPr="004242F8">
        <w:rPr>
          <w:lang w:val="en-GB"/>
        </w:rPr>
        <w:t>«im</w:t>
      </w:r>
      <w:r w:rsidR="00607109" w:rsidRPr="004242F8">
        <w:rPr>
          <w:lang w:val="en-GB"/>
        </w:rPr>
        <w:t xml:space="preserve"> </w:t>
      </w:r>
      <w:r w:rsidRPr="004242F8">
        <w:rPr>
          <w:lang w:val="en-GB"/>
        </w:rPr>
        <w:t>LAN»)</w:t>
      </w:r>
    </w:p>
    <w:p w14:paraId="3909B802" w14:textId="2BC96E50" w:rsidR="00F43325" w:rsidRPr="004242F8" w:rsidRDefault="00F43325" w:rsidP="00154213">
      <w:pPr>
        <w:pStyle w:val="Listenabsatz"/>
        <w:numPr>
          <w:ilvl w:val="0"/>
          <w:numId w:val="31"/>
        </w:numPr>
        <w:tabs>
          <w:tab w:val="left" w:pos="3686"/>
        </w:tabs>
        <w:rPr>
          <w:lang w:val="en-GB"/>
        </w:rPr>
      </w:pPr>
      <w:r w:rsidRPr="004242F8">
        <w:rPr>
          <w:lang w:val="en-GB"/>
        </w:rPr>
        <w:t>Solicited</w:t>
      </w:r>
      <w:r w:rsidR="00607109" w:rsidRPr="004242F8">
        <w:rPr>
          <w:lang w:val="en-GB"/>
        </w:rPr>
        <w:t xml:space="preserve"> </w:t>
      </w:r>
      <w:r w:rsidRPr="004242F8">
        <w:rPr>
          <w:lang w:val="en-GB"/>
        </w:rPr>
        <w:t>Node</w:t>
      </w:r>
      <w:r w:rsidR="00607109" w:rsidRPr="004242F8">
        <w:rPr>
          <w:lang w:val="en-GB"/>
        </w:rPr>
        <w:t xml:space="preserve"> </w:t>
      </w:r>
      <w:r w:rsidRPr="004242F8">
        <w:rPr>
          <w:lang w:val="en-GB"/>
        </w:rPr>
        <w:t>Multicast:</w:t>
      </w:r>
      <w:r w:rsidRPr="004242F8">
        <w:rPr>
          <w:lang w:val="en-GB"/>
        </w:rPr>
        <w:tab/>
        <w:t>ff02::1:ff03:1008</w:t>
      </w:r>
    </w:p>
    <w:p w14:paraId="0CFE01E2" w14:textId="2648E91A" w:rsidR="00F43325" w:rsidRPr="004242F8" w:rsidRDefault="00F43325" w:rsidP="00154213">
      <w:pPr>
        <w:pStyle w:val="Listenabsatz"/>
        <w:numPr>
          <w:ilvl w:val="0"/>
          <w:numId w:val="31"/>
        </w:numPr>
        <w:tabs>
          <w:tab w:val="left" w:pos="3686"/>
        </w:tabs>
        <w:rPr>
          <w:lang w:val="de-DE"/>
        </w:rPr>
      </w:pPr>
      <w:r w:rsidRPr="004242F8">
        <w:rPr>
          <w:lang w:val="de-DE"/>
        </w:rPr>
        <w:t>Weitere</w:t>
      </w:r>
      <w:r w:rsidR="00607109" w:rsidRPr="004242F8">
        <w:rPr>
          <w:lang w:val="de-DE"/>
        </w:rPr>
        <w:t xml:space="preserve"> </w:t>
      </w:r>
      <w:r w:rsidRPr="004242F8">
        <w:rPr>
          <w:lang w:val="de-DE"/>
        </w:rPr>
        <w:t>Multicast:</w:t>
      </w:r>
      <w:r w:rsidRPr="004242F8">
        <w:rPr>
          <w:lang w:val="de-DE"/>
        </w:rPr>
        <w:tab/>
        <w:t>ff00::/8</w:t>
      </w:r>
      <w:r w:rsidR="00607109" w:rsidRPr="004242F8">
        <w:rPr>
          <w:lang w:val="de-DE"/>
        </w:rPr>
        <w:t xml:space="preserve">  </w:t>
      </w:r>
      <w:r w:rsidRPr="004242F8">
        <w:rPr>
          <w:lang w:val="de-DE"/>
        </w:rPr>
        <w:t>(diese</w:t>
      </w:r>
      <w:r w:rsidR="00607109" w:rsidRPr="004242F8">
        <w:rPr>
          <w:lang w:val="de-DE"/>
        </w:rPr>
        <w:t xml:space="preserve"> </w:t>
      </w:r>
      <w:r w:rsidRPr="004242F8">
        <w:rPr>
          <w:lang w:val="de-DE"/>
        </w:rPr>
        <w:t>Antwort</w:t>
      </w:r>
      <w:r w:rsidR="00607109" w:rsidRPr="004242F8">
        <w:rPr>
          <w:lang w:val="de-DE"/>
        </w:rPr>
        <w:t xml:space="preserve"> </w:t>
      </w:r>
      <w:r w:rsidRPr="004242F8">
        <w:rPr>
          <w:lang w:val="de-DE"/>
        </w:rPr>
        <w:t>könnte</w:t>
      </w:r>
      <w:r w:rsidR="00607109" w:rsidRPr="004242F8">
        <w:rPr>
          <w:lang w:val="de-DE"/>
        </w:rPr>
        <w:t xml:space="preserve"> </w:t>
      </w:r>
      <w:r w:rsidRPr="004242F8">
        <w:rPr>
          <w:lang w:val="de-DE"/>
        </w:rPr>
        <w:t>auch</w:t>
      </w:r>
      <w:r w:rsidR="00607109" w:rsidRPr="004242F8">
        <w:rPr>
          <w:lang w:val="de-DE"/>
        </w:rPr>
        <w:t xml:space="preserve"> </w:t>
      </w:r>
      <w:r w:rsidRPr="004242F8">
        <w:rPr>
          <w:lang w:val="de-DE"/>
        </w:rPr>
        <w:t>für</w:t>
      </w:r>
      <w:r w:rsidR="00607109" w:rsidRPr="004242F8">
        <w:rPr>
          <w:lang w:val="de-DE"/>
        </w:rPr>
        <w:t xml:space="preserve"> </w:t>
      </w:r>
      <w:r w:rsidRPr="004242F8">
        <w:rPr>
          <w:lang w:val="de-DE"/>
        </w:rPr>
        <w:t>die</w:t>
      </w:r>
      <w:r w:rsidR="00607109" w:rsidRPr="004242F8">
        <w:rPr>
          <w:lang w:val="de-DE"/>
        </w:rPr>
        <w:t xml:space="preserve"> </w:t>
      </w:r>
      <w:r w:rsidRPr="004242F8">
        <w:rPr>
          <w:lang w:val="de-DE"/>
        </w:rPr>
        <w:t>oberen</w:t>
      </w:r>
      <w:r w:rsidR="00607109" w:rsidRPr="004242F8">
        <w:rPr>
          <w:lang w:val="de-DE"/>
        </w:rPr>
        <w:t xml:space="preserve"> </w:t>
      </w:r>
      <w:r w:rsidRPr="004242F8">
        <w:rPr>
          <w:lang w:val="de-DE"/>
        </w:rPr>
        <w:t>2</w:t>
      </w:r>
      <w:r w:rsidR="00607109" w:rsidRPr="004242F8">
        <w:rPr>
          <w:lang w:val="de-DE"/>
        </w:rPr>
        <w:t xml:space="preserve"> </w:t>
      </w:r>
      <w:r w:rsidRPr="004242F8">
        <w:rPr>
          <w:lang w:val="de-DE"/>
        </w:rPr>
        <w:t>gegeben</w:t>
      </w:r>
      <w:r w:rsidR="00607109" w:rsidRPr="004242F8">
        <w:rPr>
          <w:lang w:val="de-DE"/>
        </w:rPr>
        <w:t xml:space="preserve"> </w:t>
      </w:r>
      <w:r w:rsidRPr="004242F8">
        <w:rPr>
          <w:lang w:val="de-DE"/>
        </w:rPr>
        <w:t>werden!)</w:t>
      </w:r>
    </w:p>
    <w:p w14:paraId="0C385532" w14:textId="252A48F2" w:rsidR="00FC7A3C" w:rsidRPr="00782F94" w:rsidRDefault="00FC7A3C" w:rsidP="00782F94">
      <w:pPr>
        <w:rPr>
          <w:b/>
          <w:lang w:val="de-DE"/>
        </w:rPr>
      </w:pPr>
      <w:r w:rsidRPr="00782F94">
        <w:rPr>
          <w:b/>
          <w:lang w:val="de-DE"/>
        </w:rPr>
        <w:t>Extension</w:t>
      </w:r>
      <w:r w:rsidR="00607109">
        <w:rPr>
          <w:b/>
          <w:lang w:val="de-DE"/>
        </w:rPr>
        <w:t xml:space="preserve"> </w:t>
      </w:r>
      <w:r w:rsidRPr="00782F94">
        <w:rPr>
          <w:b/>
          <w:lang w:val="de-DE"/>
        </w:rPr>
        <w:t>Header</w:t>
      </w:r>
    </w:p>
    <w:p w14:paraId="78A02560" w14:textId="21DD829A" w:rsidR="00782F94" w:rsidRDefault="00782F94" w:rsidP="00FC7A3C">
      <w:pPr>
        <w:rPr>
          <w:lang w:val="de-DE"/>
        </w:rPr>
      </w:pPr>
      <w:r>
        <w:rPr>
          <w:lang w:val="de-DE"/>
        </w:rPr>
        <w:t>Der</w:t>
      </w:r>
      <w:r w:rsidR="00607109">
        <w:rPr>
          <w:lang w:val="de-DE"/>
        </w:rPr>
        <w:t xml:space="preserve"> </w:t>
      </w:r>
      <w:r>
        <w:rPr>
          <w:lang w:val="de-DE"/>
        </w:rPr>
        <w:t>Header</w:t>
      </w:r>
      <w:r w:rsidR="00607109">
        <w:rPr>
          <w:lang w:val="de-DE"/>
        </w:rPr>
        <w:t xml:space="preserve"> </w:t>
      </w:r>
      <w:r>
        <w:rPr>
          <w:lang w:val="de-DE"/>
        </w:rPr>
        <w:t>von</w:t>
      </w:r>
      <w:r w:rsidR="00607109">
        <w:rPr>
          <w:lang w:val="de-DE"/>
        </w:rPr>
        <w:t xml:space="preserve"> </w:t>
      </w:r>
      <w:r>
        <w:rPr>
          <w:lang w:val="de-DE"/>
        </w:rPr>
        <w:t>Ipv6</w:t>
      </w:r>
      <w:r w:rsidR="00607109">
        <w:rPr>
          <w:lang w:val="de-DE"/>
        </w:rPr>
        <w:t xml:space="preserve"> </w:t>
      </w:r>
      <w:r>
        <w:rPr>
          <w:lang w:val="de-DE"/>
        </w:rPr>
        <w:t>hat</w:t>
      </w:r>
      <w:r w:rsidR="00607109">
        <w:rPr>
          <w:lang w:val="de-DE"/>
        </w:rPr>
        <w:t xml:space="preserve"> </w:t>
      </w:r>
      <w:r>
        <w:rPr>
          <w:lang w:val="de-DE"/>
        </w:rPr>
        <w:t>im</w:t>
      </w:r>
      <w:r w:rsidR="00607109">
        <w:rPr>
          <w:lang w:val="de-DE"/>
        </w:rPr>
        <w:t xml:space="preserve"> </w:t>
      </w:r>
      <w:r>
        <w:rPr>
          <w:lang w:val="de-DE"/>
        </w:rPr>
        <w:t>Vergleich</w:t>
      </w:r>
      <w:r w:rsidR="00607109">
        <w:rPr>
          <w:lang w:val="de-DE"/>
        </w:rPr>
        <w:t xml:space="preserve"> </w:t>
      </w:r>
      <w:r>
        <w:rPr>
          <w:lang w:val="de-DE"/>
        </w:rPr>
        <w:t>zu</w:t>
      </w:r>
      <w:r w:rsidR="00607109">
        <w:rPr>
          <w:lang w:val="de-DE"/>
        </w:rPr>
        <w:t xml:space="preserve"> </w:t>
      </w:r>
      <w:r>
        <w:rPr>
          <w:lang w:val="de-DE"/>
        </w:rPr>
        <w:t>Ipv4</w:t>
      </w:r>
      <w:r w:rsidR="00607109">
        <w:rPr>
          <w:lang w:val="de-DE"/>
        </w:rPr>
        <w:t xml:space="preserve"> </w:t>
      </w:r>
      <w:r>
        <w:rPr>
          <w:lang w:val="de-DE"/>
        </w:rPr>
        <w:t>viel</w:t>
      </w:r>
      <w:r w:rsidR="00607109">
        <w:rPr>
          <w:lang w:val="de-DE"/>
        </w:rPr>
        <w:t xml:space="preserve"> </w:t>
      </w:r>
      <w:r>
        <w:rPr>
          <w:lang w:val="de-DE"/>
        </w:rPr>
        <w:t>weniger</w:t>
      </w:r>
      <w:r w:rsidR="00607109">
        <w:rPr>
          <w:lang w:val="de-DE"/>
        </w:rPr>
        <w:t xml:space="preserve"> </w:t>
      </w:r>
      <w:r>
        <w:rPr>
          <w:lang w:val="de-DE"/>
        </w:rPr>
        <w:t>Felder.</w:t>
      </w:r>
    </w:p>
    <w:p w14:paraId="541996D2" w14:textId="6EAE6E2F" w:rsidR="00FC7A3C" w:rsidRPr="00FC7A3C" w:rsidRDefault="00FC7A3C" w:rsidP="00FC7A3C">
      <w:pPr>
        <w:rPr>
          <w:lang w:val="de-DE"/>
        </w:rPr>
      </w:pPr>
      <w:r>
        <w:rPr>
          <w:lang w:val="de-DE"/>
        </w:rPr>
        <w:t>Der</w:t>
      </w:r>
      <w:r w:rsidR="00607109">
        <w:rPr>
          <w:lang w:val="de-DE"/>
        </w:rPr>
        <w:t xml:space="preserve"> </w:t>
      </w:r>
      <w:r>
        <w:rPr>
          <w:lang w:val="de-DE"/>
        </w:rPr>
        <w:t>Extension-Header</w:t>
      </w:r>
      <w:r w:rsidR="00607109">
        <w:rPr>
          <w:lang w:val="de-DE"/>
        </w:rPr>
        <w:t xml:space="preserve"> </w:t>
      </w:r>
      <w:r>
        <w:rPr>
          <w:lang w:val="de-DE"/>
        </w:rPr>
        <w:t>gibt</w:t>
      </w:r>
      <w:r w:rsidR="00607109">
        <w:rPr>
          <w:lang w:val="de-DE"/>
        </w:rPr>
        <w:t xml:space="preserve"> </w:t>
      </w:r>
      <w:r>
        <w:rPr>
          <w:lang w:val="de-DE"/>
        </w:rPr>
        <w:t>an</w:t>
      </w:r>
      <w:r w:rsidR="00607109">
        <w:rPr>
          <w:lang w:val="de-DE"/>
        </w:rPr>
        <w:t xml:space="preserve"> </w:t>
      </w:r>
      <w:r>
        <w:rPr>
          <w:lang w:val="de-DE"/>
        </w:rPr>
        <w:t>welchers</w:t>
      </w:r>
      <w:r w:rsidR="00607109">
        <w:rPr>
          <w:lang w:val="de-DE"/>
        </w:rPr>
        <w:t xml:space="preserve"> </w:t>
      </w:r>
      <w:r>
        <w:rPr>
          <w:lang w:val="de-DE"/>
        </w:rPr>
        <w:t>Protokoll</w:t>
      </w:r>
      <w:r w:rsidR="00607109">
        <w:rPr>
          <w:lang w:val="de-DE"/>
        </w:rPr>
        <w:t xml:space="preserve"> </w:t>
      </w:r>
      <w:r>
        <w:rPr>
          <w:lang w:val="de-DE"/>
        </w:rPr>
        <w:t>folgt.</w:t>
      </w:r>
    </w:p>
    <w:p w14:paraId="750CCBD3" w14:textId="38ADD519" w:rsidR="00FC7A3C" w:rsidRDefault="00FC7A3C" w:rsidP="001C1873">
      <w:pPr>
        <w:rPr>
          <w:lang w:val="de-DE"/>
        </w:rPr>
      </w:pPr>
      <w:r w:rsidRPr="00FC7A3C">
        <w:rPr>
          <w:noProof/>
          <w:lang w:eastAsia="de-CH"/>
        </w:rPr>
        <w:lastRenderedPageBreak/>
        <w:drawing>
          <wp:inline distT="0" distB="0" distL="0" distR="0" wp14:anchorId="41AD3844" wp14:editId="58896A2E">
            <wp:extent cx="4580389" cy="2246269"/>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81955" cy="2247037"/>
                    </a:xfrm>
                    <a:prstGeom prst="rect">
                      <a:avLst/>
                    </a:prstGeom>
                  </pic:spPr>
                </pic:pic>
              </a:graphicData>
            </a:graphic>
          </wp:inline>
        </w:drawing>
      </w:r>
    </w:p>
    <w:p w14:paraId="7E6C5AC4" w14:textId="0BC681A0" w:rsidR="00C94E51" w:rsidRDefault="00C94E51" w:rsidP="006F174D">
      <w:pPr>
        <w:pStyle w:val="berschrift2"/>
      </w:pPr>
      <w:bookmarkStart w:id="440" w:name="_Toc439692445"/>
      <w:r>
        <w:t>weitere</w:t>
      </w:r>
      <w:r w:rsidR="00607109">
        <w:t xml:space="preserve"> </w:t>
      </w:r>
      <w:r>
        <w:t>Ipv6</w:t>
      </w:r>
      <w:r w:rsidR="00607109">
        <w:t xml:space="preserve"> </w:t>
      </w:r>
      <w:r>
        <w:t>Protokolle</w:t>
      </w:r>
      <w:bookmarkEnd w:id="440"/>
    </w:p>
    <w:p w14:paraId="55925456" w14:textId="3361EC11" w:rsidR="00C94E51" w:rsidRPr="006D5CFA" w:rsidRDefault="00C94E51" w:rsidP="00C94E51">
      <w:pPr>
        <w:rPr>
          <w:b/>
          <w:lang w:val="de-DE"/>
        </w:rPr>
      </w:pPr>
      <w:r w:rsidRPr="006D5CFA">
        <w:rPr>
          <w:b/>
          <w:lang w:val="de-DE"/>
        </w:rPr>
        <w:t>Stateless</w:t>
      </w:r>
      <w:r w:rsidR="00607109">
        <w:rPr>
          <w:b/>
          <w:lang w:val="de-DE"/>
        </w:rPr>
        <w:t xml:space="preserve"> </w:t>
      </w:r>
      <w:r w:rsidRPr="006D5CFA">
        <w:rPr>
          <w:b/>
          <w:lang w:val="de-DE"/>
        </w:rPr>
        <w:t>Address</w:t>
      </w:r>
      <w:r w:rsidR="00607109">
        <w:rPr>
          <w:b/>
          <w:lang w:val="de-DE"/>
        </w:rPr>
        <w:t xml:space="preserve"> </w:t>
      </w:r>
      <w:r w:rsidRPr="006D5CFA">
        <w:rPr>
          <w:b/>
          <w:lang w:val="de-DE"/>
        </w:rPr>
        <w:t>Autoconfiguration</w:t>
      </w:r>
      <w:r w:rsidR="00607109">
        <w:rPr>
          <w:b/>
          <w:lang w:val="de-DE"/>
        </w:rPr>
        <w:t xml:space="preserve"> </w:t>
      </w:r>
      <w:r w:rsidRPr="006D5CFA">
        <w:rPr>
          <w:b/>
          <w:lang w:val="de-DE"/>
        </w:rPr>
        <w:t>–</w:t>
      </w:r>
      <w:r w:rsidR="00607109">
        <w:rPr>
          <w:b/>
          <w:lang w:val="de-DE"/>
        </w:rPr>
        <w:t xml:space="preserve"> </w:t>
      </w:r>
      <w:r w:rsidRPr="006D5CFA">
        <w:rPr>
          <w:b/>
          <w:lang w:val="de-DE"/>
        </w:rPr>
        <w:t>SAA</w:t>
      </w:r>
      <w:ins w:id="441" w:author="Janik Vonrotz" w:date="2016-01-04T16:55:00Z">
        <w:r w:rsidR="00154213" w:rsidRPr="00154213">
          <w:rPr>
            <w:lang w:val="de-DE"/>
            <w:rPrChange w:id="442" w:author="Janik Vonrotz" w:date="2016-01-04T16:55:00Z">
              <w:rPr>
                <w:b/>
                <w:lang w:val="de-DE"/>
              </w:rPr>
            </w:rPrChange>
          </w:rPr>
          <w:fldChar w:fldCharType="begin"/>
        </w:r>
        <w:r w:rsidR="00154213" w:rsidRPr="00154213">
          <w:rPr>
            <w:rPrChange w:id="443" w:author="Janik Vonrotz" w:date="2016-01-04T16:55:00Z">
              <w:rPr/>
            </w:rPrChange>
          </w:rPr>
          <w:instrText xml:space="preserve"> XE "</w:instrText>
        </w:r>
      </w:ins>
      <w:r w:rsidR="00154213" w:rsidRPr="00154213">
        <w:rPr>
          <w:lang w:val="de-DE"/>
          <w:rPrChange w:id="444" w:author="Janik Vonrotz" w:date="2016-01-04T16:55:00Z">
            <w:rPr>
              <w:b/>
              <w:lang w:val="de-DE"/>
            </w:rPr>
          </w:rPrChange>
        </w:rPr>
        <w:instrText>Stateless Address Autoconfiguration – SAA</w:instrText>
      </w:r>
      <w:ins w:id="445" w:author="Janik Vonrotz" w:date="2016-01-04T16:55:00Z">
        <w:r w:rsidR="00154213" w:rsidRPr="00154213">
          <w:rPr>
            <w:rPrChange w:id="446" w:author="Janik Vonrotz" w:date="2016-01-04T16:55:00Z">
              <w:rPr/>
            </w:rPrChange>
          </w:rPr>
          <w:instrText xml:space="preserve">" </w:instrText>
        </w:r>
        <w:r w:rsidR="00154213" w:rsidRPr="00154213">
          <w:rPr>
            <w:lang w:val="de-DE"/>
            <w:rPrChange w:id="447" w:author="Janik Vonrotz" w:date="2016-01-04T16:55:00Z">
              <w:rPr>
                <w:b/>
                <w:lang w:val="de-DE"/>
              </w:rPr>
            </w:rPrChange>
          </w:rPr>
          <w:fldChar w:fldCharType="end"/>
        </w:r>
      </w:ins>
    </w:p>
    <w:p w14:paraId="262404CA" w14:textId="1C6E92D4" w:rsidR="006D5CFA" w:rsidRDefault="006D5CFA" w:rsidP="00C94E51">
      <w:pPr>
        <w:rPr>
          <w:lang w:val="de-DE"/>
        </w:rPr>
      </w:pPr>
      <w:r>
        <w:rPr>
          <w:lang w:val="de-DE"/>
        </w:rPr>
        <w:t>Netzwerkkonfiguration</w:t>
      </w:r>
      <w:r w:rsidR="00607109">
        <w:rPr>
          <w:lang w:val="de-DE"/>
        </w:rPr>
        <w:t xml:space="preserve"> </w:t>
      </w:r>
      <w:r>
        <w:rPr>
          <w:lang w:val="de-DE"/>
        </w:rPr>
        <w:t>von</w:t>
      </w:r>
      <w:r w:rsidR="00607109">
        <w:rPr>
          <w:lang w:val="de-DE"/>
        </w:rPr>
        <w:t xml:space="preserve"> </w:t>
      </w:r>
      <w:r>
        <w:rPr>
          <w:lang w:val="de-DE"/>
        </w:rPr>
        <w:t>Hand.</w:t>
      </w:r>
    </w:p>
    <w:p w14:paraId="02F68CB9" w14:textId="6C373FE7" w:rsidR="00C94E51" w:rsidRDefault="00C94E51" w:rsidP="00C94E51">
      <w:pPr>
        <w:pStyle w:val="Listenabsatz"/>
        <w:numPr>
          <w:ilvl w:val="0"/>
          <w:numId w:val="6"/>
        </w:numPr>
        <w:rPr>
          <w:lang w:val="de-DE"/>
        </w:rPr>
      </w:pPr>
      <w:r w:rsidRPr="00C94E51">
        <w:rPr>
          <w:lang w:val="de-DE"/>
        </w:rPr>
        <w:t>Link-Local</w:t>
      </w:r>
      <w:r w:rsidR="00607109">
        <w:rPr>
          <w:lang w:val="de-DE"/>
        </w:rPr>
        <w:t xml:space="preserve"> </w:t>
      </w:r>
      <w:r w:rsidRPr="00C94E51">
        <w:rPr>
          <w:lang w:val="de-DE"/>
        </w:rPr>
        <w:t>mit</w:t>
      </w:r>
      <w:r w:rsidR="00607109">
        <w:rPr>
          <w:lang w:val="de-DE"/>
        </w:rPr>
        <w:t xml:space="preserve"> </w:t>
      </w:r>
      <w:r w:rsidRPr="00C94E51">
        <w:rPr>
          <w:lang w:val="de-DE"/>
        </w:rPr>
        <w:t>EUI-64</w:t>
      </w:r>
      <w:r w:rsidR="00607109">
        <w:rPr>
          <w:lang w:val="de-DE"/>
        </w:rPr>
        <w:t xml:space="preserve"> </w:t>
      </w:r>
      <w:r w:rsidRPr="00C94E51">
        <w:rPr>
          <w:lang w:val="de-DE"/>
        </w:rPr>
        <w:t>Formation</w:t>
      </w:r>
      <w:r w:rsidR="00607109">
        <w:rPr>
          <w:lang w:val="de-DE"/>
        </w:rPr>
        <w:t xml:space="preserve"> </w:t>
      </w:r>
      <w:r w:rsidRPr="00C94E51">
        <w:rPr>
          <w:lang w:val="de-DE"/>
        </w:rPr>
        <w:t>erzeugen</w:t>
      </w:r>
    </w:p>
    <w:p w14:paraId="1391AF5D" w14:textId="3FE94260" w:rsidR="00C94E51" w:rsidRDefault="00C94E51" w:rsidP="00C94E51">
      <w:pPr>
        <w:pStyle w:val="Listenabsatz"/>
        <w:numPr>
          <w:ilvl w:val="0"/>
          <w:numId w:val="6"/>
        </w:numPr>
        <w:rPr>
          <w:lang w:val="de-DE"/>
        </w:rPr>
      </w:pPr>
      <w:r>
        <w:rPr>
          <w:lang w:val="de-DE"/>
        </w:rPr>
        <w:t>Die</w:t>
      </w:r>
      <w:r w:rsidR="00607109">
        <w:rPr>
          <w:lang w:val="de-DE"/>
        </w:rPr>
        <w:t xml:space="preserve"> </w:t>
      </w:r>
      <w:r>
        <w:rPr>
          <w:lang w:val="de-DE"/>
        </w:rPr>
        <w:t>zugehörige</w:t>
      </w:r>
      <w:r w:rsidR="00607109">
        <w:rPr>
          <w:lang w:val="de-DE"/>
        </w:rPr>
        <w:t xml:space="preserve"> </w:t>
      </w:r>
      <w:r>
        <w:rPr>
          <w:lang w:val="de-DE"/>
        </w:rPr>
        <w:t>Solicited-Node</w:t>
      </w:r>
      <w:r w:rsidR="00607109">
        <w:rPr>
          <w:lang w:val="de-DE"/>
        </w:rPr>
        <w:t xml:space="preserve"> </w:t>
      </w:r>
      <w:r>
        <w:rPr>
          <w:lang w:val="de-DE"/>
        </w:rPr>
        <w:t>Multicast</w:t>
      </w:r>
      <w:r w:rsidR="00607109">
        <w:rPr>
          <w:lang w:val="de-DE"/>
        </w:rPr>
        <w:t xml:space="preserve"> </w:t>
      </w:r>
      <w:r>
        <w:rPr>
          <w:lang w:val="de-DE"/>
        </w:rPr>
        <w:t>auf</w:t>
      </w:r>
      <w:r w:rsidR="00607109">
        <w:rPr>
          <w:lang w:val="de-DE"/>
        </w:rPr>
        <w:t xml:space="preserve"> </w:t>
      </w:r>
      <w:r>
        <w:rPr>
          <w:lang w:val="de-DE"/>
        </w:rPr>
        <w:t>Einmaligkeit</w:t>
      </w:r>
      <w:r w:rsidR="00607109">
        <w:rPr>
          <w:lang w:val="de-DE"/>
        </w:rPr>
        <w:t xml:space="preserve"> </w:t>
      </w:r>
      <w:r>
        <w:rPr>
          <w:lang w:val="de-DE"/>
        </w:rPr>
        <w:t>prüfen</w:t>
      </w:r>
    </w:p>
    <w:p w14:paraId="04389BF1" w14:textId="6104364A" w:rsidR="00C94E51" w:rsidRDefault="00C94E51" w:rsidP="00C94E51">
      <w:pPr>
        <w:pStyle w:val="Listenabsatz"/>
        <w:numPr>
          <w:ilvl w:val="0"/>
          <w:numId w:val="6"/>
        </w:numPr>
        <w:rPr>
          <w:lang w:val="de-DE"/>
        </w:rPr>
      </w:pPr>
      <w:r>
        <w:rPr>
          <w:lang w:val="de-DE"/>
        </w:rPr>
        <w:t>Router</w:t>
      </w:r>
      <w:r w:rsidR="00607109">
        <w:rPr>
          <w:lang w:val="de-DE"/>
        </w:rPr>
        <w:t xml:space="preserve"> </w:t>
      </w:r>
      <w:r>
        <w:rPr>
          <w:lang w:val="de-DE"/>
        </w:rPr>
        <w:t>Solicitation</w:t>
      </w:r>
      <w:r w:rsidR="00607109">
        <w:rPr>
          <w:lang w:val="de-DE"/>
        </w:rPr>
        <w:t xml:space="preserve"> </w:t>
      </w:r>
      <w:r>
        <w:rPr>
          <w:lang w:val="de-DE"/>
        </w:rPr>
        <w:t>an</w:t>
      </w:r>
      <w:r w:rsidR="00607109">
        <w:rPr>
          <w:lang w:val="de-DE"/>
        </w:rPr>
        <w:t xml:space="preserve"> </w:t>
      </w:r>
      <w:r>
        <w:rPr>
          <w:lang w:val="de-DE"/>
        </w:rPr>
        <w:t>FF02::2</w:t>
      </w:r>
    </w:p>
    <w:p w14:paraId="31C5E195" w14:textId="37211CF2" w:rsidR="006D5CFA" w:rsidRDefault="006D5CFA" w:rsidP="00C94E51">
      <w:pPr>
        <w:pStyle w:val="Listenabsatz"/>
        <w:numPr>
          <w:ilvl w:val="0"/>
          <w:numId w:val="6"/>
        </w:numPr>
        <w:rPr>
          <w:lang w:val="de-DE"/>
        </w:rPr>
      </w:pPr>
      <w:r>
        <w:rPr>
          <w:lang w:val="de-DE"/>
        </w:rPr>
        <w:t>Router</w:t>
      </w:r>
      <w:r w:rsidR="00607109">
        <w:rPr>
          <w:lang w:val="de-DE"/>
        </w:rPr>
        <w:t xml:space="preserve"> </w:t>
      </w:r>
      <w:r>
        <w:rPr>
          <w:lang w:val="de-DE"/>
        </w:rPr>
        <w:t>Advertiment</w:t>
      </w:r>
      <w:r w:rsidR="00607109">
        <w:rPr>
          <w:lang w:val="de-DE"/>
        </w:rPr>
        <w:t xml:space="preserve"> </w:t>
      </w:r>
      <w:r>
        <w:rPr>
          <w:lang w:val="de-DE"/>
        </w:rPr>
        <w:t>mit</w:t>
      </w:r>
      <w:r w:rsidR="00607109">
        <w:rPr>
          <w:lang w:val="de-DE"/>
        </w:rPr>
        <w:t xml:space="preserve"> </w:t>
      </w:r>
      <w:r>
        <w:rPr>
          <w:lang w:val="de-DE"/>
        </w:rPr>
        <w:t>Netzparametern</w:t>
      </w:r>
      <w:r w:rsidR="00607109">
        <w:rPr>
          <w:lang w:val="de-DE"/>
        </w:rPr>
        <w:t xml:space="preserve"> </w:t>
      </w:r>
      <w:r>
        <w:rPr>
          <w:lang w:val="de-DE"/>
        </w:rPr>
        <w:t>empfangen</w:t>
      </w:r>
    </w:p>
    <w:p w14:paraId="64E53342" w14:textId="437B2695" w:rsidR="006D5CFA" w:rsidRDefault="006D5CFA" w:rsidP="00C94E51">
      <w:pPr>
        <w:pStyle w:val="Listenabsatz"/>
        <w:numPr>
          <w:ilvl w:val="0"/>
          <w:numId w:val="6"/>
        </w:numPr>
        <w:rPr>
          <w:lang w:val="de-DE"/>
        </w:rPr>
      </w:pPr>
      <w:r>
        <w:rPr>
          <w:lang w:val="de-DE"/>
        </w:rPr>
        <w:t>Neighbor-Advertisment</w:t>
      </w:r>
      <w:r w:rsidR="00607109">
        <w:rPr>
          <w:lang w:val="de-DE"/>
        </w:rPr>
        <w:t xml:space="preserve"> </w:t>
      </w:r>
      <w:r>
        <w:rPr>
          <w:lang w:val="de-DE"/>
        </w:rPr>
        <w:t>an</w:t>
      </w:r>
      <w:r w:rsidR="00607109">
        <w:rPr>
          <w:lang w:val="de-DE"/>
        </w:rPr>
        <w:t xml:space="preserve"> </w:t>
      </w:r>
      <w:r>
        <w:rPr>
          <w:lang w:val="de-DE"/>
        </w:rPr>
        <w:t>FF02:1</w:t>
      </w:r>
    </w:p>
    <w:p w14:paraId="4BBB5CEA" w14:textId="41DC097A" w:rsidR="006D5CFA" w:rsidRPr="004242F8" w:rsidRDefault="006D5CFA" w:rsidP="006D5CFA">
      <w:pPr>
        <w:rPr>
          <w:b/>
          <w:lang w:val="de-DE"/>
        </w:rPr>
      </w:pPr>
      <w:r w:rsidRPr="004242F8">
        <w:rPr>
          <w:b/>
          <w:lang w:val="de-DE"/>
        </w:rPr>
        <w:t>Stateful</w:t>
      </w:r>
      <w:r w:rsidR="00607109" w:rsidRPr="004242F8">
        <w:rPr>
          <w:b/>
          <w:lang w:val="de-DE"/>
        </w:rPr>
        <w:t xml:space="preserve"> </w:t>
      </w:r>
      <w:r w:rsidRPr="004242F8">
        <w:rPr>
          <w:b/>
          <w:lang w:val="de-DE"/>
        </w:rPr>
        <w:t>Autoconfiguration</w:t>
      </w:r>
      <w:r w:rsidR="00607109" w:rsidRPr="004242F8">
        <w:rPr>
          <w:b/>
          <w:lang w:val="de-DE"/>
        </w:rPr>
        <w:t xml:space="preserve"> </w:t>
      </w:r>
      <w:r w:rsidRPr="004242F8">
        <w:rPr>
          <w:b/>
          <w:lang w:val="de-DE"/>
        </w:rPr>
        <w:t>mit</w:t>
      </w:r>
      <w:r w:rsidR="00607109" w:rsidRPr="004242F8">
        <w:rPr>
          <w:b/>
          <w:lang w:val="de-DE"/>
        </w:rPr>
        <w:t xml:space="preserve"> </w:t>
      </w:r>
      <w:r w:rsidRPr="004242F8">
        <w:rPr>
          <w:b/>
          <w:lang w:val="de-DE"/>
        </w:rPr>
        <w:t>DHCPv6</w:t>
      </w:r>
    </w:p>
    <w:p w14:paraId="0DF69201" w14:textId="0C6648C7" w:rsidR="006D5CFA" w:rsidRPr="006D5CFA" w:rsidRDefault="006D5CFA" w:rsidP="006D5CFA">
      <w:pPr>
        <w:pStyle w:val="Listenabsatz"/>
        <w:numPr>
          <w:ilvl w:val="0"/>
          <w:numId w:val="7"/>
        </w:numPr>
        <w:rPr>
          <w:lang w:val="de-DE"/>
        </w:rPr>
      </w:pPr>
      <w:r w:rsidRPr="006D5CFA">
        <w:rPr>
          <w:lang w:val="de-DE"/>
        </w:rPr>
        <w:t>Nach</w:t>
      </w:r>
      <w:r w:rsidR="00607109">
        <w:rPr>
          <w:lang w:val="de-DE"/>
        </w:rPr>
        <w:t xml:space="preserve"> </w:t>
      </w:r>
      <w:r w:rsidRPr="006D5CFA">
        <w:rPr>
          <w:lang w:val="de-DE"/>
        </w:rPr>
        <w:t>SAA</w:t>
      </w:r>
      <w:r w:rsidR="00607109">
        <w:rPr>
          <w:lang w:val="de-DE"/>
        </w:rPr>
        <w:t xml:space="preserve"> </w:t>
      </w:r>
      <w:r w:rsidRPr="006D5CFA">
        <w:rPr>
          <w:lang w:val="de-DE"/>
        </w:rPr>
        <w:t>DHCPv6</w:t>
      </w:r>
      <w:r w:rsidR="00607109">
        <w:rPr>
          <w:lang w:val="de-DE"/>
        </w:rPr>
        <w:t xml:space="preserve"> </w:t>
      </w:r>
      <w:r w:rsidRPr="006D5CFA">
        <w:rPr>
          <w:lang w:val="de-DE"/>
        </w:rPr>
        <w:t>Request</w:t>
      </w:r>
      <w:r w:rsidR="00607109">
        <w:rPr>
          <w:lang w:val="de-DE"/>
        </w:rPr>
        <w:t xml:space="preserve"> </w:t>
      </w:r>
      <w:r w:rsidRPr="006D5CFA">
        <w:rPr>
          <w:lang w:val="de-DE"/>
        </w:rPr>
        <w:t>via</w:t>
      </w:r>
      <w:r w:rsidR="00607109">
        <w:rPr>
          <w:lang w:val="de-DE"/>
        </w:rPr>
        <w:t xml:space="preserve"> </w:t>
      </w:r>
      <w:r w:rsidRPr="006D5CFA">
        <w:rPr>
          <w:lang w:val="de-DE"/>
        </w:rPr>
        <w:t>UDP</w:t>
      </w:r>
      <w:r w:rsidR="00607109">
        <w:rPr>
          <w:lang w:val="de-DE"/>
        </w:rPr>
        <w:t xml:space="preserve"> </w:t>
      </w:r>
      <w:r w:rsidRPr="006D5CFA">
        <w:rPr>
          <w:lang w:val="de-DE"/>
        </w:rPr>
        <w:t>an</w:t>
      </w:r>
      <w:r w:rsidR="00607109">
        <w:rPr>
          <w:lang w:val="de-DE"/>
        </w:rPr>
        <w:t xml:space="preserve"> </w:t>
      </w:r>
      <w:r w:rsidRPr="006D5CFA">
        <w:rPr>
          <w:lang w:val="de-DE"/>
        </w:rPr>
        <w:t>Port</w:t>
      </w:r>
      <w:r w:rsidR="00607109">
        <w:rPr>
          <w:lang w:val="de-DE"/>
        </w:rPr>
        <w:t xml:space="preserve"> </w:t>
      </w:r>
      <w:r w:rsidRPr="006D5CFA">
        <w:rPr>
          <w:lang w:val="de-DE"/>
        </w:rPr>
        <w:t>546;</w:t>
      </w:r>
      <w:r w:rsidR="00607109">
        <w:rPr>
          <w:lang w:val="de-DE"/>
        </w:rPr>
        <w:t xml:space="preserve"> </w:t>
      </w:r>
      <w:r w:rsidRPr="006D5CFA">
        <w:rPr>
          <w:lang w:val="de-DE"/>
        </w:rPr>
        <w:t>Identifiziert</w:t>
      </w:r>
      <w:r w:rsidR="00607109">
        <w:rPr>
          <w:lang w:val="de-DE"/>
        </w:rPr>
        <w:t xml:space="preserve"> </w:t>
      </w:r>
      <w:r w:rsidRPr="006D5CFA">
        <w:rPr>
          <w:lang w:val="de-DE"/>
        </w:rPr>
        <w:t>durch</w:t>
      </w:r>
      <w:r w:rsidR="00607109">
        <w:rPr>
          <w:lang w:val="de-DE"/>
        </w:rPr>
        <w:t xml:space="preserve"> </w:t>
      </w:r>
      <w:r w:rsidRPr="006D5CFA">
        <w:rPr>
          <w:lang w:val="de-DE"/>
        </w:rPr>
        <w:t>DUID</w:t>
      </w:r>
      <w:r w:rsidR="00607109">
        <w:rPr>
          <w:lang w:val="de-DE"/>
        </w:rPr>
        <w:t xml:space="preserve"> </w:t>
      </w:r>
      <w:r w:rsidRPr="006D5CFA">
        <w:rPr>
          <w:lang w:val="de-DE"/>
        </w:rPr>
        <w:t>und</w:t>
      </w:r>
      <w:r w:rsidR="00607109">
        <w:rPr>
          <w:lang w:val="de-DE"/>
        </w:rPr>
        <w:t xml:space="preserve"> </w:t>
      </w:r>
      <w:r w:rsidRPr="006D5CFA">
        <w:rPr>
          <w:lang w:val="de-DE"/>
        </w:rPr>
        <w:t>IAIDs</w:t>
      </w:r>
      <w:r w:rsidR="00607109">
        <w:rPr>
          <w:lang w:val="de-DE"/>
        </w:rPr>
        <w:t xml:space="preserve"> </w:t>
      </w:r>
      <w:r w:rsidRPr="006D5CFA">
        <w:rPr>
          <w:lang w:val="de-DE"/>
        </w:rPr>
        <w:t>(eindeutige</w:t>
      </w:r>
      <w:r w:rsidR="00607109">
        <w:rPr>
          <w:lang w:val="de-DE"/>
        </w:rPr>
        <w:t xml:space="preserve"> </w:t>
      </w:r>
      <w:r w:rsidRPr="006D5CFA">
        <w:rPr>
          <w:lang w:val="de-DE"/>
        </w:rPr>
        <w:t>IDs,</w:t>
      </w:r>
      <w:r w:rsidR="00607109">
        <w:rPr>
          <w:lang w:val="de-DE"/>
        </w:rPr>
        <w:t xml:space="preserve"> </w:t>
      </w:r>
      <w:r w:rsidRPr="006D5CFA">
        <w:rPr>
          <w:lang w:val="de-DE"/>
        </w:rPr>
        <w:t>die</w:t>
      </w:r>
      <w:r w:rsidR="00607109">
        <w:rPr>
          <w:lang w:val="de-DE"/>
        </w:rPr>
        <w:t xml:space="preserve"> </w:t>
      </w:r>
      <w:r w:rsidRPr="006D5CFA">
        <w:rPr>
          <w:lang w:val="de-DE"/>
        </w:rPr>
        <w:t>bei</w:t>
      </w:r>
      <w:r w:rsidR="00607109">
        <w:rPr>
          <w:lang w:val="de-DE"/>
        </w:rPr>
        <w:t xml:space="preserve"> </w:t>
      </w:r>
      <w:r w:rsidRPr="006D5CFA">
        <w:rPr>
          <w:lang w:val="de-DE"/>
        </w:rPr>
        <w:t>Neustart</w:t>
      </w:r>
      <w:r w:rsidR="00607109">
        <w:rPr>
          <w:lang w:val="de-DE"/>
        </w:rPr>
        <w:t xml:space="preserve"> </w:t>
      </w:r>
      <w:r w:rsidRPr="006D5CFA">
        <w:rPr>
          <w:lang w:val="de-DE"/>
        </w:rPr>
        <w:t>nicht</w:t>
      </w:r>
      <w:r w:rsidR="00607109">
        <w:rPr>
          <w:lang w:val="de-DE"/>
        </w:rPr>
        <w:t xml:space="preserve"> </w:t>
      </w:r>
      <w:r w:rsidRPr="006D5CFA">
        <w:rPr>
          <w:lang w:val="de-DE"/>
        </w:rPr>
        <w:t>ändern</w:t>
      </w:r>
      <w:r w:rsidR="00607109">
        <w:rPr>
          <w:lang w:val="de-DE"/>
        </w:rPr>
        <w:t xml:space="preserve"> </w:t>
      </w:r>
      <w:r w:rsidRPr="006D5CFA">
        <w:rPr>
          <w:lang w:val="de-DE"/>
        </w:rPr>
        <w:t>=</w:t>
      </w:r>
      <w:r w:rsidR="00607109">
        <w:rPr>
          <w:lang w:val="de-DE"/>
        </w:rPr>
        <w:t xml:space="preserve"> </w:t>
      </w:r>
      <w:r w:rsidRPr="006D5CFA">
        <w:rPr>
          <w:lang w:val="de-DE"/>
        </w:rPr>
        <w:t>Rolle</w:t>
      </w:r>
      <w:r w:rsidR="00607109">
        <w:rPr>
          <w:lang w:val="de-DE"/>
        </w:rPr>
        <w:t xml:space="preserve"> </w:t>
      </w:r>
      <w:r w:rsidRPr="006D5CFA">
        <w:rPr>
          <w:lang w:val="de-DE"/>
        </w:rPr>
        <w:t>der</w:t>
      </w:r>
      <w:r w:rsidR="00607109">
        <w:rPr>
          <w:lang w:val="de-DE"/>
        </w:rPr>
        <w:t xml:space="preserve"> </w:t>
      </w:r>
      <w:r w:rsidRPr="006D5CFA">
        <w:rPr>
          <w:lang w:val="de-DE"/>
        </w:rPr>
        <w:t>MAC-Adresse</w:t>
      </w:r>
      <w:r w:rsidR="00607109">
        <w:rPr>
          <w:lang w:val="de-DE"/>
        </w:rPr>
        <w:t xml:space="preserve"> </w:t>
      </w:r>
      <w:r w:rsidRPr="006D5CFA">
        <w:rPr>
          <w:lang w:val="de-DE"/>
        </w:rPr>
        <w:t>in</w:t>
      </w:r>
      <w:r w:rsidR="00607109">
        <w:rPr>
          <w:lang w:val="de-DE"/>
        </w:rPr>
        <w:t xml:space="preserve"> </w:t>
      </w:r>
      <w:r w:rsidRPr="006D5CFA">
        <w:rPr>
          <w:lang w:val="de-DE"/>
        </w:rPr>
        <w:t>IPv4)</w:t>
      </w:r>
      <w:r w:rsidR="00607109">
        <w:rPr>
          <w:lang w:val="de-DE"/>
        </w:rPr>
        <w:t xml:space="preserve"> </w:t>
      </w:r>
    </w:p>
    <w:p w14:paraId="198F8AB5" w14:textId="715A8B8C" w:rsidR="006D5CFA" w:rsidRDefault="006D5CFA" w:rsidP="006D5CFA">
      <w:pPr>
        <w:pStyle w:val="Listenabsatz"/>
        <w:numPr>
          <w:ilvl w:val="0"/>
          <w:numId w:val="7"/>
        </w:numPr>
        <w:rPr>
          <w:lang w:val="de-DE"/>
        </w:rPr>
      </w:pPr>
      <w:r w:rsidRPr="006D5CFA">
        <w:rPr>
          <w:lang w:val="de-DE"/>
        </w:rPr>
        <w:t>Antwort</w:t>
      </w:r>
      <w:r w:rsidR="00607109">
        <w:rPr>
          <w:lang w:val="de-DE"/>
        </w:rPr>
        <w:t xml:space="preserve"> </w:t>
      </w:r>
      <w:r w:rsidRPr="006D5CFA">
        <w:rPr>
          <w:lang w:val="de-DE"/>
        </w:rPr>
        <w:t>enthält</w:t>
      </w:r>
      <w:r w:rsidR="00607109">
        <w:rPr>
          <w:lang w:val="de-DE"/>
        </w:rPr>
        <w:t xml:space="preserve"> </w:t>
      </w:r>
      <w:r w:rsidRPr="006D5CFA">
        <w:rPr>
          <w:lang w:val="de-DE"/>
        </w:rPr>
        <w:t>DNS,</w:t>
      </w:r>
      <w:r w:rsidR="00607109">
        <w:rPr>
          <w:lang w:val="de-DE"/>
        </w:rPr>
        <w:t xml:space="preserve"> </w:t>
      </w:r>
      <w:r w:rsidRPr="006D5CFA">
        <w:rPr>
          <w:lang w:val="de-DE"/>
        </w:rPr>
        <w:t>NTP,</w:t>
      </w:r>
      <w:r w:rsidR="00607109">
        <w:rPr>
          <w:lang w:val="de-DE"/>
        </w:rPr>
        <w:t xml:space="preserve"> </w:t>
      </w:r>
      <w:r w:rsidRPr="006D5CFA">
        <w:rPr>
          <w:lang w:val="de-DE"/>
        </w:rPr>
        <w:t>SIP,</w:t>
      </w:r>
      <w:r w:rsidR="00607109">
        <w:rPr>
          <w:lang w:val="de-DE"/>
        </w:rPr>
        <w:t xml:space="preserve"> </w:t>
      </w:r>
      <w:r w:rsidRPr="006D5CFA">
        <w:rPr>
          <w:lang w:val="de-DE"/>
        </w:rPr>
        <w:t>NIS,</w:t>
      </w:r>
      <w:r w:rsidR="00607109">
        <w:rPr>
          <w:lang w:val="de-DE"/>
        </w:rPr>
        <w:t xml:space="preserve"> </w:t>
      </w:r>
      <w:r w:rsidRPr="006D5CFA">
        <w:rPr>
          <w:lang w:val="de-DE"/>
        </w:rPr>
        <w:t>…</w:t>
      </w:r>
      <w:r w:rsidR="00607109">
        <w:rPr>
          <w:lang w:val="de-DE"/>
        </w:rPr>
        <w:t xml:space="preserve"> </w:t>
      </w:r>
      <w:r w:rsidRPr="006D5CFA">
        <w:rPr>
          <w:lang w:val="de-DE"/>
        </w:rPr>
        <w:t>mit</w:t>
      </w:r>
      <w:r w:rsidR="00607109">
        <w:rPr>
          <w:lang w:val="de-DE"/>
        </w:rPr>
        <w:t xml:space="preserve"> </w:t>
      </w:r>
      <w:r w:rsidRPr="006D5CFA">
        <w:rPr>
          <w:lang w:val="de-DE"/>
        </w:rPr>
        <w:t>Ablaufdatum</w:t>
      </w:r>
    </w:p>
    <w:p w14:paraId="008E8248" w14:textId="1BB6932C" w:rsidR="006D5CFA" w:rsidRPr="00154213" w:rsidRDefault="006D5CFA" w:rsidP="006D5CFA">
      <w:pPr>
        <w:rPr>
          <w:lang w:val="en-GB"/>
          <w:rPrChange w:id="448" w:author="Janik Vonrotz" w:date="2016-01-04T16:55:00Z">
            <w:rPr>
              <w:b/>
              <w:lang w:val="en-GB"/>
            </w:rPr>
          </w:rPrChange>
        </w:rPr>
      </w:pPr>
      <w:r w:rsidRPr="0030780C">
        <w:rPr>
          <w:b/>
          <w:lang w:val="en-GB"/>
        </w:rPr>
        <w:t>Neighbor</w:t>
      </w:r>
      <w:r w:rsidR="00607109">
        <w:rPr>
          <w:b/>
          <w:lang w:val="en-GB"/>
        </w:rPr>
        <w:t xml:space="preserve"> </w:t>
      </w:r>
      <w:r w:rsidRPr="0030780C">
        <w:rPr>
          <w:b/>
          <w:lang w:val="en-GB"/>
        </w:rPr>
        <w:t>Detection</w:t>
      </w:r>
      <w:r w:rsidR="00607109">
        <w:rPr>
          <w:b/>
          <w:lang w:val="en-GB"/>
        </w:rPr>
        <w:t xml:space="preserve"> </w:t>
      </w:r>
      <w:r w:rsidRPr="0030780C">
        <w:rPr>
          <w:b/>
          <w:lang w:val="en-GB"/>
        </w:rPr>
        <w:t>Protocol</w:t>
      </w:r>
      <w:r w:rsidR="00872BB4">
        <w:rPr>
          <w:b/>
          <w:lang w:val="en-GB"/>
        </w:rPr>
        <w:t xml:space="preserve"> (NDP)</w:t>
      </w:r>
      <w:ins w:id="449" w:author="Janik Vonrotz" w:date="2016-01-04T16:55:00Z">
        <w:r w:rsidR="00154213" w:rsidRPr="00154213">
          <w:rPr>
            <w:lang w:val="en-GB"/>
            <w:rPrChange w:id="450" w:author="Janik Vonrotz" w:date="2016-01-04T16:55:00Z">
              <w:rPr>
                <w:b/>
                <w:lang w:val="en-GB"/>
              </w:rPr>
            </w:rPrChange>
          </w:rPr>
          <w:fldChar w:fldCharType="begin"/>
        </w:r>
        <w:r w:rsidR="00154213" w:rsidRPr="00801592">
          <w:rPr>
            <w:lang w:val="en-GB"/>
            <w:rPrChange w:id="451" w:author="Janik Vonrotz" w:date="2016-01-04T17:38:00Z">
              <w:rPr/>
            </w:rPrChange>
          </w:rPr>
          <w:instrText xml:space="preserve"> XE "</w:instrText>
        </w:r>
      </w:ins>
      <w:r w:rsidR="00154213" w:rsidRPr="00154213">
        <w:rPr>
          <w:lang w:val="en-GB"/>
          <w:rPrChange w:id="452" w:author="Janik Vonrotz" w:date="2016-01-04T16:55:00Z">
            <w:rPr>
              <w:b/>
              <w:lang w:val="en-GB"/>
            </w:rPr>
          </w:rPrChange>
        </w:rPr>
        <w:instrText>Neighbor Detection Protocol (NDP)</w:instrText>
      </w:r>
      <w:ins w:id="453" w:author="Janik Vonrotz" w:date="2016-01-04T16:55:00Z">
        <w:r w:rsidR="00154213" w:rsidRPr="00801592">
          <w:rPr>
            <w:lang w:val="en-GB"/>
            <w:rPrChange w:id="454" w:author="Janik Vonrotz" w:date="2016-01-04T17:38:00Z">
              <w:rPr/>
            </w:rPrChange>
          </w:rPr>
          <w:instrText xml:space="preserve">" </w:instrText>
        </w:r>
        <w:r w:rsidR="00154213" w:rsidRPr="00154213">
          <w:rPr>
            <w:lang w:val="en-GB"/>
            <w:rPrChange w:id="455" w:author="Janik Vonrotz" w:date="2016-01-04T16:55:00Z">
              <w:rPr>
                <w:b/>
                <w:lang w:val="en-GB"/>
              </w:rPr>
            </w:rPrChange>
          </w:rPr>
          <w:fldChar w:fldCharType="end"/>
        </w:r>
      </w:ins>
    </w:p>
    <w:p w14:paraId="00DBC489" w14:textId="1C6C7DA0" w:rsidR="006D5CFA" w:rsidRPr="0030780C" w:rsidRDefault="00A64D97" w:rsidP="006D5CFA">
      <w:pPr>
        <w:rPr>
          <w:lang w:val="en-GB"/>
        </w:rPr>
      </w:pPr>
      <w:r>
        <w:rPr>
          <w:lang w:val="en-GB"/>
        </w:rPr>
        <w:t>IPv</w:t>
      </w:r>
      <w:r w:rsidR="006D5CFA" w:rsidRPr="0030780C">
        <w:rPr>
          <w:lang w:val="en-GB"/>
        </w:rPr>
        <w:t>4</w:t>
      </w:r>
      <w:r w:rsidR="00607109">
        <w:rPr>
          <w:lang w:val="en-GB"/>
        </w:rPr>
        <w:t xml:space="preserve"> </w:t>
      </w:r>
      <w:r w:rsidR="006D5CFA" w:rsidRPr="0030780C">
        <w:rPr>
          <w:lang w:val="en-GB"/>
        </w:rPr>
        <w:t>equivalent</w:t>
      </w:r>
      <w:r w:rsidR="00607109">
        <w:rPr>
          <w:lang w:val="en-GB"/>
        </w:rPr>
        <w:t xml:space="preserve"> </w:t>
      </w:r>
      <w:r w:rsidR="006D5CFA" w:rsidRPr="0030780C">
        <w:rPr>
          <w:lang w:val="en-GB"/>
        </w:rPr>
        <w:t>ist</w:t>
      </w:r>
      <w:r w:rsidR="00607109">
        <w:rPr>
          <w:lang w:val="en-GB"/>
        </w:rPr>
        <w:t xml:space="preserve"> </w:t>
      </w:r>
      <w:r w:rsidR="006D5CFA" w:rsidRPr="0030780C">
        <w:rPr>
          <w:lang w:val="en-GB"/>
        </w:rPr>
        <w:t>ARP</w:t>
      </w:r>
    </w:p>
    <w:p w14:paraId="038FD647" w14:textId="26522BBC" w:rsidR="006D5CFA" w:rsidRPr="006D5CFA" w:rsidRDefault="006D5CFA" w:rsidP="006D5CFA">
      <w:pPr>
        <w:pStyle w:val="Listenabsatz"/>
        <w:numPr>
          <w:ilvl w:val="0"/>
          <w:numId w:val="8"/>
        </w:numPr>
        <w:rPr>
          <w:lang w:val="de-DE"/>
        </w:rPr>
      </w:pPr>
      <w:r w:rsidRPr="006D5CFA">
        <w:rPr>
          <w:lang w:val="de-DE"/>
        </w:rPr>
        <w:t>Neighbor</w:t>
      </w:r>
      <w:r w:rsidR="00607109">
        <w:rPr>
          <w:lang w:val="de-DE"/>
        </w:rPr>
        <w:t xml:space="preserve"> </w:t>
      </w:r>
      <w:r w:rsidRPr="006D5CFA">
        <w:rPr>
          <w:lang w:val="de-DE"/>
        </w:rPr>
        <w:t>Solicitation</w:t>
      </w:r>
      <w:r w:rsidR="00607109">
        <w:rPr>
          <w:lang w:val="de-DE"/>
        </w:rPr>
        <w:t xml:space="preserve"> </w:t>
      </w:r>
      <w:r w:rsidRPr="006D5CFA">
        <w:rPr>
          <w:lang w:val="de-DE"/>
        </w:rPr>
        <w:t>Message</w:t>
      </w:r>
      <w:r w:rsidR="00607109">
        <w:rPr>
          <w:lang w:val="de-DE"/>
        </w:rPr>
        <w:t xml:space="preserve"> </w:t>
      </w:r>
      <w:r w:rsidRPr="006D5CFA">
        <w:rPr>
          <w:lang w:val="de-DE"/>
        </w:rPr>
        <w:t>an</w:t>
      </w:r>
      <w:r w:rsidR="00607109">
        <w:rPr>
          <w:lang w:val="de-DE"/>
        </w:rPr>
        <w:t xml:space="preserve"> </w:t>
      </w:r>
      <w:r w:rsidRPr="006D5CFA">
        <w:rPr>
          <w:lang w:val="de-DE"/>
        </w:rPr>
        <w:t>Solicited</w:t>
      </w:r>
      <w:r w:rsidR="00607109">
        <w:rPr>
          <w:lang w:val="de-DE"/>
        </w:rPr>
        <w:t xml:space="preserve"> </w:t>
      </w:r>
      <w:r w:rsidRPr="006D5CFA">
        <w:rPr>
          <w:lang w:val="de-DE"/>
        </w:rPr>
        <w:t>Multicast</w:t>
      </w:r>
      <w:r w:rsidR="00607109">
        <w:rPr>
          <w:lang w:val="de-DE"/>
        </w:rPr>
        <w:t xml:space="preserve"> </w:t>
      </w:r>
      <w:r w:rsidRPr="006D5CFA">
        <w:rPr>
          <w:lang w:val="de-DE"/>
        </w:rPr>
        <w:t>Adresse</w:t>
      </w:r>
      <w:r w:rsidR="00607109">
        <w:rPr>
          <w:lang w:val="de-DE"/>
        </w:rPr>
        <w:t xml:space="preserve"> </w:t>
      </w:r>
      <w:r w:rsidRPr="006D5CFA">
        <w:rPr>
          <w:lang w:val="de-DE"/>
        </w:rPr>
        <w:t>des</w:t>
      </w:r>
      <w:r w:rsidR="00607109">
        <w:rPr>
          <w:lang w:val="de-DE"/>
        </w:rPr>
        <w:t xml:space="preserve"> </w:t>
      </w:r>
      <w:r w:rsidRPr="006D5CFA">
        <w:rPr>
          <w:lang w:val="de-DE"/>
        </w:rPr>
        <w:t>Partners</w:t>
      </w:r>
      <w:r w:rsidR="00607109">
        <w:rPr>
          <w:lang w:val="de-DE"/>
        </w:rPr>
        <w:t xml:space="preserve"> </w:t>
      </w:r>
      <w:r w:rsidRPr="006D5CFA">
        <w:rPr>
          <w:lang w:val="de-DE"/>
        </w:rPr>
        <w:t>z.B.</w:t>
      </w:r>
      <w:r w:rsidR="00607109">
        <w:rPr>
          <w:lang w:val="de-DE"/>
        </w:rPr>
        <w:t xml:space="preserve"> </w:t>
      </w:r>
      <w:r w:rsidRPr="006D5CFA">
        <w:rPr>
          <w:lang w:val="de-DE"/>
        </w:rPr>
        <w:t>FF02::1:ff12:3456</w:t>
      </w:r>
      <w:r w:rsidR="00607109">
        <w:rPr>
          <w:lang w:val="de-DE"/>
        </w:rPr>
        <w:t xml:space="preserve"> </w:t>
      </w:r>
      <w:r w:rsidRPr="006D5CFA">
        <w:rPr>
          <w:lang w:val="de-DE"/>
        </w:rPr>
        <w:t>senden</w:t>
      </w:r>
    </w:p>
    <w:p w14:paraId="69F92A43" w14:textId="062D213B" w:rsidR="006D5CFA" w:rsidRPr="006D5CFA" w:rsidRDefault="006D5CFA" w:rsidP="006D5CFA">
      <w:pPr>
        <w:pStyle w:val="Listenabsatz"/>
        <w:numPr>
          <w:ilvl w:val="0"/>
          <w:numId w:val="8"/>
        </w:numPr>
        <w:rPr>
          <w:lang w:val="de-DE"/>
        </w:rPr>
      </w:pPr>
      <w:r w:rsidRPr="006D5CFA">
        <w:rPr>
          <w:lang w:val="de-DE"/>
        </w:rPr>
        <w:t>Diese</w:t>
      </w:r>
      <w:r w:rsidR="00607109">
        <w:rPr>
          <w:lang w:val="de-DE"/>
        </w:rPr>
        <w:t xml:space="preserve"> </w:t>
      </w:r>
      <w:r w:rsidRPr="006D5CFA">
        <w:rPr>
          <w:lang w:val="de-DE"/>
        </w:rPr>
        <w:t>Solicitation</w:t>
      </w:r>
      <w:r w:rsidR="00607109">
        <w:rPr>
          <w:lang w:val="de-DE"/>
        </w:rPr>
        <w:t xml:space="preserve"> </w:t>
      </w:r>
      <w:r w:rsidRPr="006D5CFA">
        <w:rPr>
          <w:lang w:val="de-DE"/>
        </w:rPr>
        <w:t>enthält</w:t>
      </w:r>
      <w:r w:rsidR="00607109">
        <w:rPr>
          <w:lang w:val="de-DE"/>
        </w:rPr>
        <w:t xml:space="preserve"> </w:t>
      </w:r>
      <w:r w:rsidRPr="006D5CFA">
        <w:rPr>
          <w:lang w:val="de-DE"/>
        </w:rPr>
        <w:t>die</w:t>
      </w:r>
      <w:r w:rsidR="00607109">
        <w:rPr>
          <w:lang w:val="de-DE"/>
        </w:rPr>
        <w:t xml:space="preserve"> </w:t>
      </w:r>
      <w:r w:rsidRPr="006D5CFA">
        <w:rPr>
          <w:lang w:val="de-DE"/>
        </w:rPr>
        <w:t>Layer-2</w:t>
      </w:r>
      <w:r w:rsidR="00607109">
        <w:rPr>
          <w:lang w:val="de-DE"/>
        </w:rPr>
        <w:t xml:space="preserve"> </w:t>
      </w:r>
      <w:r w:rsidRPr="006D5CFA">
        <w:rPr>
          <w:lang w:val="de-DE"/>
        </w:rPr>
        <w:t>Adresse</w:t>
      </w:r>
      <w:r w:rsidR="00607109">
        <w:rPr>
          <w:lang w:val="de-DE"/>
        </w:rPr>
        <w:t xml:space="preserve"> </w:t>
      </w:r>
      <w:r w:rsidRPr="006D5CFA">
        <w:rPr>
          <w:lang w:val="de-DE"/>
        </w:rPr>
        <w:t>des</w:t>
      </w:r>
      <w:r w:rsidR="00607109">
        <w:rPr>
          <w:lang w:val="de-DE"/>
        </w:rPr>
        <w:t xml:space="preserve"> </w:t>
      </w:r>
      <w:r w:rsidRPr="006D5CFA">
        <w:rPr>
          <w:lang w:val="de-DE"/>
        </w:rPr>
        <w:t>Absenders</w:t>
      </w:r>
    </w:p>
    <w:p w14:paraId="5751DBAD" w14:textId="0757082F" w:rsidR="006D5CFA" w:rsidRPr="006D5CFA" w:rsidRDefault="006D5CFA" w:rsidP="006D5CFA">
      <w:pPr>
        <w:pStyle w:val="Listenabsatz"/>
        <w:numPr>
          <w:ilvl w:val="0"/>
          <w:numId w:val="8"/>
        </w:numPr>
        <w:rPr>
          <w:lang w:val="de-DE"/>
        </w:rPr>
      </w:pPr>
      <w:r w:rsidRPr="006D5CFA">
        <w:rPr>
          <w:lang w:val="de-DE"/>
        </w:rPr>
        <w:t>Partner</w:t>
      </w:r>
      <w:r w:rsidR="00607109">
        <w:rPr>
          <w:lang w:val="de-DE"/>
        </w:rPr>
        <w:t xml:space="preserve"> </w:t>
      </w:r>
      <w:r w:rsidRPr="006D5CFA">
        <w:rPr>
          <w:lang w:val="de-DE"/>
        </w:rPr>
        <w:t>antwortet</w:t>
      </w:r>
      <w:r w:rsidR="00607109">
        <w:rPr>
          <w:lang w:val="de-DE"/>
        </w:rPr>
        <w:t xml:space="preserve"> </w:t>
      </w:r>
      <w:r w:rsidRPr="006D5CFA">
        <w:rPr>
          <w:lang w:val="de-DE"/>
        </w:rPr>
        <w:t>mit</w:t>
      </w:r>
      <w:r w:rsidR="00607109">
        <w:rPr>
          <w:lang w:val="de-DE"/>
        </w:rPr>
        <w:t xml:space="preserve"> </w:t>
      </w:r>
      <w:r w:rsidRPr="006D5CFA">
        <w:rPr>
          <w:lang w:val="de-DE"/>
        </w:rPr>
        <w:t>Neighbor</w:t>
      </w:r>
      <w:r w:rsidR="00607109">
        <w:rPr>
          <w:lang w:val="de-DE"/>
        </w:rPr>
        <w:t xml:space="preserve"> </w:t>
      </w:r>
      <w:r w:rsidRPr="006D5CFA">
        <w:rPr>
          <w:lang w:val="de-DE"/>
        </w:rPr>
        <w:t>Advertisment,</w:t>
      </w:r>
      <w:r w:rsidR="00607109">
        <w:rPr>
          <w:lang w:val="de-DE"/>
        </w:rPr>
        <w:t xml:space="preserve"> </w:t>
      </w:r>
      <w:r w:rsidRPr="006D5CFA">
        <w:rPr>
          <w:lang w:val="de-DE"/>
        </w:rPr>
        <w:t>das</w:t>
      </w:r>
      <w:r w:rsidR="00607109">
        <w:rPr>
          <w:lang w:val="de-DE"/>
        </w:rPr>
        <w:t xml:space="preserve"> </w:t>
      </w:r>
      <w:r w:rsidRPr="006D5CFA">
        <w:rPr>
          <w:lang w:val="de-DE"/>
        </w:rPr>
        <w:t>seine</w:t>
      </w:r>
      <w:r w:rsidR="00607109">
        <w:rPr>
          <w:lang w:val="de-DE"/>
        </w:rPr>
        <w:t xml:space="preserve"> </w:t>
      </w:r>
      <w:r w:rsidRPr="006D5CFA">
        <w:rPr>
          <w:lang w:val="de-DE"/>
        </w:rPr>
        <w:t>Layer-2</w:t>
      </w:r>
      <w:r w:rsidR="00607109">
        <w:rPr>
          <w:lang w:val="de-DE"/>
        </w:rPr>
        <w:t xml:space="preserve"> </w:t>
      </w:r>
      <w:r w:rsidRPr="006D5CFA">
        <w:rPr>
          <w:lang w:val="de-DE"/>
        </w:rPr>
        <w:t>Adresse</w:t>
      </w:r>
      <w:r w:rsidR="00607109">
        <w:rPr>
          <w:lang w:val="de-DE"/>
        </w:rPr>
        <w:t xml:space="preserve"> </w:t>
      </w:r>
      <w:r w:rsidRPr="006D5CFA">
        <w:rPr>
          <w:lang w:val="de-DE"/>
        </w:rPr>
        <w:t>enthält</w:t>
      </w:r>
    </w:p>
    <w:p w14:paraId="4D807E5C" w14:textId="2A1F4504" w:rsidR="006D5CFA" w:rsidRDefault="006D5CFA" w:rsidP="006D5CFA">
      <w:pPr>
        <w:pStyle w:val="Listenabsatz"/>
        <w:numPr>
          <w:ilvl w:val="0"/>
          <w:numId w:val="8"/>
        </w:numPr>
        <w:rPr>
          <w:lang w:val="de-DE"/>
        </w:rPr>
      </w:pPr>
      <w:r w:rsidRPr="006D5CFA">
        <w:rPr>
          <w:lang w:val="de-DE"/>
        </w:rPr>
        <w:t>Beide</w:t>
      </w:r>
      <w:r w:rsidR="00607109">
        <w:rPr>
          <w:lang w:val="de-DE"/>
        </w:rPr>
        <w:t xml:space="preserve"> </w:t>
      </w:r>
      <w:r w:rsidRPr="006D5CFA">
        <w:rPr>
          <w:lang w:val="de-DE"/>
        </w:rPr>
        <w:t>können</w:t>
      </w:r>
      <w:r w:rsidR="00607109">
        <w:rPr>
          <w:lang w:val="de-DE"/>
        </w:rPr>
        <w:t xml:space="preserve"> </w:t>
      </w:r>
      <w:r w:rsidRPr="006D5CFA">
        <w:rPr>
          <w:lang w:val="de-DE"/>
        </w:rPr>
        <w:t>im</w:t>
      </w:r>
      <w:r w:rsidR="00607109">
        <w:rPr>
          <w:lang w:val="de-DE"/>
        </w:rPr>
        <w:t xml:space="preserve"> </w:t>
      </w:r>
      <w:r w:rsidRPr="006D5CFA">
        <w:rPr>
          <w:lang w:val="de-DE"/>
        </w:rPr>
        <w:t>lokalen</w:t>
      </w:r>
      <w:r w:rsidR="00607109">
        <w:rPr>
          <w:lang w:val="de-DE"/>
        </w:rPr>
        <w:t xml:space="preserve"> </w:t>
      </w:r>
      <w:r w:rsidRPr="006D5CFA">
        <w:rPr>
          <w:lang w:val="de-DE"/>
        </w:rPr>
        <w:t>Netz</w:t>
      </w:r>
      <w:r w:rsidR="00607109">
        <w:rPr>
          <w:lang w:val="de-DE"/>
        </w:rPr>
        <w:t xml:space="preserve"> </w:t>
      </w:r>
      <w:r w:rsidRPr="006D5CFA">
        <w:rPr>
          <w:lang w:val="de-DE"/>
        </w:rPr>
        <w:t>via</w:t>
      </w:r>
      <w:r w:rsidR="00607109">
        <w:rPr>
          <w:lang w:val="de-DE"/>
        </w:rPr>
        <w:t xml:space="preserve"> </w:t>
      </w:r>
      <w:r w:rsidRPr="006D5CFA">
        <w:rPr>
          <w:lang w:val="de-DE"/>
        </w:rPr>
        <w:t>MAC</w:t>
      </w:r>
      <w:r w:rsidR="00607109">
        <w:rPr>
          <w:lang w:val="de-DE"/>
        </w:rPr>
        <w:t xml:space="preserve"> </w:t>
      </w:r>
      <w:r w:rsidRPr="006D5CFA">
        <w:rPr>
          <w:lang w:val="de-DE"/>
        </w:rPr>
        <w:t>auf</w:t>
      </w:r>
      <w:r w:rsidR="00607109">
        <w:rPr>
          <w:lang w:val="de-DE"/>
        </w:rPr>
        <w:t xml:space="preserve"> </w:t>
      </w:r>
      <w:r w:rsidRPr="006D5CFA">
        <w:rPr>
          <w:lang w:val="de-DE"/>
        </w:rPr>
        <w:t>Layer</w:t>
      </w:r>
      <w:r w:rsidR="00607109">
        <w:rPr>
          <w:lang w:val="de-DE"/>
        </w:rPr>
        <w:t xml:space="preserve"> </w:t>
      </w:r>
      <w:r w:rsidRPr="006D5CFA">
        <w:rPr>
          <w:lang w:val="de-DE"/>
        </w:rPr>
        <w:t>2</w:t>
      </w:r>
      <w:r w:rsidR="00607109">
        <w:rPr>
          <w:lang w:val="de-DE"/>
        </w:rPr>
        <w:t xml:space="preserve"> </w:t>
      </w:r>
      <w:r w:rsidRPr="006D5CFA">
        <w:rPr>
          <w:lang w:val="de-DE"/>
        </w:rPr>
        <w:t>kommunizieren</w:t>
      </w:r>
    </w:p>
    <w:p w14:paraId="6809BBEF" w14:textId="288F4779" w:rsidR="006D5CFA" w:rsidDel="00043AE9" w:rsidRDefault="006D5CFA" w:rsidP="006D5CFA">
      <w:pPr>
        <w:rPr>
          <w:del w:id="456" w:author="Janik Vonrotz" w:date="2016-01-04T17:37:00Z"/>
          <w:lang w:val="de-DE"/>
        </w:rPr>
      </w:pPr>
      <w:r w:rsidRPr="006D5CFA">
        <w:rPr>
          <w:lang w:val="de-DE"/>
        </w:rPr>
        <w:t>Wenn</w:t>
      </w:r>
      <w:r w:rsidR="00607109">
        <w:rPr>
          <w:lang w:val="de-DE"/>
        </w:rPr>
        <w:t xml:space="preserve"> </w:t>
      </w:r>
      <w:r w:rsidRPr="006D5CFA">
        <w:rPr>
          <w:lang w:val="de-DE"/>
        </w:rPr>
        <w:t>ein</w:t>
      </w:r>
      <w:r w:rsidR="00607109">
        <w:rPr>
          <w:lang w:val="de-DE"/>
        </w:rPr>
        <w:t xml:space="preserve"> </w:t>
      </w:r>
      <w:r w:rsidRPr="006D5CFA">
        <w:rPr>
          <w:lang w:val="de-DE"/>
        </w:rPr>
        <w:t>Host</w:t>
      </w:r>
      <w:r w:rsidR="00607109">
        <w:rPr>
          <w:lang w:val="de-DE"/>
        </w:rPr>
        <w:t xml:space="preserve"> </w:t>
      </w:r>
      <w:r w:rsidRPr="006D5CFA">
        <w:rPr>
          <w:lang w:val="de-DE"/>
        </w:rPr>
        <w:t>seine</w:t>
      </w:r>
      <w:r w:rsidR="00607109">
        <w:rPr>
          <w:lang w:val="de-DE"/>
        </w:rPr>
        <w:t xml:space="preserve"> </w:t>
      </w:r>
      <w:r w:rsidRPr="006D5CFA">
        <w:rPr>
          <w:lang w:val="de-DE"/>
        </w:rPr>
        <w:t>IP</w:t>
      </w:r>
      <w:r w:rsidR="00607109">
        <w:rPr>
          <w:lang w:val="de-DE"/>
        </w:rPr>
        <w:t xml:space="preserve"> </w:t>
      </w:r>
      <w:r w:rsidRPr="006D5CFA">
        <w:rPr>
          <w:lang w:val="de-DE"/>
        </w:rPr>
        <w:t>ändert,</w:t>
      </w:r>
      <w:r w:rsidR="00607109">
        <w:rPr>
          <w:lang w:val="de-DE"/>
        </w:rPr>
        <w:t xml:space="preserve"> </w:t>
      </w:r>
      <w:r w:rsidRPr="006D5CFA">
        <w:rPr>
          <w:lang w:val="de-DE"/>
        </w:rPr>
        <w:t>teilt</w:t>
      </w:r>
      <w:r w:rsidR="00607109">
        <w:rPr>
          <w:lang w:val="de-DE"/>
        </w:rPr>
        <w:t xml:space="preserve"> </w:t>
      </w:r>
      <w:r w:rsidRPr="006D5CFA">
        <w:rPr>
          <w:lang w:val="de-DE"/>
        </w:rPr>
        <w:t>er</w:t>
      </w:r>
      <w:r w:rsidR="00607109">
        <w:rPr>
          <w:lang w:val="de-DE"/>
        </w:rPr>
        <w:t xml:space="preserve"> </w:t>
      </w:r>
      <w:r w:rsidRPr="006D5CFA">
        <w:rPr>
          <w:lang w:val="de-DE"/>
        </w:rPr>
        <w:t>das</w:t>
      </w:r>
      <w:r w:rsidR="00607109">
        <w:rPr>
          <w:lang w:val="de-DE"/>
        </w:rPr>
        <w:t xml:space="preserve"> </w:t>
      </w:r>
      <w:r w:rsidRPr="006D5CFA">
        <w:rPr>
          <w:lang w:val="de-DE"/>
        </w:rPr>
        <w:t>allen</w:t>
      </w:r>
      <w:r w:rsidR="00607109">
        <w:rPr>
          <w:lang w:val="de-DE"/>
        </w:rPr>
        <w:t xml:space="preserve"> </w:t>
      </w:r>
      <w:r w:rsidRPr="006D5CFA">
        <w:rPr>
          <w:lang w:val="de-DE"/>
        </w:rPr>
        <w:t>Hosts</w:t>
      </w:r>
      <w:r w:rsidR="00607109">
        <w:rPr>
          <w:lang w:val="de-DE"/>
        </w:rPr>
        <w:t xml:space="preserve"> </w:t>
      </w:r>
      <w:r w:rsidRPr="006D5CFA">
        <w:rPr>
          <w:lang w:val="de-DE"/>
        </w:rPr>
        <w:t>über</w:t>
      </w:r>
      <w:r w:rsidR="00607109">
        <w:rPr>
          <w:lang w:val="de-DE"/>
        </w:rPr>
        <w:t xml:space="preserve"> </w:t>
      </w:r>
      <w:r w:rsidRPr="006D5CFA">
        <w:rPr>
          <w:lang w:val="de-DE"/>
        </w:rPr>
        <w:t>die</w:t>
      </w:r>
      <w:r w:rsidR="00607109">
        <w:rPr>
          <w:lang w:val="de-DE"/>
        </w:rPr>
        <w:t xml:space="preserve"> </w:t>
      </w:r>
      <w:r w:rsidRPr="006D5CFA">
        <w:rPr>
          <w:lang w:val="de-DE"/>
        </w:rPr>
        <w:t>All-Nodes</w:t>
      </w:r>
      <w:r w:rsidR="00607109">
        <w:rPr>
          <w:lang w:val="de-DE"/>
        </w:rPr>
        <w:t xml:space="preserve"> </w:t>
      </w:r>
      <w:r w:rsidRPr="006D5CFA">
        <w:rPr>
          <w:lang w:val="de-DE"/>
        </w:rPr>
        <w:t>Multicast</w:t>
      </w:r>
      <w:r w:rsidR="00607109">
        <w:rPr>
          <w:lang w:val="de-DE"/>
        </w:rPr>
        <w:t xml:space="preserve"> </w:t>
      </w:r>
      <w:r w:rsidRPr="006D5CFA">
        <w:rPr>
          <w:lang w:val="de-DE"/>
        </w:rPr>
        <w:t>Adresse</w:t>
      </w:r>
      <w:r w:rsidR="00607109">
        <w:rPr>
          <w:lang w:val="de-DE"/>
        </w:rPr>
        <w:t xml:space="preserve"> </w:t>
      </w:r>
      <w:r w:rsidRPr="006D5CFA">
        <w:rPr>
          <w:lang w:val="de-DE"/>
        </w:rPr>
        <w:t>(FF02::1)</w:t>
      </w:r>
      <w:r w:rsidR="00607109">
        <w:rPr>
          <w:lang w:val="de-DE"/>
        </w:rPr>
        <w:t xml:space="preserve"> </w:t>
      </w:r>
      <w:r w:rsidRPr="006D5CFA">
        <w:rPr>
          <w:lang w:val="de-DE"/>
        </w:rPr>
        <w:t>mit.</w:t>
      </w:r>
      <w:r w:rsidR="00607109">
        <w:rPr>
          <w:lang w:val="de-DE"/>
        </w:rPr>
        <w:t xml:space="preserve"> </w:t>
      </w:r>
      <w:r w:rsidRPr="006D5CFA">
        <w:rPr>
          <w:lang w:val="de-DE"/>
        </w:rPr>
        <w:t>Alle</w:t>
      </w:r>
      <w:r w:rsidR="00607109">
        <w:rPr>
          <w:lang w:val="de-DE"/>
        </w:rPr>
        <w:t xml:space="preserve"> </w:t>
      </w:r>
      <w:r w:rsidRPr="006D5CFA">
        <w:rPr>
          <w:lang w:val="de-DE"/>
        </w:rPr>
        <w:t>aktiven</w:t>
      </w:r>
      <w:r w:rsidR="00607109">
        <w:rPr>
          <w:lang w:val="de-DE"/>
        </w:rPr>
        <w:t xml:space="preserve"> </w:t>
      </w:r>
      <w:r w:rsidRPr="006D5CFA">
        <w:rPr>
          <w:lang w:val="de-DE"/>
        </w:rPr>
        <w:t>Hosts</w:t>
      </w:r>
      <w:r w:rsidR="00607109">
        <w:rPr>
          <w:lang w:val="de-DE"/>
        </w:rPr>
        <w:t xml:space="preserve"> </w:t>
      </w:r>
      <w:r w:rsidRPr="006D5CFA">
        <w:rPr>
          <w:lang w:val="de-DE"/>
        </w:rPr>
        <w:t>im</w:t>
      </w:r>
      <w:r w:rsidR="00607109">
        <w:rPr>
          <w:lang w:val="de-DE"/>
        </w:rPr>
        <w:t xml:space="preserve"> </w:t>
      </w:r>
      <w:r w:rsidRPr="006D5CFA">
        <w:rPr>
          <w:lang w:val="de-DE"/>
        </w:rPr>
        <w:t>Netz</w:t>
      </w:r>
      <w:r w:rsidR="00607109">
        <w:rPr>
          <w:lang w:val="de-DE"/>
        </w:rPr>
        <w:t xml:space="preserve"> </w:t>
      </w:r>
      <w:r w:rsidRPr="006D5CFA">
        <w:rPr>
          <w:lang w:val="de-DE"/>
        </w:rPr>
        <w:t>übernehmen</w:t>
      </w:r>
      <w:r w:rsidR="00607109">
        <w:rPr>
          <w:lang w:val="de-DE"/>
        </w:rPr>
        <w:t xml:space="preserve"> </w:t>
      </w:r>
      <w:r w:rsidRPr="006D5CFA">
        <w:rPr>
          <w:lang w:val="de-DE"/>
        </w:rPr>
        <w:t>diese</w:t>
      </w:r>
      <w:r w:rsidR="00607109">
        <w:rPr>
          <w:lang w:val="de-DE"/>
        </w:rPr>
        <w:t xml:space="preserve"> </w:t>
      </w:r>
      <w:r w:rsidRPr="006D5CFA">
        <w:rPr>
          <w:lang w:val="de-DE"/>
        </w:rPr>
        <w:t>Änderung</w:t>
      </w:r>
      <w:r w:rsidR="00607109">
        <w:rPr>
          <w:lang w:val="de-DE"/>
        </w:rPr>
        <w:t xml:space="preserve"> </w:t>
      </w:r>
      <w:r w:rsidRPr="006D5CFA">
        <w:rPr>
          <w:lang w:val="de-DE"/>
        </w:rPr>
        <w:t>und</w:t>
      </w:r>
      <w:r w:rsidR="00607109">
        <w:rPr>
          <w:lang w:val="de-DE"/>
        </w:rPr>
        <w:t xml:space="preserve"> </w:t>
      </w:r>
      <w:r w:rsidRPr="006D5CFA">
        <w:rPr>
          <w:lang w:val="de-DE"/>
        </w:rPr>
        <w:t>können</w:t>
      </w:r>
      <w:r w:rsidR="00607109">
        <w:rPr>
          <w:lang w:val="de-DE"/>
        </w:rPr>
        <w:t xml:space="preserve"> </w:t>
      </w:r>
      <w:r w:rsidRPr="006D5CFA">
        <w:rPr>
          <w:lang w:val="de-DE"/>
        </w:rPr>
        <w:t>die</w:t>
      </w:r>
      <w:r w:rsidR="00607109">
        <w:rPr>
          <w:lang w:val="de-DE"/>
        </w:rPr>
        <w:t xml:space="preserve"> </w:t>
      </w:r>
      <w:r w:rsidRPr="006D5CFA">
        <w:rPr>
          <w:lang w:val="de-DE"/>
        </w:rPr>
        <w:t>neue</w:t>
      </w:r>
      <w:r w:rsidR="00607109">
        <w:rPr>
          <w:lang w:val="de-DE"/>
        </w:rPr>
        <w:t xml:space="preserve"> </w:t>
      </w:r>
      <w:r w:rsidRPr="006D5CFA">
        <w:rPr>
          <w:lang w:val="de-DE"/>
        </w:rPr>
        <w:t>IP</w:t>
      </w:r>
      <w:r w:rsidR="00607109">
        <w:rPr>
          <w:lang w:val="de-DE"/>
        </w:rPr>
        <w:t xml:space="preserve"> </w:t>
      </w:r>
      <w:r w:rsidRPr="006D5CFA">
        <w:rPr>
          <w:lang w:val="de-DE"/>
        </w:rPr>
        <w:t>der</w:t>
      </w:r>
      <w:r w:rsidR="00607109">
        <w:rPr>
          <w:lang w:val="de-DE"/>
        </w:rPr>
        <w:t xml:space="preserve"> </w:t>
      </w:r>
      <w:r w:rsidRPr="006D5CFA">
        <w:rPr>
          <w:lang w:val="de-DE"/>
        </w:rPr>
        <w:t>MAC</w:t>
      </w:r>
      <w:r w:rsidR="00607109">
        <w:rPr>
          <w:lang w:val="de-DE"/>
        </w:rPr>
        <w:t xml:space="preserve"> </w:t>
      </w:r>
      <w:r w:rsidRPr="006D5CFA">
        <w:rPr>
          <w:lang w:val="de-DE"/>
        </w:rPr>
        <w:t>Adresse</w:t>
      </w:r>
      <w:r w:rsidR="00607109">
        <w:rPr>
          <w:lang w:val="de-DE"/>
        </w:rPr>
        <w:t xml:space="preserve"> </w:t>
      </w:r>
      <w:r w:rsidRPr="006D5CFA">
        <w:rPr>
          <w:lang w:val="de-DE"/>
        </w:rPr>
        <w:t>richtig</w:t>
      </w:r>
      <w:r w:rsidR="00607109">
        <w:rPr>
          <w:lang w:val="de-DE"/>
        </w:rPr>
        <w:t xml:space="preserve"> </w:t>
      </w:r>
      <w:r w:rsidRPr="006D5CFA">
        <w:rPr>
          <w:lang w:val="de-DE"/>
        </w:rPr>
        <w:t>zuordnen.</w:t>
      </w:r>
    </w:p>
    <w:p w14:paraId="169B06D8" w14:textId="531F6B89" w:rsidR="006D5CFA" w:rsidRPr="00732A5C" w:rsidRDefault="00732A5C" w:rsidP="00043AE9">
      <w:pPr>
        <w:pPrChange w:id="457" w:author="Janik Vonrotz" w:date="2016-01-04T17:37:00Z">
          <w:pPr>
            <w:pStyle w:val="berschrift2"/>
          </w:pPr>
        </w:pPrChange>
      </w:pPr>
      <w:del w:id="458" w:author="Janik Vonrotz" w:date="2016-01-04T17:37:00Z">
        <w:r w:rsidRPr="00732A5C" w:rsidDel="00043AE9">
          <w:delText>IP</w:delText>
        </w:r>
        <w:r w:rsidR="006D5CFA" w:rsidRPr="00732A5C" w:rsidDel="00043AE9">
          <w:delText>v4</w:delText>
        </w:r>
        <w:r w:rsidR="00607109" w:rsidRPr="00732A5C" w:rsidDel="00043AE9">
          <w:delText xml:space="preserve"> </w:delText>
        </w:r>
        <w:r w:rsidR="006D5CFA" w:rsidRPr="00732A5C" w:rsidDel="00043AE9">
          <w:delText>to</w:delText>
        </w:r>
        <w:r w:rsidR="00607109" w:rsidRPr="00732A5C" w:rsidDel="00043AE9">
          <w:delText xml:space="preserve"> </w:delText>
        </w:r>
        <w:r w:rsidRPr="00732A5C" w:rsidDel="00043AE9">
          <w:delText>IP</w:delText>
        </w:r>
        <w:r w:rsidR="006D5CFA" w:rsidRPr="00732A5C" w:rsidDel="00043AE9">
          <w:delText>v6</w:delText>
        </w:r>
        <w:r w:rsidR="00607109" w:rsidRPr="00732A5C" w:rsidDel="00043AE9">
          <w:delText xml:space="preserve"> </w:delText>
        </w:r>
        <w:r w:rsidR="006D5CFA" w:rsidRPr="00732A5C" w:rsidDel="00043AE9">
          <w:delText>und</w:delText>
        </w:r>
        <w:r w:rsidR="00607109" w:rsidRPr="00732A5C" w:rsidDel="00043AE9">
          <w:delText xml:space="preserve"> </w:delText>
        </w:r>
        <w:r w:rsidR="006D5CFA" w:rsidRPr="00732A5C" w:rsidDel="00043AE9">
          <w:delText>umgekehrt</w:delText>
        </w:r>
      </w:del>
    </w:p>
    <w:p w14:paraId="27C4E44B" w14:textId="16F03F2E" w:rsidR="006D5CFA" w:rsidRDefault="006D5CFA" w:rsidP="006D5CFA">
      <w:pPr>
        <w:rPr>
          <w:b/>
          <w:lang w:val="de-DE"/>
        </w:rPr>
      </w:pPr>
      <w:r w:rsidRPr="006D5CFA">
        <w:rPr>
          <w:b/>
          <w:lang w:val="de-DE"/>
        </w:rPr>
        <w:t>6to4</w:t>
      </w:r>
      <w:ins w:id="459" w:author="Janik Vonrotz" w:date="2016-01-04T17:36:00Z">
        <w:r w:rsidR="00043AE9">
          <w:rPr>
            <w:b/>
            <w:lang w:val="de-DE"/>
          </w:rPr>
          <w:t xml:space="preserve"> (STF)</w:t>
        </w:r>
      </w:ins>
      <w:ins w:id="460" w:author="Janik Vonrotz" w:date="2016-01-04T16:56:00Z">
        <w:r w:rsidR="00747BC4" w:rsidRPr="00747BC4">
          <w:rPr>
            <w:lang w:val="de-DE"/>
            <w:rPrChange w:id="461" w:author="Janik Vonrotz" w:date="2016-01-04T16:56:00Z">
              <w:rPr>
                <w:b/>
                <w:lang w:val="de-DE"/>
              </w:rPr>
            </w:rPrChange>
          </w:rPr>
          <w:fldChar w:fldCharType="begin"/>
        </w:r>
        <w:r w:rsidR="00747BC4" w:rsidRPr="00747BC4">
          <w:rPr>
            <w:rPrChange w:id="462" w:author="Janik Vonrotz" w:date="2016-01-04T16:56:00Z">
              <w:rPr/>
            </w:rPrChange>
          </w:rPr>
          <w:instrText xml:space="preserve"> XE "</w:instrText>
        </w:r>
      </w:ins>
      <w:r w:rsidR="00747BC4" w:rsidRPr="00747BC4">
        <w:rPr>
          <w:lang w:val="de-DE"/>
          <w:rPrChange w:id="463" w:author="Janik Vonrotz" w:date="2016-01-04T16:56:00Z">
            <w:rPr>
              <w:b/>
              <w:lang w:val="de-DE"/>
            </w:rPr>
          </w:rPrChange>
        </w:rPr>
        <w:instrText>6to4</w:instrText>
      </w:r>
      <w:ins w:id="464" w:author="Janik Vonrotz" w:date="2016-01-04T17:37:00Z">
        <w:r w:rsidR="00043AE9">
          <w:rPr>
            <w:lang w:val="de-DE"/>
          </w:rPr>
          <w:instrText xml:space="preserve"> (STF)</w:instrText>
        </w:r>
      </w:ins>
      <w:ins w:id="465" w:author="Janik Vonrotz" w:date="2016-01-04T16:56:00Z">
        <w:r w:rsidR="00747BC4" w:rsidRPr="00747BC4">
          <w:rPr>
            <w:rPrChange w:id="466" w:author="Janik Vonrotz" w:date="2016-01-04T16:56:00Z">
              <w:rPr/>
            </w:rPrChange>
          </w:rPr>
          <w:instrText xml:space="preserve">" </w:instrText>
        </w:r>
        <w:r w:rsidR="00747BC4" w:rsidRPr="00747BC4">
          <w:rPr>
            <w:lang w:val="de-DE"/>
            <w:rPrChange w:id="467" w:author="Janik Vonrotz" w:date="2016-01-04T16:56:00Z">
              <w:rPr>
                <w:b/>
                <w:lang w:val="de-DE"/>
              </w:rPr>
            </w:rPrChange>
          </w:rPr>
          <w:fldChar w:fldCharType="end"/>
        </w:r>
      </w:ins>
    </w:p>
    <w:p w14:paraId="2B0C06F5" w14:textId="5FADC81B" w:rsidR="006D5CFA" w:rsidRDefault="006D5CFA" w:rsidP="006D5CFA">
      <w:pPr>
        <w:rPr>
          <w:ins w:id="468" w:author="Janik Vonrotz" w:date="2016-01-04T17:33:00Z"/>
          <w:lang w:val="de-DE"/>
        </w:rPr>
      </w:pPr>
      <w:r>
        <w:rPr>
          <w:lang w:val="de-DE"/>
        </w:rPr>
        <w:t>Verbindung</w:t>
      </w:r>
      <w:r w:rsidR="00607109">
        <w:rPr>
          <w:lang w:val="de-DE"/>
        </w:rPr>
        <w:t xml:space="preserve"> </w:t>
      </w:r>
      <w:r>
        <w:rPr>
          <w:lang w:val="de-DE"/>
        </w:rPr>
        <w:t>von</w:t>
      </w:r>
      <w:r w:rsidR="00607109">
        <w:rPr>
          <w:lang w:val="de-DE"/>
        </w:rPr>
        <w:t xml:space="preserve"> </w:t>
      </w:r>
      <w:r>
        <w:rPr>
          <w:lang w:val="de-DE"/>
        </w:rPr>
        <w:t>Ipv6</w:t>
      </w:r>
      <w:r w:rsidR="00607109">
        <w:rPr>
          <w:lang w:val="de-DE"/>
        </w:rPr>
        <w:t xml:space="preserve"> </w:t>
      </w:r>
      <w:r>
        <w:rPr>
          <w:lang w:val="de-DE"/>
        </w:rPr>
        <w:t>Netzen</w:t>
      </w:r>
      <w:r w:rsidR="00607109">
        <w:rPr>
          <w:lang w:val="de-DE"/>
        </w:rPr>
        <w:t xml:space="preserve"> </w:t>
      </w:r>
      <w:r>
        <w:rPr>
          <w:lang w:val="de-DE"/>
        </w:rPr>
        <w:t>über</w:t>
      </w:r>
      <w:r w:rsidR="00607109">
        <w:rPr>
          <w:lang w:val="de-DE"/>
        </w:rPr>
        <w:t xml:space="preserve"> </w:t>
      </w:r>
      <w:r>
        <w:rPr>
          <w:lang w:val="de-DE"/>
        </w:rPr>
        <w:t>ein</w:t>
      </w:r>
      <w:r w:rsidR="00607109">
        <w:rPr>
          <w:lang w:val="de-DE"/>
        </w:rPr>
        <w:t xml:space="preserve"> </w:t>
      </w:r>
      <w:r>
        <w:rPr>
          <w:lang w:val="de-DE"/>
        </w:rPr>
        <w:t>Ipv4</w:t>
      </w:r>
      <w:r w:rsidR="00607109">
        <w:rPr>
          <w:lang w:val="de-DE"/>
        </w:rPr>
        <w:t xml:space="preserve"> </w:t>
      </w:r>
      <w:r>
        <w:rPr>
          <w:lang w:val="de-DE"/>
        </w:rPr>
        <w:t>Netz.</w:t>
      </w:r>
    </w:p>
    <w:p w14:paraId="44E72D64" w14:textId="77777777" w:rsidR="008843A2" w:rsidRPr="008843A2" w:rsidRDefault="008843A2" w:rsidP="008843A2">
      <w:pPr>
        <w:rPr>
          <w:ins w:id="469" w:author="Janik Vonrotz" w:date="2016-01-04T17:33:00Z"/>
          <w:lang w:val="de-DE"/>
        </w:rPr>
      </w:pPr>
      <w:ins w:id="470" w:author="Janik Vonrotz" w:date="2016-01-04T17:33:00Z">
        <w:r w:rsidRPr="008843A2">
          <w:rPr>
            <w:lang w:val="de-DE"/>
          </w:rPr>
          <w:t>FE80::/64:&lt;ipv4-Adresse&gt;</w:t>
        </w:r>
      </w:ins>
    </w:p>
    <w:p w14:paraId="4ABF15E0" w14:textId="77777777" w:rsidR="001D71F0" w:rsidRDefault="001D71F0" w:rsidP="001D71F0">
      <w:pPr>
        <w:rPr>
          <w:moveTo w:id="471" w:author="Janik Vonrotz" w:date="2016-01-04T17:36:00Z"/>
          <w:lang w:val="de-DE"/>
        </w:rPr>
      </w:pPr>
      <w:moveToRangeStart w:id="472" w:author="Janik Vonrotz" w:date="2016-01-04T17:36:00Z" w:name="move439692313"/>
      <w:moveTo w:id="473" w:author="Janik Vonrotz" w:date="2016-01-04T17:36:00Z">
        <w:r w:rsidRPr="006D5CFA">
          <w:rPr>
            <w:lang w:val="de-DE"/>
          </w:rPr>
          <w:t>2002::/16</w:t>
        </w:r>
        <w:r>
          <w:rPr>
            <w:lang w:val="de-DE"/>
          </w:rPr>
          <w:t xml:space="preserve"> </w:t>
        </w:r>
        <w:r w:rsidRPr="006D5CFA">
          <w:rPr>
            <w:lang w:val="de-DE"/>
          </w:rPr>
          <w:t>ist</w:t>
        </w:r>
        <w:r>
          <w:rPr>
            <w:lang w:val="de-DE"/>
          </w:rPr>
          <w:t xml:space="preserve"> </w:t>
        </w:r>
        <w:r w:rsidRPr="006D5CFA">
          <w:rPr>
            <w:lang w:val="de-DE"/>
          </w:rPr>
          <w:t>der</w:t>
        </w:r>
        <w:r>
          <w:rPr>
            <w:lang w:val="de-DE"/>
          </w:rPr>
          <w:t xml:space="preserve"> </w:t>
        </w:r>
        <w:r w:rsidRPr="006D5CFA">
          <w:rPr>
            <w:lang w:val="de-DE"/>
          </w:rPr>
          <w:t>Präfix</w:t>
        </w:r>
        <w:r>
          <w:rPr>
            <w:lang w:val="de-DE"/>
          </w:rPr>
          <w:t xml:space="preserve"> </w:t>
        </w:r>
        <w:r w:rsidRPr="006D5CFA">
          <w:rPr>
            <w:lang w:val="de-DE"/>
          </w:rPr>
          <w:t>für</w:t>
        </w:r>
        <w:r>
          <w:rPr>
            <w:lang w:val="de-DE"/>
          </w:rPr>
          <w:t xml:space="preserve"> </w:t>
        </w:r>
        <w:r w:rsidRPr="006D5CFA">
          <w:rPr>
            <w:lang w:val="de-DE"/>
          </w:rPr>
          <w:t>6to4</w:t>
        </w:r>
        <w:r>
          <w:rPr>
            <w:lang w:val="de-DE"/>
          </w:rPr>
          <w:t xml:space="preserve"> </w:t>
        </w:r>
        <w:r w:rsidRPr="006D5CFA">
          <w:rPr>
            <w:lang w:val="de-DE"/>
          </w:rPr>
          <w:t>Adressen,</w:t>
        </w:r>
        <w:r>
          <w:rPr>
            <w:lang w:val="de-DE"/>
          </w:rPr>
          <w:t xml:space="preserve"> </w:t>
        </w:r>
        <w:r w:rsidRPr="006D5CFA">
          <w:rPr>
            <w:lang w:val="de-DE"/>
          </w:rPr>
          <w:t>bei</w:t>
        </w:r>
        <w:r>
          <w:rPr>
            <w:lang w:val="de-DE"/>
          </w:rPr>
          <w:t xml:space="preserve"> </w:t>
        </w:r>
        <w:r w:rsidRPr="006D5CFA">
          <w:rPr>
            <w:lang w:val="de-DE"/>
          </w:rPr>
          <w:t>6in4</w:t>
        </w:r>
        <w:r>
          <w:rPr>
            <w:lang w:val="de-DE"/>
          </w:rPr>
          <w:t xml:space="preserve"> </w:t>
        </w:r>
        <w:r w:rsidRPr="006D5CFA">
          <w:rPr>
            <w:lang w:val="de-DE"/>
          </w:rPr>
          <w:t>globale</w:t>
        </w:r>
        <w:r>
          <w:rPr>
            <w:lang w:val="de-DE"/>
          </w:rPr>
          <w:t xml:space="preserve"> </w:t>
        </w:r>
        <w:r w:rsidRPr="006D5CFA">
          <w:rPr>
            <w:lang w:val="de-DE"/>
          </w:rPr>
          <w:t>Präfixe</w:t>
        </w:r>
        <w:r>
          <w:rPr>
            <w:lang w:val="de-DE"/>
          </w:rPr>
          <w:t>.</w:t>
        </w:r>
      </w:moveTo>
    </w:p>
    <w:p w14:paraId="1FB71F19" w14:textId="77777777" w:rsidR="001D71F0" w:rsidRPr="006D5CFA" w:rsidRDefault="001D71F0" w:rsidP="001D71F0">
      <w:pPr>
        <w:rPr>
          <w:moveTo w:id="474" w:author="Janik Vonrotz" w:date="2016-01-04T17:36:00Z"/>
          <w:lang w:val="de-DE"/>
        </w:rPr>
      </w:pPr>
      <w:moveTo w:id="475" w:author="Janik Vonrotz" w:date="2016-01-04T17:36:00Z">
        <w:r w:rsidRPr="006D5CFA">
          <w:rPr>
            <w:noProof/>
            <w:lang w:eastAsia="de-CH"/>
          </w:rPr>
          <w:lastRenderedPageBreak/>
          <w:drawing>
            <wp:inline distT="0" distB="0" distL="0" distR="0" wp14:anchorId="4F30CB10" wp14:editId="1DEAFB82">
              <wp:extent cx="2935828" cy="1944061"/>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40078" cy="1946875"/>
                      </a:xfrm>
                      <a:prstGeom prst="rect">
                        <a:avLst/>
                      </a:prstGeom>
                    </pic:spPr>
                  </pic:pic>
                </a:graphicData>
              </a:graphic>
            </wp:inline>
          </w:drawing>
        </w:r>
      </w:moveTo>
    </w:p>
    <w:moveToRangeEnd w:id="472"/>
    <w:p w14:paraId="3C6F0D4C" w14:textId="77777777" w:rsidR="001D71F0" w:rsidRPr="008843A2" w:rsidRDefault="001D71F0" w:rsidP="008843A2">
      <w:pPr>
        <w:rPr>
          <w:ins w:id="476" w:author="Janik Vonrotz" w:date="2016-01-04T17:33:00Z"/>
          <w:lang w:val="de-DE"/>
        </w:rPr>
      </w:pPr>
    </w:p>
    <w:p w14:paraId="5917E174" w14:textId="4F01D413" w:rsidR="008843A2" w:rsidRPr="001D71F0" w:rsidRDefault="008843A2" w:rsidP="008843A2">
      <w:pPr>
        <w:rPr>
          <w:ins w:id="477" w:author="Janik Vonrotz" w:date="2016-01-04T17:35:00Z"/>
          <w:b/>
          <w:lang w:val="de-DE"/>
          <w:rPrChange w:id="478" w:author="Janik Vonrotz" w:date="2016-01-04T17:36:00Z">
            <w:rPr>
              <w:ins w:id="479" w:author="Janik Vonrotz" w:date="2016-01-04T17:35:00Z"/>
              <w:lang w:val="de-DE"/>
            </w:rPr>
          </w:rPrChange>
        </w:rPr>
      </w:pPr>
      <w:ins w:id="480" w:author="Janik Vonrotz" w:date="2016-01-04T17:35:00Z">
        <w:r w:rsidRPr="001D71F0">
          <w:rPr>
            <w:b/>
            <w:lang w:val="de-DE"/>
            <w:rPrChange w:id="481" w:author="Janik Vonrotz" w:date="2016-01-04T17:36:00Z">
              <w:rPr>
                <w:lang w:val="de-DE"/>
              </w:rPr>
            </w:rPrChange>
          </w:rPr>
          <w:t>6over4</w:t>
        </w:r>
      </w:ins>
      <w:ins w:id="482" w:author="Janik Vonrotz" w:date="2016-01-04T17:36:00Z">
        <w:r w:rsidR="001D71F0" w:rsidRPr="001D71F0">
          <w:rPr>
            <w:lang w:val="de-DE"/>
            <w:rPrChange w:id="483" w:author="Janik Vonrotz" w:date="2016-01-04T17:36:00Z">
              <w:rPr>
                <w:b/>
                <w:lang w:val="de-DE"/>
              </w:rPr>
            </w:rPrChange>
          </w:rPr>
          <w:fldChar w:fldCharType="begin"/>
        </w:r>
        <w:r w:rsidR="001D71F0" w:rsidRPr="001D71F0">
          <w:rPr>
            <w:rPrChange w:id="484" w:author="Janik Vonrotz" w:date="2016-01-04T17:36:00Z">
              <w:rPr/>
            </w:rPrChange>
          </w:rPr>
          <w:instrText xml:space="preserve"> XE "</w:instrText>
        </w:r>
      </w:ins>
      <w:ins w:id="485" w:author="Janik Vonrotz" w:date="2016-01-04T17:35:00Z">
        <w:r w:rsidR="001D71F0" w:rsidRPr="001D71F0">
          <w:rPr>
            <w:lang w:val="de-DE"/>
            <w:rPrChange w:id="486" w:author="Janik Vonrotz" w:date="2016-01-04T17:36:00Z">
              <w:rPr>
                <w:lang w:val="de-DE"/>
              </w:rPr>
            </w:rPrChange>
          </w:rPr>
          <w:instrText>6over4</w:instrText>
        </w:r>
      </w:ins>
      <w:ins w:id="487" w:author="Janik Vonrotz" w:date="2016-01-04T17:36:00Z">
        <w:r w:rsidR="001D71F0" w:rsidRPr="001D71F0">
          <w:rPr>
            <w:rPrChange w:id="488" w:author="Janik Vonrotz" w:date="2016-01-04T17:36:00Z">
              <w:rPr/>
            </w:rPrChange>
          </w:rPr>
          <w:instrText xml:space="preserve">" </w:instrText>
        </w:r>
        <w:r w:rsidR="001D71F0" w:rsidRPr="001D71F0">
          <w:rPr>
            <w:lang w:val="de-DE"/>
            <w:rPrChange w:id="489" w:author="Janik Vonrotz" w:date="2016-01-04T17:36:00Z">
              <w:rPr>
                <w:b/>
                <w:lang w:val="de-DE"/>
              </w:rPr>
            </w:rPrChange>
          </w:rPr>
          <w:fldChar w:fldCharType="end"/>
        </w:r>
      </w:ins>
    </w:p>
    <w:p w14:paraId="7E69D7F9" w14:textId="5B0A6EA3" w:rsidR="008843A2" w:rsidRPr="008843A2" w:rsidRDefault="008843A2" w:rsidP="008843A2">
      <w:pPr>
        <w:rPr>
          <w:ins w:id="490" w:author="Janik Vonrotz" w:date="2016-01-04T17:33:00Z"/>
          <w:lang w:val="de-DE"/>
        </w:rPr>
      </w:pPr>
      <w:ins w:id="491" w:author="Janik Vonrotz" w:date="2016-01-04T17:35:00Z">
        <w:r>
          <w:rPr>
            <w:lang w:val="de-DE"/>
          </w:rPr>
          <w:t>Verbindung von IPv4 und IPv6 Netzwerken.</w:t>
        </w:r>
      </w:ins>
    </w:p>
    <w:p w14:paraId="6695BDCD" w14:textId="48884C4A" w:rsidR="008843A2" w:rsidRPr="008843A2" w:rsidRDefault="008843A2" w:rsidP="008843A2">
      <w:pPr>
        <w:rPr>
          <w:ins w:id="492" w:author="Janik Vonrotz" w:date="2016-01-04T17:33:00Z"/>
          <w:lang w:val="de-DE"/>
        </w:rPr>
      </w:pPr>
      <w:ins w:id="493" w:author="Janik Vonrotz" w:date="2016-01-04T17:33:00Z">
        <w:r w:rsidRPr="008843A2">
          <w:rPr>
            <w:lang w:val="de-DE"/>
          </w:rPr>
          <w:t xml:space="preserve">Aus der IPv4-Adresse: 91.198.174.225 leitet sich </w:t>
        </w:r>
        <w:r>
          <w:rPr>
            <w:lang w:val="de-DE"/>
          </w:rPr>
          <w:t>folgende link-local-Adresse ab:</w:t>
        </w:r>
      </w:ins>
    </w:p>
    <w:p w14:paraId="56E3821D" w14:textId="28B08984" w:rsidR="008843A2" w:rsidRDefault="008843A2" w:rsidP="008843A2">
      <w:pPr>
        <w:pStyle w:val="Code"/>
        <w:rPr>
          <w:ins w:id="494" w:author="Janik Vonrotz" w:date="2016-01-04T17:34:00Z"/>
        </w:rPr>
        <w:pPrChange w:id="495" w:author="Janik Vonrotz" w:date="2016-01-04T17:34:00Z">
          <w:pPr/>
        </w:pPrChange>
      </w:pPr>
      <w:ins w:id="496" w:author="Janik Vonrotz" w:date="2016-01-04T17:33:00Z">
        <w:r w:rsidRPr="008843A2">
          <w:rPr>
            <w:rStyle w:val="CodeZchn"/>
            <w:rPrChange w:id="497" w:author="Janik Vonrotz" w:date="2016-01-04T17:34:00Z">
              <w:rPr>
                <w:lang w:val="de-DE"/>
              </w:rPr>
            </w:rPrChange>
          </w:rPr>
          <w:t>fe80:0000:0000:0000:0000:0000:91.198.174.225</w:t>
        </w:r>
      </w:ins>
    </w:p>
    <w:p w14:paraId="0F651EB3" w14:textId="132D9616" w:rsidR="008843A2" w:rsidRPr="008843A2" w:rsidRDefault="008843A2" w:rsidP="008843A2">
      <w:pPr>
        <w:rPr>
          <w:ins w:id="498" w:author="Janik Vonrotz" w:date="2016-01-04T17:33:00Z"/>
          <w:lang w:val="de-DE"/>
        </w:rPr>
      </w:pPr>
      <w:ins w:id="499" w:author="Janik Vonrotz" w:date="2016-01-04T17:33:00Z">
        <w:r>
          <w:rPr>
            <w:lang w:val="de-DE"/>
          </w:rPr>
          <w:t>bzw.</w:t>
        </w:r>
      </w:ins>
    </w:p>
    <w:p w14:paraId="4C5BB3AB" w14:textId="77777777" w:rsidR="008843A2" w:rsidRDefault="008843A2" w:rsidP="008843A2">
      <w:pPr>
        <w:pStyle w:val="Code"/>
        <w:rPr>
          <w:ins w:id="500" w:author="Janik Vonrotz" w:date="2016-01-04T17:34:00Z"/>
          <w:rStyle w:val="CodeZchn"/>
        </w:rPr>
        <w:pPrChange w:id="501" w:author="Janik Vonrotz" w:date="2016-01-04T17:35:00Z">
          <w:pPr/>
        </w:pPrChange>
      </w:pPr>
      <w:ins w:id="502" w:author="Janik Vonrotz" w:date="2016-01-04T17:33:00Z">
        <w:r w:rsidRPr="008843A2">
          <w:rPr>
            <w:rStyle w:val="CodeZchn"/>
            <w:rPrChange w:id="503" w:author="Janik Vonrotz" w:date="2016-01-04T17:34:00Z">
              <w:rPr>
                <w:lang w:val="de-DE"/>
              </w:rPr>
            </w:rPrChange>
          </w:rPr>
          <w:t>fe80:0000:0000:0000:0000:0000:5BC6:AEE1</w:t>
        </w:r>
      </w:ins>
    </w:p>
    <w:p w14:paraId="653C8B15" w14:textId="77777777" w:rsidR="008843A2" w:rsidRDefault="008843A2" w:rsidP="008843A2">
      <w:pPr>
        <w:rPr>
          <w:ins w:id="504" w:author="Janik Vonrotz" w:date="2016-01-04T17:34:00Z"/>
          <w:lang w:val="de-DE"/>
        </w:rPr>
      </w:pPr>
      <w:ins w:id="505" w:author="Janik Vonrotz" w:date="2016-01-04T17:33:00Z">
        <w:r w:rsidRPr="008843A2">
          <w:rPr>
            <w:lang w:val="de-DE"/>
          </w:rPr>
          <w:t>oder kurz:</w:t>
        </w:r>
      </w:ins>
    </w:p>
    <w:p w14:paraId="28E290CC" w14:textId="2B9A9B17" w:rsidR="008843A2" w:rsidRPr="006D5CFA" w:rsidRDefault="008843A2" w:rsidP="008843A2">
      <w:pPr>
        <w:pStyle w:val="Code"/>
        <w:pPrChange w:id="506" w:author="Janik Vonrotz" w:date="2016-01-04T17:35:00Z">
          <w:pPr/>
        </w:pPrChange>
      </w:pPr>
      <w:ins w:id="507" w:author="Janik Vonrotz" w:date="2016-01-04T17:33:00Z">
        <w:r w:rsidRPr="008843A2">
          <w:rPr>
            <w:rStyle w:val="CodeZchn"/>
            <w:rPrChange w:id="508" w:author="Janik Vonrotz" w:date="2016-01-04T17:34:00Z">
              <w:rPr>
                <w:lang w:val="de-DE"/>
              </w:rPr>
            </w:rPrChange>
          </w:rPr>
          <w:t>fe80::5BC6:AEE1</w:t>
        </w:r>
      </w:ins>
    </w:p>
    <w:p w14:paraId="32EB2DB1" w14:textId="1C473397" w:rsidR="006D5CFA" w:rsidDel="001D71F0" w:rsidRDefault="006D5CFA" w:rsidP="006D5CFA">
      <w:pPr>
        <w:rPr>
          <w:moveFrom w:id="509" w:author="Janik Vonrotz" w:date="2016-01-04T17:36:00Z"/>
          <w:lang w:val="de-DE"/>
        </w:rPr>
      </w:pPr>
      <w:moveFromRangeStart w:id="510" w:author="Janik Vonrotz" w:date="2016-01-04T17:36:00Z" w:name="move439692313"/>
      <w:moveFrom w:id="511" w:author="Janik Vonrotz" w:date="2016-01-04T17:36:00Z">
        <w:r w:rsidRPr="006D5CFA" w:rsidDel="001D71F0">
          <w:rPr>
            <w:lang w:val="de-DE"/>
          </w:rPr>
          <w:t>2002::/16</w:t>
        </w:r>
        <w:r w:rsidR="00607109" w:rsidDel="001D71F0">
          <w:rPr>
            <w:lang w:val="de-DE"/>
          </w:rPr>
          <w:t xml:space="preserve"> </w:t>
        </w:r>
        <w:r w:rsidRPr="006D5CFA" w:rsidDel="001D71F0">
          <w:rPr>
            <w:lang w:val="de-DE"/>
          </w:rPr>
          <w:t>ist</w:t>
        </w:r>
        <w:r w:rsidR="00607109" w:rsidDel="001D71F0">
          <w:rPr>
            <w:lang w:val="de-DE"/>
          </w:rPr>
          <w:t xml:space="preserve"> </w:t>
        </w:r>
        <w:r w:rsidRPr="006D5CFA" w:rsidDel="001D71F0">
          <w:rPr>
            <w:lang w:val="de-DE"/>
          </w:rPr>
          <w:t>der</w:t>
        </w:r>
        <w:r w:rsidR="00607109" w:rsidDel="001D71F0">
          <w:rPr>
            <w:lang w:val="de-DE"/>
          </w:rPr>
          <w:t xml:space="preserve"> </w:t>
        </w:r>
        <w:r w:rsidRPr="006D5CFA" w:rsidDel="001D71F0">
          <w:rPr>
            <w:lang w:val="de-DE"/>
          </w:rPr>
          <w:t>Präfix</w:t>
        </w:r>
        <w:r w:rsidR="00607109" w:rsidDel="001D71F0">
          <w:rPr>
            <w:lang w:val="de-DE"/>
          </w:rPr>
          <w:t xml:space="preserve"> </w:t>
        </w:r>
        <w:r w:rsidRPr="006D5CFA" w:rsidDel="001D71F0">
          <w:rPr>
            <w:lang w:val="de-DE"/>
          </w:rPr>
          <w:t>für</w:t>
        </w:r>
        <w:r w:rsidR="00607109" w:rsidDel="001D71F0">
          <w:rPr>
            <w:lang w:val="de-DE"/>
          </w:rPr>
          <w:t xml:space="preserve"> </w:t>
        </w:r>
        <w:r w:rsidRPr="006D5CFA" w:rsidDel="001D71F0">
          <w:rPr>
            <w:lang w:val="de-DE"/>
          </w:rPr>
          <w:t>6to4</w:t>
        </w:r>
        <w:r w:rsidR="00607109" w:rsidDel="001D71F0">
          <w:rPr>
            <w:lang w:val="de-DE"/>
          </w:rPr>
          <w:t xml:space="preserve"> </w:t>
        </w:r>
        <w:r w:rsidRPr="006D5CFA" w:rsidDel="001D71F0">
          <w:rPr>
            <w:lang w:val="de-DE"/>
          </w:rPr>
          <w:t>Adressen,</w:t>
        </w:r>
        <w:r w:rsidR="00607109" w:rsidDel="001D71F0">
          <w:rPr>
            <w:lang w:val="de-DE"/>
          </w:rPr>
          <w:t xml:space="preserve"> </w:t>
        </w:r>
        <w:r w:rsidRPr="006D5CFA" w:rsidDel="001D71F0">
          <w:rPr>
            <w:lang w:val="de-DE"/>
          </w:rPr>
          <w:t>bei</w:t>
        </w:r>
        <w:r w:rsidR="00607109" w:rsidDel="001D71F0">
          <w:rPr>
            <w:lang w:val="de-DE"/>
          </w:rPr>
          <w:t xml:space="preserve"> </w:t>
        </w:r>
        <w:r w:rsidRPr="006D5CFA" w:rsidDel="001D71F0">
          <w:rPr>
            <w:lang w:val="de-DE"/>
          </w:rPr>
          <w:t>6in4</w:t>
        </w:r>
        <w:r w:rsidR="00607109" w:rsidDel="001D71F0">
          <w:rPr>
            <w:lang w:val="de-DE"/>
          </w:rPr>
          <w:t xml:space="preserve"> </w:t>
        </w:r>
        <w:r w:rsidRPr="006D5CFA" w:rsidDel="001D71F0">
          <w:rPr>
            <w:lang w:val="de-DE"/>
          </w:rPr>
          <w:t>globale</w:t>
        </w:r>
        <w:r w:rsidR="00607109" w:rsidDel="001D71F0">
          <w:rPr>
            <w:lang w:val="de-DE"/>
          </w:rPr>
          <w:t xml:space="preserve"> </w:t>
        </w:r>
        <w:r w:rsidRPr="006D5CFA" w:rsidDel="001D71F0">
          <w:rPr>
            <w:lang w:val="de-DE"/>
          </w:rPr>
          <w:t>Präfixe</w:t>
        </w:r>
        <w:r w:rsidDel="001D71F0">
          <w:rPr>
            <w:lang w:val="de-DE"/>
          </w:rPr>
          <w:t>.</w:t>
        </w:r>
      </w:moveFrom>
    </w:p>
    <w:p w14:paraId="7DEFE5F2" w14:textId="0BBDA676" w:rsidR="006D5CFA" w:rsidRPr="006D5CFA" w:rsidDel="001D71F0" w:rsidRDefault="006D5CFA" w:rsidP="006D5CFA">
      <w:pPr>
        <w:rPr>
          <w:moveFrom w:id="512" w:author="Janik Vonrotz" w:date="2016-01-04T17:36:00Z"/>
          <w:lang w:val="de-DE"/>
        </w:rPr>
      </w:pPr>
      <w:moveFrom w:id="513" w:author="Janik Vonrotz" w:date="2016-01-04T17:36:00Z">
        <w:r w:rsidRPr="006D5CFA" w:rsidDel="001D71F0">
          <w:rPr>
            <w:noProof/>
            <w:lang w:eastAsia="de-CH"/>
          </w:rPr>
          <w:drawing>
            <wp:inline distT="0" distB="0" distL="0" distR="0" wp14:anchorId="198E8018" wp14:editId="1F57A355">
              <wp:extent cx="2935828" cy="194406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40078" cy="1946875"/>
                      </a:xfrm>
                      <a:prstGeom prst="rect">
                        <a:avLst/>
                      </a:prstGeom>
                    </pic:spPr>
                  </pic:pic>
                </a:graphicData>
              </a:graphic>
            </wp:inline>
          </w:drawing>
        </w:r>
      </w:moveFrom>
    </w:p>
    <w:moveFromRangeEnd w:id="510"/>
    <w:p w14:paraId="35933A48" w14:textId="2E070738" w:rsidR="006D5CFA" w:rsidRDefault="00EB1EBD" w:rsidP="006D5CFA">
      <w:pPr>
        <w:rPr>
          <w:ins w:id="514" w:author="Janik Vonrotz" w:date="2016-01-04T17:28:00Z"/>
          <w:lang w:val="de-DE"/>
        </w:rPr>
      </w:pPr>
      <w:r w:rsidRPr="00EB1EBD">
        <w:rPr>
          <w:b/>
          <w:lang w:val="de-DE"/>
        </w:rPr>
        <w:t>6in4</w:t>
      </w:r>
      <w:ins w:id="515" w:author="Janik Vonrotz" w:date="2016-01-04T16:56:00Z">
        <w:r w:rsidR="00747BC4" w:rsidRPr="00747BC4">
          <w:rPr>
            <w:lang w:val="de-DE"/>
            <w:rPrChange w:id="516" w:author="Janik Vonrotz" w:date="2016-01-04T16:56:00Z">
              <w:rPr>
                <w:b/>
                <w:lang w:val="de-DE"/>
              </w:rPr>
            </w:rPrChange>
          </w:rPr>
          <w:fldChar w:fldCharType="begin"/>
        </w:r>
        <w:r w:rsidR="00747BC4" w:rsidRPr="00747BC4">
          <w:rPr>
            <w:rPrChange w:id="517" w:author="Janik Vonrotz" w:date="2016-01-04T16:56:00Z">
              <w:rPr/>
            </w:rPrChange>
          </w:rPr>
          <w:instrText xml:space="preserve"> XE "</w:instrText>
        </w:r>
      </w:ins>
      <w:r w:rsidR="00747BC4" w:rsidRPr="00747BC4">
        <w:rPr>
          <w:lang w:val="de-DE"/>
          <w:rPrChange w:id="518" w:author="Janik Vonrotz" w:date="2016-01-04T16:56:00Z">
            <w:rPr>
              <w:b/>
              <w:lang w:val="de-DE"/>
            </w:rPr>
          </w:rPrChange>
        </w:rPr>
        <w:instrText>6in4</w:instrText>
      </w:r>
      <w:ins w:id="519" w:author="Janik Vonrotz" w:date="2016-01-04T16:56:00Z">
        <w:r w:rsidR="00747BC4" w:rsidRPr="00747BC4">
          <w:rPr>
            <w:rPrChange w:id="520" w:author="Janik Vonrotz" w:date="2016-01-04T16:56:00Z">
              <w:rPr/>
            </w:rPrChange>
          </w:rPr>
          <w:instrText xml:space="preserve">" </w:instrText>
        </w:r>
        <w:r w:rsidR="00747BC4" w:rsidRPr="00747BC4">
          <w:rPr>
            <w:lang w:val="de-DE"/>
            <w:rPrChange w:id="521" w:author="Janik Vonrotz" w:date="2016-01-04T16:56:00Z">
              <w:rPr>
                <w:b/>
                <w:lang w:val="de-DE"/>
              </w:rPr>
            </w:rPrChange>
          </w:rPr>
          <w:fldChar w:fldCharType="end"/>
        </w:r>
      </w:ins>
    </w:p>
    <w:p w14:paraId="5EACB3E7" w14:textId="76E98410" w:rsidR="008843A2" w:rsidDel="008843A2" w:rsidRDefault="008843A2" w:rsidP="008843A2">
      <w:pPr>
        <w:rPr>
          <w:del w:id="522" w:author="Janik Vonrotz" w:date="2016-01-04T17:32:00Z"/>
          <w:b/>
          <w:lang w:val="de-DE"/>
        </w:rPr>
        <w:pPrChange w:id="523" w:author="Janik Vonrotz" w:date="2016-01-04T17:31:00Z">
          <w:pPr/>
        </w:pPrChange>
      </w:pPr>
      <w:ins w:id="524" w:author="Janik Vonrotz" w:date="2016-01-04T17:28:00Z">
        <w:r w:rsidRPr="008843A2">
          <w:rPr>
            <w:b/>
            <w:lang w:val="de-DE"/>
          </w:rPr>
          <w:drawing>
            <wp:inline distT="0" distB="0" distL="0" distR="0" wp14:anchorId="15C757A4" wp14:editId="1B79F204">
              <wp:extent cx="6012701" cy="2804403"/>
              <wp:effectExtent l="0" t="0" r="762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12701" cy="2804403"/>
                      </a:xfrm>
                      <a:prstGeom prst="rect">
                        <a:avLst/>
                      </a:prstGeom>
                    </pic:spPr>
                  </pic:pic>
                </a:graphicData>
              </a:graphic>
            </wp:inline>
          </w:drawing>
        </w:r>
      </w:ins>
    </w:p>
    <w:p w14:paraId="535C3476" w14:textId="26355A87" w:rsidR="00EB1EBD" w:rsidDel="008843A2" w:rsidRDefault="008843A2" w:rsidP="00EB1EBD">
      <w:pPr>
        <w:rPr>
          <w:del w:id="525" w:author="Janik Vonrotz" w:date="2016-01-04T17:31:00Z"/>
          <w:lang w:val="de-DE"/>
        </w:rPr>
      </w:pPr>
      <w:ins w:id="526" w:author="Janik Vonrotz" w:date="2016-01-04T17:32:00Z">
        <w:r w:rsidRPr="008843A2">
          <w:rPr>
            <w:lang w:val="de-DE"/>
            <w:rPrChange w:id="527" w:author="Janik Vonrotz" w:date="2016-01-04T17:33:00Z">
              <w:rPr>
                <w:b/>
                <w:lang w:val="de-DE"/>
              </w:rPr>
            </w:rPrChange>
          </w:rPr>
          <w:t>Bei 6in4 wird der Datenverkehr in IPv4-Datenpakete verpakt, deren Protkollnummer im IP-Header 41 ist. Direkt auf den IPv4-Header folgt das transportierte IPv6-Datenpaket.</w:t>
        </w:r>
      </w:ins>
      <w:del w:id="528" w:author="Janik Vonrotz" w:date="2016-01-04T17:32:00Z">
        <w:r w:rsidR="00EB1EBD" w:rsidRPr="00EB1EBD" w:rsidDel="008843A2">
          <w:rPr>
            <w:lang w:val="de-DE"/>
          </w:rPr>
          <w:delText>IPv6</w:delText>
        </w:r>
        <w:r w:rsidR="00607109" w:rsidDel="008843A2">
          <w:rPr>
            <w:lang w:val="de-DE"/>
          </w:rPr>
          <w:delText xml:space="preserve"> </w:delText>
        </w:r>
        <w:r w:rsidR="00EB1EBD" w:rsidRPr="00EB1EBD" w:rsidDel="008843A2">
          <w:rPr>
            <w:lang w:val="de-DE"/>
          </w:rPr>
          <w:delText>wird</w:delText>
        </w:r>
        <w:r w:rsidR="00607109" w:rsidDel="008843A2">
          <w:rPr>
            <w:lang w:val="de-DE"/>
          </w:rPr>
          <w:delText xml:space="preserve"> </w:delText>
        </w:r>
        <w:r w:rsidR="00EB1EBD" w:rsidRPr="00EB1EBD" w:rsidDel="008843A2">
          <w:rPr>
            <w:lang w:val="de-DE"/>
          </w:rPr>
          <w:delText>auf</w:delText>
        </w:r>
        <w:r w:rsidR="00607109" w:rsidDel="008843A2">
          <w:rPr>
            <w:lang w:val="de-DE"/>
          </w:rPr>
          <w:delText xml:space="preserve"> </w:delText>
        </w:r>
        <w:r w:rsidR="00EB1EBD" w:rsidRPr="00EB1EBD" w:rsidDel="008843A2">
          <w:rPr>
            <w:lang w:val="de-DE"/>
          </w:rPr>
          <w:delText>IPv4-Strecke</w:delText>
        </w:r>
        <w:r w:rsidR="00607109" w:rsidDel="008843A2">
          <w:rPr>
            <w:lang w:val="de-DE"/>
          </w:rPr>
          <w:delText xml:space="preserve"> </w:delText>
        </w:r>
        <w:r w:rsidR="00EB1EBD" w:rsidRPr="00EB1EBD" w:rsidDel="008843A2">
          <w:rPr>
            <w:lang w:val="de-DE"/>
          </w:rPr>
          <w:delText>encapsulat</w:delText>
        </w:r>
      </w:del>
      <w:del w:id="529" w:author="Janik Vonrotz" w:date="2016-01-04T17:31:00Z">
        <w:r w:rsidR="00EB1EBD" w:rsidRPr="00EB1EBD" w:rsidDel="008843A2">
          <w:rPr>
            <w:lang w:val="de-DE"/>
          </w:rPr>
          <w:delText>ed</w:delText>
        </w:r>
      </w:del>
    </w:p>
    <w:p w14:paraId="567C83C1" w14:textId="43DDE84B" w:rsidR="00EB1EBD" w:rsidDel="008843A2" w:rsidRDefault="00EB1EBD" w:rsidP="008843A2">
      <w:pPr>
        <w:rPr>
          <w:del w:id="530" w:author="Janik Vonrotz" w:date="2016-01-04T17:31:00Z"/>
          <w:lang w:val="de-DE"/>
        </w:rPr>
        <w:pPrChange w:id="531" w:author="Janik Vonrotz" w:date="2016-01-04T17:31:00Z">
          <w:pPr/>
        </w:pPrChange>
      </w:pPr>
      <w:del w:id="532" w:author="Janik Vonrotz" w:date="2016-01-04T17:31:00Z">
        <w:r w:rsidRPr="00EB1EBD" w:rsidDel="008843A2">
          <w:rPr>
            <w:lang w:val="de-DE"/>
          </w:rPr>
          <w:delText>Beispie</w:delText>
        </w:r>
        <w:r w:rsidDel="008843A2">
          <w:rPr>
            <w:lang w:val="de-DE"/>
          </w:rPr>
          <w:delText>l</w:delText>
        </w:r>
        <w:r w:rsidR="00607109" w:rsidDel="008843A2">
          <w:rPr>
            <w:lang w:val="de-DE"/>
          </w:rPr>
          <w:delText xml:space="preserve"> </w:delText>
        </w:r>
        <w:r w:rsidDel="008843A2">
          <w:rPr>
            <w:lang w:val="de-DE"/>
          </w:rPr>
          <w:delText>der</w:delText>
        </w:r>
        <w:r w:rsidR="00607109" w:rsidDel="008843A2">
          <w:rPr>
            <w:lang w:val="de-DE"/>
          </w:rPr>
          <w:delText xml:space="preserve"> </w:delText>
        </w:r>
        <w:r w:rsidDel="008843A2">
          <w:rPr>
            <w:lang w:val="de-DE"/>
          </w:rPr>
          <w:delText>Zuweisung:</w:delText>
        </w:r>
      </w:del>
    </w:p>
    <w:p w14:paraId="0BF668AE" w14:textId="6D04A227" w:rsidR="00EB1EBD" w:rsidRDefault="00EB1EBD" w:rsidP="008843A2">
      <w:pPr>
        <w:rPr>
          <w:lang w:val="de-DE"/>
        </w:rPr>
        <w:pPrChange w:id="533" w:author="Janik Vonrotz" w:date="2016-01-04T17:31:00Z">
          <w:pPr/>
        </w:pPrChange>
      </w:pPr>
      <w:del w:id="534" w:author="Janik Vonrotz" w:date="2016-01-04T17:31:00Z">
        <w:r w:rsidRPr="00EB1EBD" w:rsidDel="008843A2">
          <w:rPr>
            <w:noProof/>
            <w:lang w:eastAsia="de-CH"/>
          </w:rPr>
          <w:drawing>
            <wp:inline distT="0" distB="0" distL="0" distR="0" wp14:anchorId="1D5434E0" wp14:editId="63F36543">
              <wp:extent cx="1959429" cy="385715"/>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69815" cy="387759"/>
                      </a:xfrm>
                      <a:prstGeom prst="rect">
                        <a:avLst/>
                      </a:prstGeom>
                    </pic:spPr>
                  </pic:pic>
                </a:graphicData>
              </a:graphic>
            </wp:inline>
          </w:drawing>
        </w:r>
      </w:del>
    </w:p>
    <w:p w14:paraId="044B8FFB" w14:textId="45AD3E42" w:rsidR="00EB1EBD" w:rsidRPr="002E7C74" w:rsidRDefault="00EB1EBD" w:rsidP="00EB1EBD">
      <w:pPr>
        <w:rPr>
          <w:b/>
          <w:lang w:val="en-GB"/>
        </w:rPr>
      </w:pPr>
      <w:r w:rsidRPr="002E7C74">
        <w:rPr>
          <w:b/>
          <w:lang w:val="en-GB"/>
        </w:rPr>
        <w:lastRenderedPageBreak/>
        <w:t>Intra-Site</w:t>
      </w:r>
      <w:r w:rsidR="00607109">
        <w:rPr>
          <w:b/>
          <w:lang w:val="en-GB"/>
        </w:rPr>
        <w:t xml:space="preserve"> </w:t>
      </w:r>
      <w:r w:rsidRPr="002E7C74">
        <w:rPr>
          <w:b/>
          <w:lang w:val="en-GB"/>
        </w:rPr>
        <w:t>Automatic</w:t>
      </w:r>
      <w:r w:rsidR="00607109">
        <w:rPr>
          <w:b/>
          <w:lang w:val="en-GB"/>
        </w:rPr>
        <w:t xml:space="preserve"> </w:t>
      </w:r>
      <w:r w:rsidRPr="002E7C74">
        <w:rPr>
          <w:b/>
          <w:lang w:val="en-GB"/>
        </w:rPr>
        <w:t>Tunnel</w:t>
      </w:r>
      <w:r w:rsidR="00607109">
        <w:rPr>
          <w:b/>
          <w:lang w:val="en-GB"/>
        </w:rPr>
        <w:t xml:space="preserve"> </w:t>
      </w:r>
      <w:r w:rsidRPr="002E7C74">
        <w:rPr>
          <w:b/>
          <w:lang w:val="en-GB"/>
        </w:rPr>
        <w:t>Addressing</w:t>
      </w:r>
      <w:r w:rsidR="00607109">
        <w:rPr>
          <w:b/>
          <w:lang w:val="en-GB"/>
        </w:rPr>
        <w:t xml:space="preserve"> </w:t>
      </w:r>
      <w:r w:rsidRPr="002E7C74">
        <w:rPr>
          <w:b/>
          <w:lang w:val="en-GB"/>
        </w:rPr>
        <w:t>Protocol</w:t>
      </w:r>
      <w:r w:rsidR="00515DE7">
        <w:rPr>
          <w:b/>
          <w:lang w:val="en-GB"/>
        </w:rPr>
        <w:t xml:space="preserve"> (</w:t>
      </w:r>
      <w:r w:rsidRPr="002E7C74">
        <w:rPr>
          <w:b/>
          <w:lang w:val="en-GB"/>
        </w:rPr>
        <w:t>ISATAP</w:t>
      </w:r>
      <w:r w:rsidR="00515DE7">
        <w:rPr>
          <w:b/>
          <w:lang w:val="en-GB"/>
        </w:rPr>
        <w:t>)</w:t>
      </w:r>
      <w:ins w:id="535" w:author="Janik Vonrotz" w:date="2016-01-04T16:56:00Z">
        <w:r w:rsidR="00747BC4" w:rsidRPr="00747BC4">
          <w:rPr>
            <w:lang w:val="en-GB"/>
            <w:rPrChange w:id="536" w:author="Janik Vonrotz" w:date="2016-01-04T16:56:00Z">
              <w:rPr>
                <w:b/>
                <w:lang w:val="en-GB"/>
              </w:rPr>
            </w:rPrChange>
          </w:rPr>
          <w:fldChar w:fldCharType="begin"/>
        </w:r>
        <w:r w:rsidR="00747BC4" w:rsidRPr="00747BC4">
          <w:rPr>
            <w:lang w:val="en-GB"/>
            <w:rPrChange w:id="537" w:author="Janik Vonrotz" w:date="2016-01-04T16:56:00Z">
              <w:rPr/>
            </w:rPrChange>
          </w:rPr>
          <w:instrText xml:space="preserve"> XE "</w:instrText>
        </w:r>
      </w:ins>
      <w:r w:rsidR="00747BC4" w:rsidRPr="00747BC4">
        <w:rPr>
          <w:lang w:val="en-GB"/>
          <w:rPrChange w:id="538" w:author="Janik Vonrotz" w:date="2016-01-04T16:56:00Z">
            <w:rPr>
              <w:b/>
              <w:lang w:val="en-GB"/>
            </w:rPr>
          </w:rPrChange>
        </w:rPr>
        <w:instrText>Intra-Site Automatic Tunnel Addressing Protocol (ISATAP)</w:instrText>
      </w:r>
      <w:ins w:id="539" w:author="Janik Vonrotz" w:date="2016-01-04T16:56:00Z">
        <w:r w:rsidR="00747BC4" w:rsidRPr="00747BC4">
          <w:rPr>
            <w:lang w:val="en-GB"/>
            <w:rPrChange w:id="540" w:author="Janik Vonrotz" w:date="2016-01-04T16:56:00Z">
              <w:rPr/>
            </w:rPrChange>
          </w:rPr>
          <w:instrText xml:space="preserve">" </w:instrText>
        </w:r>
        <w:r w:rsidR="00747BC4" w:rsidRPr="00747BC4">
          <w:rPr>
            <w:lang w:val="en-GB"/>
            <w:rPrChange w:id="541" w:author="Janik Vonrotz" w:date="2016-01-04T16:56:00Z">
              <w:rPr>
                <w:b/>
                <w:lang w:val="en-GB"/>
              </w:rPr>
            </w:rPrChange>
          </w:rPr>
          <w:fldChar w:fldCharType="end"/>
        </w:r>
      </w:ins>
    </w:p>
    <w:p w14:paraId="28E23F9D" w14:textId="1432B5AF" w:rsidR="00EB1EBD" w:rsidRDefault="00EB1EBD" w:rsidP="00EB1EBD">
      <w:pPr>
        <w:pStyle w:val="Listenabsatz"/>
        <w:numPr>
          <w:ilvl w:val="0"/>
          <w:numId w:val="9"/>
        </w:numPr>
        <w:rPr>
          <w:lang w:val="de-DE"/>
        </w:rPr>
      </w:pPr>
      <w:r w:rsidRPr="00EB1EBD">
        <w:rPr>
          <w:lang w:val="de-DE"/>
        </w:rPr>
        <w:t>In</w:t>
      </w:r>
      <w:r w:rsidR="00607109">
        <w:rPr>
          <w:lang w:val="de-DE"/>
        </w:rPr>
        <w:t xml:space="preserve"> </w:t>
      </w:r>
      <w:r w:rsidRPr="00EB1EBD">
        <w:rPr>
          <w:lang w:val="de-DE"/>
        </w:rPr>
        <w:t>erster</w:t>
      </w:r>
      <w:r w:rsidR="00607109">
        <w:rPr>
          <w:lang w:val="de-DE"/>
        </w:rPr>
        <w:t xml:space="preserve"> </w:t>
      </w:r>
      <w:r w:rsidRPr="00EB1EBD">
        <w:rPr>
          <w:lang w:val="de-DE"/>
        </w:rPr>
        <w:t>Linie</w:t>
      </w:r>
      <w:r w:rsidR="00607109">
        <w:rPr>
          <w:lang w:val="de-DE"/>
        </w:rPr>
        <w:t xml:space="preserve"> </w:t>
      </w:r>
      <w:r w:rsidRPr="00EB1EBD">
        <w:rPr>
          <w:lang w:val="de-DE"/>
        </w:rPr>
        <w:t>für</w:t>
      </w:r>
      <w:r w:rsidR="00607109">
        <w:rPr>
          <w:lang w:val="de-DE"/>
        </w:rPr>
        <w:t xml:space="preserve"> </w:t>
      </w:r>
      <w:r w:rsidRPr="00EB1EBD">
        <w:rPr>
          <w:lang w:val="de-DE"/>
        </w:rPr>
        <w:t>die</w:t>
      </w:r>
      <w:r w:rsidR="00607109">
        <w:rPr>
          <w:lang w:val="de-DE"/>
        </w:rPr>
        <w:t xml:space="preserve"> </w:t>
      </w:r>
      <w:r w:rsidRPr="00EB1EBD">
        <w:rPr>
          <w:lang w:val="de-DE"/>
        </w:rPr>
        <w:t>Kommunikation</w:t>
      </w:r>
      <w:r w:rsidR="00607109">
        <w:rPr>
          <w:lang w:val="de-DE"/>
        </w:rPr>
        <w:t xml:space="preserve"> </w:t>
      </w:r>
      <w:r w:rsidRPr="00EB1EBD">
        <w:rPr>
          <w:lang w:val="de-DE"/>
        </w:rPr>
        <w:t>reiner</w:t>
      </w:r>
      <w:r w:rsidR="00607109">
        <w:rPr>
          <w:lang w:val="de-DE"/>
        </w:rPr>
        <w:t xml:space="preserve"> </w:t>
      </w:r>
      <w:r w:rsidRPr="00EB1EBD">
        <w:rPr>
          <w:lang w:val="de-DE"/>
        </w:rPr>
        <w:t>IPv6</w:t>
      </w:r>
      <w:r w:rsidR="00607109">
        <w:rPr>
          <w:lang w:val="de-DE"/>
        </w:rPr>
        <w:t xml:space="preserve"> </w:t>
      </w:r>
      <w:r w:rsidRPr="00EB1EBD">
        <w:rPr>
          <w:lang w:val="de-DE"/>
        </w:rPr>
        <w:t>Hosts</w:t>
      </w:r>
      <w:r w:rsidR="00607109">
        <w:rPr>
          <w:lang w:val="de-DE"/>
        </w:rPr>
        <w:t xml:space="preserve"> </w:t>
      </w:r>
      <w:r>
        <w:rPr>
          <w:lang w:val="de-DE"/>
        </w:rPr>
        <w:t>in</w:t>
      </w:r>
      <w:r w:rsidR="00607109">
        <w:rPr>
          <w:lang w:val="de-DE"/>
        </w:rPr>
        <w:t xml:space="preserve"> </w:t>
      </w:r>
      <w:r>
        <w:rPr>
          <w:lang w:val="de-DE"/>
        </w:rPr>
        <w:t>einem</w:t>
      </w:r>
      <w:r w:rsidR="00607109">
        <w:rPr>
          <w:lang w:val="de-DE"/>
        </w:rPr>
        <w:t xml:space="preserve"> </w:t>
      </w:r>
      <w:r>
        <w:rPr>
          <w:lang w:val="de-DE"/>
        </w:rPr>
        <w:t>IPv4</w:t>
      </w:r>
      <w:r w:rsidR="00607109">
        <w:rPr>
          <w:lang w:val="de-DE"/>
        </w:rPr>
        <w:t xml:space="preserve"> </w:t>
      </w:r>
      <w:r>
        <w:rPr>
          <w:lang w:val="de-DE"/>
        </w:rPr>
        <w:t>Subnetz</w:t>
      </w:r>
      <w:r w:rsidR="00607109">
        <w:rPr>
          <w:lang w:val="de-DE"/>
        </w:rPr>
        <w:t xml:space="preserve"> </w:t>
      </w:r>
      <w:r>
        <w:rPr>
          <w:lang w:val="de-DE"/>
        </w:rPr>
        <w:t>gedacht</w:t>
      </w:r>
    </w:p>
    <w:p w14:paraId="69718EEE" w14:textId="154E827F" w:rsidR="00EB1EBD" w:rsidRDefault="00EB1EBD" w:rsidP="00EB1EBD">
      <w:pPr>
        <w:pStyle w:val="Listenabsatz"/>
        <w:numPr>
          <w:ilvl w:val="0"/>
          <w:numId w:val="9"/>
        </w:numPr>
        <w:rPr>
          <w:lang w:val="de-DE"/>
        </w:rPr>
      </w:pPr>
      <w:r w:rsidRPr="00EB1EBD">
        <w:rPr>
          <w:lang w:val="de-DE"/>
        </w:rPr>
        <w:t>Die</w:t>
      </w:r>
      <w:r w:rsidR="00607109">
        <w:rPr>
          <w:lang w:val="de-DE"/>
        </w:rPr>
        <w:t xml:space="preserve"> </w:t>
      </w:r>
      <w:r w:rsidRPr="00EB1EBD">
        <w:rPr>
          <w:lang w:val="de-DE"/>
        </w:rPr>
        <w:t>IPv4</w:t>
      </w:r>
      <w:r w:rsidR="00607109">
        <w:rPr>
          <w:lang w:val="de-DE"/>
        </w:rPr>
        <w:t xml:space="preserve"> </w:t>
      </w:r>
      <w:r w:rsidRPr="00EB1EBD">
        <w:rPr>
          <w:lang w:val="de-DE"/>
        </w:rPr>
        <w:t>Adresse</w:t>
      </w:r>
      <w:r w:rsidR="00607109">
        <w:rPr>
          <w:lang w:val="de-DE"/>
        </w:rPr>
        <w:t xml:space="preserve"> </w:t>
      </w:r>
      <w:r w:rsidRPr="00EB1EBD">
        <w:rPr>
          <w:lang w:val="de-DE"/>
        </w:rPr>
        <w:t>wird</w:t>
      </w:r>
      <w:r w:rsidR="00607109">
        <w:rPr>
          <w:lang w:val="de-DE"/>
        </w:rPr>
        <w:t xml:space="preserve"> </w:t>
      </w:r>
      <w:r w:rsidRPr="00EB1EBD">
        <w:rPr>
          <w:lang w:val="de-DE"/>
        </w:rPr>
        <w:t>direkt</w:t>
      </w:r>
      <w:r w:rsidR="00607109">
        <w:rPr>
          <w:lang w:val="de-DE"/>
        </w:rPr>
        <w:t xml:space="preserve"> </w:t>
      </w:r>
      <w:r w:rsidRPr="00EB1EBD">
        <w:rPr>
          <w:lang w:val="de-DE"/>
        </w:rPr>
        <w:t>in</w:t>
      </w:r>
      <w:r w:rsidR="00607109">
        <w:rPr>
          <w:lang w:val="de-DE"/>
        </w:rPr>
        <w:t xml:space="preserve"> </w:t>
      </w:r>
      <w:r w:rsidRPr="00EB1EBD">
        <w:rPr>
          <w:lang w:val="de-DE"/>
        </w:rPr>
        <w:t>die</w:t>
      </w:r>
      <w:r w:rsidR="00607109">
        <w:rPr>
          <w:lang w:val="de-DE"/>
        </w:rPr>
        <w:t xml:space="preserve"> </w:t>
      </w:r>
      <w:r w:rsidRPr="00EB1EBD">
        <w:rPr>
          <w:lang w:val="de-DE"/>
        </w:rPr>
        <w:t>Interface-ID</w:t>
      </w:r>
      <w:r w:rsidR="00607109">
        <w:rPr>
          <w:lang w:val="de-DE"/>
        </w:rPr>
        <w:t xml:space="preserve"> </w:t>
      </w:r>
      <w:r w:rsidRPr="00EB1EBD">
        <w:rPr>
          <w:lang w:val="de-DE"/>
        </w:rPr>
        <w:t>eingebaut:</w:t>
      </w:r>
      <w:r w:rsidR="00607109">
        <w:rPr>
          <w:lang w:val="de-DE"/>
        </w:rPr>
        <w:t xml:space="preserve"> </w:t>
      </w:r>
      <w:r w:rsidRPr="00EB1EBD">
        <w:rPr>
          <w:lang w:val="de-DE"/>
        </w:rPr>
        <w:t>Interfac</w:t>
      </w:r>
      <w:r>
        <w:rPr>
          <w:lang w:val="de-DE"/>
        </w:rPr>
        <w:t>e</w:t>
      </w:r>
      <w:r w:rsidR="00607109">
        <w:rPr>
          <w:lang w:val="de-DE"/>
        </w:rPr>
        <w:t xml:space="preserve"> </w:t>
      </w:r>
      <w:r>
        <w:rPr>
          <w:lang w:val="de-DE"/>
        </w:rPr>
        <w:t>ID</w:t>
      </w:r>
      <w:r w:rsidR="00607109">
        <w:rPr>
          <w:lang w:val="de-DE"/>
        </w:rPr>
        <w:t xml:space="preserve"> </w:t>
      </w:r>
      <w:r>
        <w:rPr>
          <w:lang w:val="de-DE"/>
        </w:rPr>
        <w:t>=</w:t>
      </w:r>
      <w:r w:rsidR="00607109">
        <w:rPr>
          <w:lang w:val="de-DE"/>
        </w:rPr>
        <w:t xml:space="preserve"> </w:t>
      </w:r>
      <w:r>
        <w:rPr>
          <w:lang w:val="de-DE"/>
        </w:rPr>
        <w:t>0000:5EFE:&lt;IPv4-Adresse&gt;</w:t>
      </w:r>
    </w:p>
    <w:p w14:paraId="55166B1A" w14:textId="73882C5B" w:rsidR="00EB1EBD" w:rsidRDefault="00EB1EBD" w:rsidP="00EB1EBD">
      <w:pPr>
        <w:pStyle w:val="Listenabsatz"/>
        <w:numPr>
          <w:ilvl w:val="0"/>
          <w:numId w:val="9"/>
        </w:numPr>
        <w:rPr>
          <w:lang w:val="de-DE"/>
        </w:rPr>
      </w:pPr>
      <w:r w:rsidRPr="00EB1EBD">
        <w:rPr>
          <w:lang w:val="de-DE"/>
        </w:rPr>
        <w:t>Sie</w:t>
      </w:r>
      <w:r w:rsidR="00607109">
        <w:rPr>
          <w:lang w:val="de-DE"/>
        </w:rPr>
        <w:t xml:space="preserve"> </w:t>
      </w:r>
      <w:r w:rsidRPr="00EB1EBD">
        <w:rPr>
          <w:lang w:val="de-DE"/>
        </w:rPr>
        <w:t>ist</w:t>
      </w:r>
      <w:r w:rsidR="00607109">
        <w:rPr>
          <w:lang w:val="de-DE"/>
        </w:rPr>
        <w:t xml:space="preserve"> </w:t>
      </w:r>
      <w:r w:rsidRPr="00EB1EBD">
        <w:rPr>
          <w:lang w:val="de-DE"/>
        </w:rPr>
        <w:t>automatisch</w:t>
      </w:r>
      <w:r w:rsidR="00607109">
        <w:rPr>
          <w:lang w:val="de-DE"/>
        </w:rPr>
        <w:t xml:space="preserve"> </w:t>
      </w:r>
      <w:r w:rsidRPr="00EB1EBD">
        <w:rPr>
          <w:lang w:val="de-DE"/>
        </w:rPr>
        <w:t>Unique,</w:t>
      </w:r>
      <w:r w:rsidR="00607109">
        <w:rPr>
          <w:lang w:val="de-DE"/>
        </w:rPr>
        <w:t xml:space="preserve"> </w:t>
      </w:r>
      <w:r w:rsidRPr="00EB1EBD">
        <w:rPr>
          <w:lang w:val="de-DE"/>
        </w:rPr>
        <w:t>wenn</w:t>
      </w:r>
      <w:r w:rsidR="00607109">
        <w:rPr>
          <w:lang w:val="de-DE"/>
        </w:rPr>
        <w:t xml:space="preserve"> </w:t>
      </w:r>
      <w:r w:rsidRPr="00EB1EBD">
        <w:rPr>
          <w:lang w:val="de-DE"/>
        </w:rPr>
        <w:t>echte</w:t>
      </w:r>
      <w:r w:rsidR="00607109">
        <w:rPr>
          <w:lang w:val="de-DE"/>
        </w:rPr>
        <w:t xml:space="preserve"> </w:t>
      </w:r>
      <w:r w:rsidRPr="00EB1EBD">
        <w:rPr>
          <w:lang w:val="de-DE"/>
        </w:rPr>
        <w:t>(ebenfalls</w:t>
      </w:r>
      <w:r w:rsidR="00607109">
        <w:rPr>
          <w:lang w:val="de-DE"/>
        </w:rPr>
        <w:t xml:space="preserve"> </w:t>
      </w:r>
      <w:r w:rsidRPr="00EB1EBD">
        <w:rPr>
          <w:lang w:val="de-DE"/>
        </w:rPr>
        <w:t>eindeutige</w:t>
      </w:r>
      <w:r>
        <w:rPr>
          <w:lang w:val="de-DE"/>
        </w:rPr>
        <w:t>)</w:t>
      </w:r>
      <w:r w:rsidR="00607109">
        <w:rPr>
          <w:lang w:val="de-DE"/>
        </w:rPr>
        <w:t xml:space="preserve"> </w:t>
      </w:r>
      <w:r>
        <w:rPr>
          <w:lang w:val="de-DE"/>
        </w:rPr>
        <w:t>IPv4</w:t>
      </w:r>
      <w:r w:rsidR="00607109">
        <w:rPr>
          <w:lang w:val="de-DE"/>
        </w:rPr>
        <w:t xml:space="preserve"> </w:t>
      </w:r>
      <w:r>
        <w:rPr>
          <w:lang w:val="de-DE"/>
        </w:rPr>
        <w:t>Adressen</w:t>
      </w:r>
      <w:r w:rsidR="00607109">
        <w:rPr>
          <w:lang w:val="de-DE"/>
        </w:rPr>
        <w:t xml:space="preserve"> </w:t>
      </w:r>
      <w:r>
        <w:rPr>
          <w:lang w:val="de-DE"/>
        </w:rPr>
        <w:t>benutzt</w:t>
      </w:r>
      <w:r w:rsidR="00607109">
        <w:rPr>
          <w:lang w:val="de-DE"/>
        </w:rPr>
        <w:t xml:space="preserve"> </w:t>
      </w:r>
      <w:r>
        <w:rPr>
          <w:lang w:val="de-DE"/>
        </w:rPr>
        <w:t>werden</w:t>
      </w:r>
    </w:p>
    <w:p w14:paraId="5A5496CB" w14:textId="6C8754A6" w:rsidR="00EB1EBD" w:rsidRDefault="00EB1EBD" w:rsidP="00EB1EBD">
      <w:pPr>
        <w:pStyle w:val="Listenabsatz"/>
        <w:numPr>
          <w:ilvl w:val="0"/>
          <w:numId w:val="9"/>
        </w:numPr>
        <w:rPr>
          <w:lang w:val="de-DE"/>
        </w:rPr>
      </w:pPr>
      <w:r w:rsidRPr="00EB1EBD">
        <w:rPr>
          <w:lang w:val="de-DE"/>
        </w:rPr>
        <w:t>Das</w:t>
      </w:r>
      <w:r w:rsidR="00607109">
        <w:rPr>
          <w:lang w:val="de-DE"/>
        </w:rPr>
        <w:t xml:space="preserve"> </w:t>
      </w:r>
      <w:r w:rsidRPr="00EB1EBD">
        <w:rPr>
          <w:lang w:val="de-DE"/>
        </w:rPr>
        <w:t>Präfix</w:t>
      </w:r>
      <w:r w:rsidR="00607109">
        <w:rPr>
          <w:lang w:val="de-DE"/>
        </w:rPr>
        <w:t xml:space="preserve"> </w:t>
      </w:r>
      <w:r w:rsidRPr="00EB1EBD">
        <w:rPr>
          <w:lang w:val="de-DE"/>
        </w:rPr>
        <w:t>der</w:t>
      </w:r>
      <w:r w:rsidR="00607109">
        <w:rPr>
          <w:lang w:val="de-DE"/>
        </w:rPr>
        <w:t xml:space="preserve"> </w:t>
      </w:r>
      <w:r w:rsidRPr="00EB1EBD">
        <w:rPr>
          <w:lang w:val="de-DE"/>
        </w:rPr>
        <w:t>IPv6</w:t>
      </w:r>
      <w:r w:rsidR="00607109">
        <w:rPr>
          <w:lang w:val="de-DE"/>
        </w:rPr>
        <w:t xml:space="preserve"> </w:t>
      </w:r>
      <w:r w:rsidRPr="00EB1EBD">
        <w:rPr>
          <w:lang w:val="de-DE"/>
        </w:rPr>
        <w:t>Adresse</w:t>
      </w:r>
      <w:r w:rsidR="00607109">
        <w:rPr>
          <w:lang w:val="de-DE"/>
        </w:rPr>
        <w:t xml:space="preserve"> </w:t>
      </w:r>
      <w:r w:rsidRPr="00EB1EBD">
        <w:rPr>
          <w:lang w:val="de-DE"/>
        </w:rPr>
        <w:t>des</w:t>
      </w:r>
      <w:r w:rsidR="00607109">
        <w:rPr>
          <w:lang w:val="de-DE"/>
        </w:rPr>
        <w:t xml:space="preserve"> </w:t>
      </w:r>
      <w:r w:rsidRPr="00EB1EBD">
        <w:rPr>
          <w:lang w:val="de-DE"/>
        </w:rPr>
        <w:t>Hosts</w:t>
      </w:r>
      <w:r w:rsidR="00607109">
        <w:rPr>
          <w:lang w:val="de-DE"/>
        </w:rPr>
        <w:t xml:space="preserve"> </w:t>
      </w:r>
      <w:r w:rsidRPr="00EB1EBD">
        <w:rPr>
          <w:lang w:val="de-DE"/>
        </w:rPr>
        <w:t>k</w:t>
      </w:r>
      <w:r>
        <w:rPr>
          <w:lang w:val="de-DE"/>
        </w:rPr>
        <w:t>ann</w:t>
      </w:r>
      <w:r w:rsidR="00607109">
        <w:rPr>
          <w:lang w:val="de-DE"/>
        </w:rPr>
        <w:t xml:space="preserve"> </w:t>
      </w:r>
      <w:r>
        <w:rPr>
          <w:lang w:val="de-DE"/>
        </w:rPr>
        <w:t>global</w:t>
      </w:r>
      <w:r w:rsidR="00607109">
        <w:rPr>
          <w:lang w:val="de-DE"/>
        </w:rPr>
        <w:t xml:space="preserve"> </w:t>
      </w:r>
      <w:r>
        <w:rPr>
          <w:lang w:val="de-DE"/>
        </w:rPr>
        <w:t>oder</w:t>
      </w:r>
      <w:r w:rsidR="00607109">
        <w:rPr>
          <w:lang w:val="de-DE"/>
        </w:rPr>
        <w:t xml:space="preserve"> </w:t>
      </w:r>
      <w:r>
        <w:rPr>
          <w:lang w:val="de-DE"/>
        </w:rPr>
        <w:t>linklocal</w:t>
      </w:r>
      <w:r w:rsidR="00607109">
        <w:rPr>
          <w:lang w:val="de-DE"/>
        </w:rPr>
        <w:t xml:space="preserve"> </w:t>
      </w:r>
      <w:r>
        <w:rPr>
          <w:lang w:val="de-DE"/>
        </w:rPr>
        <w:t>sein</w:t>
      </w:r>
    </w:p>
    <w:p w14:paraId="70B9E737" w14:textId="6AD30F16" w:rsidR="00EB1EBD" w:rsidRDefault="00EB1EBD" w:rsidP="00EB1EBD">
      <w:pPr>
        <w:pStyle w:val="Listenabsatz"/>
        <w:numPr>
          <w:ilvl w:val="0"/>
          <w:numId w:val="9"/>
        </w:numPr>
        <w:rPr>
          <w:lang w:val="de-DE"/>
        </w:rPr>
      </w:pPr>
      <w:r w:rsidRPr="00EB1EBD">
        <w:rPr>
          <w:lang w:val="de-DE"/>
        </w:rPr>
        <w:t>Bei</w:t>
      </w:r>
      <w:r w:rsidR="00607109">
        <w:rPr>
          <w:lang w:val="de-DE"/>
        </w:rPr>
        <w:t xml:space="preserve"> </w:t>
      </w:r>
      <w:r w:rsidRPr="00EB1EBD">
        <w:rPr>
          <w:lang w:val="de-DE"/>
        </w:rPr>
        <w:t>globalen</w:t>
      </w:r>
      <w:r w:rsidR="00607109">
        <w:rPr>
          <w:lang w:val="de-DE"/>
        </w:rPr>
        <w:t xml:space="preserve"> </w:t>
      </w:r>
      <w:r w:rsidRPr="00EB1EBD">
        <w:rPr>
          <w:lang w:val="de-DE"/>
        </w:rPr>
        <w:t>Präfixen</w:t>
      </w:r>
      <w:r w:rsidR="00607109">
        <w:rPr>
          <w:lang w:val="de-DE"/>
        </w:rPr>
        <w:t xml:space="preserve"> </w:t>
      </w:r>
      <w:r w:rsidRPr="00EB1EBD">
        <w:rPr>
          <w:lang w:val="de-DE"/>
        </w:rPr>
        <w:t>ist</w:t>
      </w:r>
      <w:r w:rsidR="00607109">
        <w:rPr>
          <w:lang w:val="de-DE"/>
        </w:rPr>
        <w:t xml:space="preserve"> </w:t>
      </w:r>
      <w:r w:rsidRPr="00EB1EBD">
        <w:rPr>
          <w:lang w:val="de-DE"/>
        </w:rPr>
        <w:t>Routing</w:t>
      </w:r>
      <w:r w:rsidR="00607109">
        <w:rPr>
          <w:lang w:val="de-DE"/>
        </w:rPr>
        <w:t xml:space="preserve"> </w:t>
      </w:r>
      <w:r w:rsidRPr="00EB1EBD">
        <w:rPr>
          <w:lang w:val="de-DE"/>
        </w:rPr>
        <w:t>(oder</w:t>
      </w:r>
      <w:r w:rsidR="00607109">
        <w:rPr>
          <w:lang w:val="de-DE"/>
        </w:rPr>
        <w:t xml:space="preserve"> </w:t>
      </w:r>
      <w:r w:rsidRPr="00EB1EBD">
        <w:rPr>
          <w:lang w:val="de-DE"/>
        </w:rPr>
        <w:t>rela</w:t>
      </w:r>
      <w:r>
        <w:rPr>
          <w:lang w:val="de-DE"/>
        </w:rPr>
        <w:t>ying)</w:t>
      </w:r>
      <w:r w:rsidR="00607109">
        <w:rPr>
          <w:lang w:val="de-DE"/>
        </w:rPr>
        <w:t xml:space="preserve"> </w:t>
      </w:r>
      <w:r>
        <w:rPr>
          <w:lang w:val="de-DE"/>
        </w:rPr>
        <w:t>ins</w:t>
      </w:r>
      <w:r w:rsidR="00607109">
        <w:rPr>
          <w:lang w:val="de-DE"/>
        </w:rPr>
        <w:t xml:space="preserve"> </w:t>
      </w:r>
      <w:r>
        <w:rPr>
          <w:lang w:val="de-DE"/>
        </w:rPr>
        <w:t>IPv6</w:t>
      </w:r>
      <w:r w:rsidR="00607109">
        <w:rPr>
          <w:lang w:val="de-DE"/>
        </w:rPr>
        <w:t xml:space="preserve"> </w:t>
      </w:r>
      <w:r>
        <w:rPr>
          <w:lang w:val="de-DE"/>
        </w:rPr>
        <w:t>Internet</w:t>
      </w:r>
      <w:r w:rsidR="00607109">
        <w:rPr>
          <w:lang w:val="de-DE"/>
        </w:rPr>
        <w:t xml:space="preserve"> </w:t>
      </w:r>
      <w:r>
        <w:rPr>
          <w:lang w:val="de-DE"/>
        </w:rPr>
        <w:t>möglich</w:t>
      </w:r>
    </w:p>
    <w:p w14:paraId="3B77D5EE" w14:textId="7C77CDFF" w:rsidR="00EB1EBD" w:rsidRDefault="00EB1EBD" w:rsidP="00EB1EBD">
      <w:pPr>
        <w:rPr>
          <w:lang w:val="de-DE"/>
        </w:rPr>
      </w:pPr>
      <w:r>
        <w:rPr>
          <w:lang w:val="de-DE"/>
        </w:rPr>
        <w:t>Beispiel:</w:t>
      </w:r>
    </w:p>
    <w:p w14:paraId="1B269D2F" w14:textId="371F2A2B" w:rsidR="00EB1EBD" w:rsidRDefault="00EB1EBD" w:rsidP="00EB1EBD">
      <w:pPr>
        <w:rPr>
          <w:lang w:val="de-DE"/>
        </w:rPr>
      </w:pPr>
      <w:r>
        <w:rPr>
          <w:lang w:val="de-DE"/>
        </w:rPr>
        <w:t>HSLU</w:t>
      </w:r>
      <w:r w:rsidR="00607109">
        <w:rPr>
          <w:lang w:val="de-DE"/>
        </w:rPr>
        <w:t xml:space="preserve"> </w:t>
      </w:r>
      <w:r>
        <w:rPr>
          <w:lang w:val="de-DE"/>
        </w:rPr>
        <w:t>Adresse:</w:t>
      </w:r>
      <w:r w:rsidR="00607109">
        <w:rPr>
          <w:lang w:val="de-DE"/>
        </w:rPr>
        <w:t xml:space="preserve"> </w:t>
      </w:r>
      <w:r>
        <w:rPr>
          <w:lang w:val="de-DE"/>
        </w:rPr>
        <w:t>147.88.210.185</w:t>
      </w:r>
    </w:p>
    <w:p w14:paraId="3E05AD76" w14:textId="1C0EB995" w:rsidR="00EB1EBD" w:rsidRDefault="00EB1EBD" w:rsidP="00EB1EBD">
      <w:pPr>
        <w:rPr>
          <w:rFonts w:ascii="Georgia" w:hAnsi="Georgia"/>
          <w:color w:val="000000"/>
          <w:sz w:val="27"/>
          <w:szCs w:val="27"/>
          <w:shd w:val="clear" w:color="auto" w:fill="FFFFFF"/>
        </w:rPr>
      </w:pPr>
      <w:r>
        <w:rPr>
          <w:lang w:val="de-DE"/>
        </w:rPr>
        <w:t>Interface-ID:</w:t>
      </w:r>
      <w:r w:rsidR="00607109">
        <w:rPr>
          <w:lang w:val="de-DE"/>
        </w:rPr>
        <w:t xml:space="preserve"> </w:t>
      </w:r>
      <w:r>
        <w:rPr>
          <w:lang w:val="de-DE"/>
        </w:rPr>
        <w:t>0000:5EFE:</w:t>
      </w:r>
      <w:r w:rsidR="00607109">
        <w:rPr>
          <w:rFonts w:ascii="Georgia" w:hAnsi="Georgia"/>
          <w:color w:val="000000"/>
          <w:sz w:val="27"/>
          <w:szCs w:val="27"/>
          <w:shd w:val="clear" w:color="auto" w:fill="FFFFFF"/>
        </w:rPr>
        <w:t xml:space="preserve"> </w:t>
      </w:r>
      <w:r>
        <w:rPr>
          <w:rFonts w:ascii="Georgia" w:hAnsi="Georgia"/>
          <w:color w:val="000000"/>
          <w:sz w:val="27"/>
          <w:szCs w:val="27"/>
          <w:shd w:val="clear" w:color="auto" w:fill="FFFFFF"/>
        </w:rPr>
        <w:t>9358D2B9</w:t>
      </w:r>
    </w:p>
    <w:p w14:paraId="00A9AA40" w14:textId="7FF421D1" w:rsidR="00EB1EBD" w:rsidRPr="00747BC4" w:rsidRDefault="002E7C74" w:rsidP="00EB1EBD">
      <w:pPr>
        <w:rPr>
          <w:lang w:val="de-DE"/>
          <w:rPrChange w:id="542" w:author="Janik Vonrotz" w:date="2016-01-04T16:56:00Z">
            <w:rPr>
              <w:b/>
              <w:lang w:val="de-DE"/>
            </w:rPr>
          </w:rPrChange>
        </w:rPr>
      </w:pPr>
      <w:r w:rsidRPr="002E7C74">
        <w:rPr>
          <w:b/>
          <w:lang w:val="de-DE"/>
        </w:rPr>
        <w:t>Teredo</w:t>
      </w:r>
      <w:ins w:id="543" w:author="Janik Vonrotz" w:date="2016-01-04T16:56:00Z">
        <w:r w:rsidR="00747BC4" w:rsidRPr="00747BC4">
          <w:rPr>
            <w:lang w:val="de-DE"/>
            <w:rPrChange w:id="544" w:author="Janik Vonrotz" w:date="2016-01-04T16:56:00Z">
              <w:rPr>
                <w:b/>
                <w:lang w:val="de-DE"/>
              </w:rPr>
            </w:rPrChange>
          </w:rPr>
          <w:fldChar w:fldCharType="begin"/>
        </w:r>
        <w:r w:rsidR="00747BC4" w:rsidRPr="00747BC4">
          <w:rPr>
            <w:rPrChange w:id="545" w:author="Janik Vonrotz" w:date="2016-01-04T16:56:00Z">
              <w:rPr/>
            </w:rPrChange>
          </w:rPr>
          <w:instrText xml:space="preserve"> XE "</w:instrText>
        </w:r>
      </w:ins>
      <w:r w:rsidR="00747BC4" w:rsidRPr="00747BC4">
        <w:rPr>
          <w:lang w:val="de-DE"/>
          <w:rPrChange w:id="546" w:author="Janik Vonrotz" w:date="2016-01-04T16:56:00Z">
            <w:rPr>
              <w:b/>
              <w:lang w:val="de-DE"/>
            </w:rPr>
          </w:rPrChange>
        </w:rPr>
        <w:instrText>Teredo</w:instrText>
      </w:r>
      <w:ins w:id="547" w:author="Janik Vonrotz" w:date="2016-01-04T16:56:00Z">
        <w:r w:rsidR="00747BC4" w:rsidRPr="00747BC4">
          <w:rPr>
            <w:rPrChange w:id="548" w:author="Janik Vonrotz" w:date="2016-01-04T16:56:00Z">
              <w:rPr/>
            </w:rPrChange>
          </w:rPr>
          <w:instrText xml:space="preserve">" </w:instrText>
        </w:r>
        <w:r w:rsidR="00747BC4" w:rsidRPr="00747BC4">
          <w:rPr>
            <w:lang w:val="de-DE"/>
            <w:rPrChange w:id="549" w:author="Janik Vonrotz" w:date="2016-01-04T16:56:00Z">
              <w:rPr>
                <w:b/>
                <w:lang w:val="de-DE"/>
              </w:rPr>
            </w:rPrChange>
          </w:rPr>
          <w:fldChar w:fldCharType="end"/>
        </w:r>
      </w:ins>
    </w:p>
    <w:p w14:paraId="7A6C655E" w14:textId="5EE529B6" w:rsidR="002E7C74" w:rsidRPr="002E7C74" w:rsidRDefault="002E7C74" w:rsidP="002E7C74">
      <w:pPr>
        <w:pStyle w:val="Listenabsatz"/>
        <w:numPr>
          <w:ilvl w:val="0"/>
          <w:numId w:val="10"/>
        </w:numPr>
        <w:rPr>
          <w:lang w:val="de-DE"/>
        </w:rPr>
      </w:pPr>
      <w:r w:rsidRPr="002E7C74">
        <w:rPr>
          <w:lang w:val="de-DE"/>
        </w:rPr>
        <w:t>Workaround</w:t>
      </w:r>
      <w:r w:rsidR="00607109">
        <w:rPr>
          <w:lang w:val="de-DE"/>
        </w:rPr>
        <w:t xml:space="preserve"> </w:t>
      </w:r>
      <w:r w:rsidRPr="002E7C74">
        <w:rPr>
          <w:lang w:val="de-DE"/>
        </w:rPr>
        <w:t>bei</w:t>
      </w:r>
      <w:r w:rsidR="00607109">
        <w:rPr>
          <w:lang w:val="de-DE"/>
        </w:rPr>
        <w:t xml:space="preserve"> </w:t>
      </w:r>
      <w:r w:rsidRPr="002E7C74">
        <w:rPr>
          <w:lang w:val="de-DE"/>
        </w:rPr>
        <w:t>«dual-stack»</w:t>
      </w:r>
      <w:r w:rsidR="00607109">
        <w:rPr>
          <w:lang w:val="de-DE"/>
        </w:rPr>
        <w:t xml:space="preserve"> </w:t>
      </w:r>
      <w:r w:rsidRPr="002E7C74">
        <w:rPr>
          <w:lang w:val="de-DE"/>
        </w:rPr>
        <w:t>Konfiguration,</w:t>
      </w:r>
      <w:r w:rsidR="00607109">
        <w:rPr>
          <w:lang w:val="de-DE"/>
        </w:rPr>
        <w:t xml:space="preserve"> </w:t>
      </w:r>
      <w:r w:rsidRPr="002E7C74">
        <w:rPr>
          <w:lang w:val="de-DE"/>
        </w:rPr>
        <w:t>wenn</w:t>
      </w:r>
      <w:r w:rsidR="00607109">
        <w:rPr>
          <w:lang w:val="de-DE"/>
        </w:rPr>
        <w:t xml:space="preserve"> </w:t>
      </w:r>
      <w:r w:rsidRPr="002E7C74">
        <w:rPr>
          <w:lang w:val="de-DE"/>
        </w:rPr>
        <w:t>z.B.</w:t>
      </w:r>
      <w:r w:rsidR="00607109">
        <w:rPr>
          <w:lang w:val="de-DE"/>
        </w:rPr>
        <w:t xml:space="preserve"> </w:t>
      </w:r>
      <w:r w:rsidRPr="002E7C74">
        <w:rPr>
          <w:lang w:val="de-DE"/>
        </w:rPr>
        <w:t>6to4</w:t>
      </w:r>
      <w:r w:rsidR="00607109">
        <w:rPr>
          <w:lang w:val="de-DE"/>
        </w:rPr>
        <w:t xml:space="preserve"> </w:t>
      </w:r>
      <w:r w:rsidRPr="002E7C74">
        <w:rPr>
          <w:lang w:val="de-DE"/>
        </w:rPr>
        <w:t>wegen</w:t>
      </w:r>
      <w:r w:rsidR="00607109">
        <w:rPr>
          <w:lang w:val="de-DE"/>
        </w:rPr>
        <w:t xml:space="preserve"> </w:t>
      </w:r>
      <w:r w:rsidRPr="002E7C74">
        <w:rPr>
          <w:lang w:val="de-DE"/>
        </w:rPr>
        <w:t>NAT</w:t>
      </w:r>
      <w:r w:rsidR="00607109">
        <w:rPr>
          <w:lang w:val="de-DE"/>
        </w:rPr>
        <w:t xml:space="preserve"> </w:t>
      </w:r>
      <w:r w:rsidRPr="002E7C74">
        <w:rPr>
          <w:lang w:val="de-DE"/>
        </w:rPr>
        <w:t>nicht</w:t>
      </w:r>
      <w:r w:rsidR="00607109">
        <w:rPr>
          <w:lang w:val="de-DE"/>
        </w:rPr>
        <w:t xml:space="preserve"> </w:t>
      </w:r>
      <w:r w:rsidRPr="002E7C74">
        <w:rPr>
          <w:lang w:val="de-DE"/>
        </w:rPr>
        <w:t>möglich</w:t>
      </w:r>
      <w:r w:rsidR="00607109">
        <w:rPr>
          <w:lang w:val="de-DE"/>
        </w:rPr>
        <w:t xml:space="preserve"> </w:t>
      </w:r>
      <w:r w:rsidRPr="002E7C74">
        <w:rPr>
          <w:lang w:val="de-DE"/>
        </w:rPr>
        <w:t>ist</w:t>
      </w:r>
      <w:r w:rsidR="00607109">
        <w:rPr>
          <w:lang w:val="de-DE"/>
        </w:rPr>
        <w:t xml:space="preserve"> </w:t>
      </w:r>
    </w:p>
    <w:p w14:paraId="5209FDD2" w14:textId="456FB712" w:rsidR="002E7C74" w:rsidRPr="002E7C74" w:rsidRDefault="002E7C74" w:rsidP="002E7C74">
      <w:pPr>
        <w:pStyle w:val="Listenabsatz"/>
        <w:numPr>
          <w:ilvl w:val="0"/>
          <w:numId w:val="10"/>
        </w:numPr>
        <w:rPr>
          <w:lang w:val="de-DE"/>
        </w:rPr>
      </w:pPr>
      <w:r w:rsidRPr="002E7C74">
        <w:rPr>
          <w:lang w:val="de-DE"/>
        </w:rPr>
        <w:t>Der</w:t>
      </w:r>
      <w:r w:rsidR="00607109">
        <w:rPr>
          <w:lang w:val="de-DE"/>
        </w:rPr>
        <w:t xml:space="preserve"> </w:t>
      </w:r>
      <w:r w:rsidRPr="002E7C74">
        <w:rPr>
          <w:lang w:val="de-DE"/>
        </w:rPr>
        <w:t>Protokolltyp</w:t>
      </w:r>
      <w:r w:rsidR="00607109">
        <w:rPr>
          <w:lang w:val="de-DE"/>
        </w:rPr>
        <w:t xml:space="preserve"> </w:t>
      </w:r>
      <w:r w:rsidRPr="002E7C74">
        <w:rPr>
          <w:lang w:val="de-DE"/>
        </w:rPr>
        <w:t>41</w:t>
      </w:r>
      <w:r w:rsidR="00607109">
        <w:rPr>
          <w:lang w:val="de-DE"/>
        </w:rPr>
        <w:t xml:space="preserve"> </w:t>
      </w:r>
      <w:r w:rsidRPr="002E7C74">
        <w:rPr>
          <w:lang w:val="de-DE"/>
        </w:rPr>
        <w:t>(IPv6</w:t>
      </w:r>
      <w:r w:rsidR="00607109">
        <w:rPr>
          <w:lang w:val="de-DE"/>
        </w:rPr>
        <w:t xml:space="preserve"> </w:t>
      </w:r>
      <w:r w:rsidRPr="002E7C74">
        <w:rPr>
          <w:lang w:val="de-DE"/>
        </w:rPr>
        <w:t>in</w:t>
      </w:r>
      <w:r w:rsidR="00607109">
        <w:rPr>
          <w:lang w:val="de-DE"/>
        </w:rPr>
        <w:t xml:space="preserve"> </w:t>
      </w:r>
      <w:r w:rsidRPr="002E7C74">
        <w:rPr>
          <w:lang w:val="de-DE"/>
        </w:rPr>
        <w:t>IPv4</w:t>
      </w:r>
      <w:r w:rsidR="00607109">
        <w:rPr>
          <w:lang w:val="de-DE"/>
        </w:rPr>
        <w:t xml:space="preserve"> </w:t>
      </w:r>
      <w:r w:rsidRPr="002E7C74">
        <w:rPr>
          <w:lang w:val="de-DE"/>
        </w:rPr>
        <w:t>getunnelt)</w:t>
      </w:r>
      <w:r w:rsidR="00607109">
        <w:rPr>
          <w:lang w:val="de-DE"/>
        </w:rPr>
        <w:t xml:space="preserve"> </w:t>
      </w:r>
      <w:r w:rsidRPr="002E7C74">
        <w:rPr>
          <w:lang w:val="de-DE"/>
        </w:rPr>
        <w:t>wird</w:t>
      </w:r>
      <w:r w:rsidR="00607109">
        <w:rPr>
          <w:lang w:val="de-DE"/>
        </w:rPr>
        <w:t xml:space="preserve"> </w:t>
      </w:r>
      <w:r w:rsidRPr="002E7C74">
        <w:rPr>
          <w:lang w:val="de-DE"/>
        </w:rPr>
        <w:t>von</w:t>
      </w:r>
      <w:r w:rsidR="00607109">
        <w:rPr>
          <w:lang w:val="de-DE"/>
        </w:rPr>
        <w:t xml:space="preserve"> </w:t>
      </w:r>
      <w:r w:rsidRPr="002E7C74">
        <w:rPr>
          <w:lang w:val="de-DE"/>
        </w:rPr>
        <w:t>den</w:t>
      </w:r>
      <w:r w:rsidR="00607109">
        <w:rPr>
          <w:lang w:val="de-DE"/>
        </w:rPr>
        <w:t xml:space="preserve"> </w:t>
      </w:r>
      <w:r w:rsidRPr="002E7C74">
        <w:rPr>
          <w:lang w:val="de-DE"/>
        </w:rPr>
        <w:t>meisten</w:t>
      </w:r>
      <w:r w:rsidR="00607109">
        <w:rPr>
          <w:lang w:val="de-DE"/>
        </w:rPr>
        <w:t xml:space="preserve"> </w:t>
      </w:r>
      <w:r w:rsidRPr="002E7C74">
        <w:rPr>
          <w:lang w:val="de-DE"/>
        </w:rPr>
        <w:t>NAT-Routern</w:t>
      </w:r>
      <w:r w:rsidR="00607109">
        <w:rPr>
          <w:lang w:val="de-DE"/>
        </w:rPr>
        <w:t xml:space="preserve"> </w:t>
      </w:r>
      <w:r w:rsidRPr="002E7C74">
        <w:rPr>
          <w:lang w:val="de-DE"/>
        </w:rPr>
        <w:t>nicht</w:t>
      </w:r>
      <w:r w:rsidR="00607109">
        <w:rPr>
          <w:lang w:val="de-DE"/>
        </w:rPr>
        <w:t xml:space="preserve"> </w:t>
      </w:r>
      <w:r w:rsidRPr="002E7C74">
        <w:rPr>
          <w:lang w:val="de-DE"/>
        </w:rPr>
        <w:t>geroutet</w:t>
      </w:r>
      <w:r w:rsidR="00607109">
        <w:rPr>
          <w:lang w:val="de-DE"/>
        </w:rPr>
        <w:t xml:space="preserve"> </w:t>
      </w:r>
      <w:r w:rsidRPr="002E7C74">
        <w:rPr>
          <w:lang w:val="de-DE"/>
        </w:rPr>
        <w:t>(in</w:t>
      </w:r>
      <w:r w:rsidR="00607109">
        <w:rPr>
          <w:lang w:val="de-DE"/>
        </w:rPr>
        <w:t xml:space="preserve"> </w:t>
      </w:r>
      <w:r w:rsidRPr="002E7C74">
        <w:rPr>
          <w:lang w:val="de-DE"/>
        </w:rPr>
        <w:t>der</w:t>
      </w:r>
      <w:r w:rsidR="00607109">
        <w:rPr>
          <w:lang w:val="de-DE"/>
        </w:rPr>
        <w:t xml:space="preserve"> </w:t>
      </w:r>
      <w:r w:rsidRPr="002E7C74">
        <w:rPr>
          <w:lang w:val="de-DE"/>
        </w:rPr>
        <w:t>Payload</w:t>
      </w:r>
      <w:r w:rsidR="00607109">
        <w:rPr>
          <w:lang w:val="de-DE"/>
        </w:rPr>
        <w:t xml:space="preserve"> </w:t>
      </w:r>
      <w:r w:rsidRPr="002E7C74">
        <w:rPr>
          <w:lang w:val="de-DE"/>
        </w:rPr>
        <w:t>befindet</w:t>
      </w:r>
      <w:r w:rsidR="00607109">
        <w:rPr>
          <w:lang w:val="de-DE"/>
        </w:rPr>
        <w:t xml:space="preserve"> </w:t>
      </w:r>
      <w:r w:rsidRPr="002E7C74">
        <w:rPr>
          <w:lang w:val="de-DE"/>
        </w:rPr>
        <w:t>sich</w:t>
      </w:r>
      <w:r w:rsidR="00607109">
        <w:rPr>
          <w:lang w:val="de-DE"/>
        </w:rPr>
        <w:t xml:space="preserve"> </w:t>
      </w:r>
      <w:r w:rsidRPr="002E7C74">
        <w:rPr>
          <w:lang w:val="de-DE"/>
        </w:rPr>
        <w:t>nämlich</w:t>
      </w:r>
      <w:r w:rsidR="00607109">
        <w:rPr>
          <w:lang w:val="de-DE"/>
        </w:rPr>
        <w:t xml:space="preserve"> </w:t>
      </w:r>
      <w:r w:rsidRPr="002E7C74">
        <w:rPr>
          <w:lang w:val="de-DE"/>
        </w:rPr>
        <w:t>kein</w:t>
      </w:r>
      <w:r w:rsidR="00607109">
        <w:rPr>
          <w:lang w:val="de-DE"/>
        </w:rPr>
        <w:t xml:space="preserve"> </w:t>
      </w:r>
      <w:r w:rsidRPr="002E7C74">
        <w:rPr>
          <w:lang w:val="de-DE"/>
        </w:rPr>
        <w:t>eigentliches</w:t>
      </w:r>
      <w:r w:rsidR="00607109">
        <w:rPr>
          <w:lang w:val="de-DE"/>
        </w:rPr>
        <w:t xml:space="preserve"> </w:t>
      </w:r>
      <w:r w:rsidRPr="002E7C74">
        <w:rPr>
          <w:lang w:val="de-DE"/>
        </w:rPr>
        <w:t>IPv4)</w:t>
      </w:r>
    </w:p>
    <w:p w14:paraId="03707312" w14:textId="1E76A35E" w:rsidR="00EB1EBD" w:rsidRDefault="002E7C74" w:rsidP="002E7C74">
      <w:pPr>
        <w:pStyle w:val="Listenabsatz"/>
        <w:numPr>
          <w:ilvl w:val="0"/>
          <w:numId w:val="10"/>
        </w:numPr>
        <w:rPr>
          <w:lang w:val="de-DE"/>
        </w:rPr>
      </w:pPr>
      <w:r w:rsidRPr="002E7C74">
        <w:rPr>
          <w:lang w:val="de-DE"/>
        </w:rPr>
        <w:t>Der</w:t>
      </w:r>
      <w:r w:rsidR="00607109">
        <w:rPr>
          <w:lang w:val="de-DE"/>
        </w:rPr>
        <w:t xml:space="preserve"> </w:t>
      </w:r>
      <w:r w:rsidRPr="002E7C74">
        <w:rPr>
          <w:lang w:val="de-DE"/>
        </w:rPr>
        <w:t>Transport</w:t>
      </w:r>
      <w:r w:rsidR="00607109">
        <w:rPr>
          <w:lang w:val="de-DE"/>
        </w:rPr>
        <w:t xml:space="preserve"> </w:t>
      </w:r>
      <w:r w:rsidRPr="002E7C74">
        <w:rPr>
          <w:lang w:val="de-DE"/>
        </w:rPr>
        <w:t>durchs</w:t>
      </w:r>
      <w:r w:rsidR="00607109">
        <w:rPr>
          <w:lang w:val="de-DE"/>
        </w:rPr>
        <w:t xml:space="preserve"> </w:t>
      </w:r>
      <w:r w:rsidRPr="002E7C74">
        <w:rPr>
          <w:lang w:val="de-DE"/>
        </w:rPr>
        <w:t>IPv4</w:t>
      </w:r>
      <w:r w:rsidR="00607109">
        <w:rPr>
          <w:lang w:val="de-DE"/>
        </w:rPr>
        <w:t xml:space="preserve"> </w:t>
      </w:r>
      <w:r w:rsidRPr="002E7C74">
        <w:rPr>
          <w:lang w:val="de-DE"/>
        </w:rPr>
        <w:t>Internet</w:t>
      </w:r>
      <w:r w:rsidR="00607109">
        <w:rPr>
          <w:lang w:val="de-DE"/>
        </w:rPr>
        <w:t xml:space="preserve"> </w:t>
      </w:r>
      <w:r w:rsidRPr="002E7C74">
        <w:rPr>
          <w:lang w:val="de-DE"/>
        </w:rPr>
        <w:t>geschieht</w:t>
      </w:r>
      <w:r w:rsidR="00607109">
        <w:rPr>
          <w:lang w:val="de-DE"/>
        </w:rPr>
        <w:t xml:space="preserve"> </w:t>
      </w:r>
      <w:r w:rsidRPr="002E7C74">
        <w:rPr>
          <w:lang w:val="de-DE"/>
        </w:rPr>
        <w:t>bei</w:t>
      </w:r>
      <w:r w:rsidR="00607109">
        <w:rPr>
          <w:lang w:val="de-DE"/>
        </w:rPr>
        <w:t xml:space="preserve"> </w:t>
      </w:r>
      <w:r w:rsidRPr="002E7C74">
        <w:rPr>
          <w:lang w:val="de-DE"/>
        </w:rPr>
        <w:t>Teredo</w:t>
      </w:r>
      <w:r w:rsidR="00607109">
        <w:rPr>
          <w:lang w:val="de-DE"/>
        </w:rPr>
        <w:t xml:space="preserve"> </w:t>
      </w:r>
      <w:r w:rsidRPr="002E7C74">
        <w:rPr>
          <w:lang w:val="de-DE"/>
        </w:rPr>
        <w:t>über</w:t>
      </w:r>
      <w:r w:rsidR="00607109">
        <w:rPr>
          <w:lang w:val="de-DE"/>
        </w:rPr>
        <w:t xml:space="preserve"> </w:t>
      </w:r>
      <w:r w:rsidRPr="002E7C74">
        <w:rPr>
          <w:lang w:val="de-DE"/>
        </w:rPr>
        <w:t>UDP,</w:t>
      </w:r>
      <w:r w:rsidR="00607109">
        <w:rPr>
          <w:lang w:val="de-DE"/>
        </w:rPr>
        <w:t xml:space="preserve"> </w:t>
      </w:r>
      <w:r w:rsidRPr="002E7C74">
        <w:rPr>
          <w:lang w:val="de-DE"/>
        </w:rPr>
        <w:t>wobei</w:t>
      </w:r>
      <w:r w:rsidR="00607109">
        <w:rPr>
          <w:lang w:val="de-DE"/>
        </w:rPr>
        <w:t xml:space="preserve"> </w:t>
      </w:r>
      <w:r w:rsidRPr="002E7C74">
        <w:rPr>
          <w:lang w:val="de-DE"/>
        </w:rPr>
        <w:t>alle</w:t>
      </w:r>
      <w:r w:rsidR="00607109">
        <w:rPr>
          <w:lang w:val="de-DE"/>
        </w:rPr>
        <w:t xml:space="preserve"> </w:t>
      </w:r>
      <w:r w:rsidRPr="002E7C74">
        <w:rPr>
          <w:lang w:val="de-DE"/>
        </w:rPr>
        <w:t>NAT-Infos</w:t>
      </w:r>
      <w:r w:rsidR="00607109">
        <w:rPr>
          <w:lang w:val="de-DE"/>
        </w:rPr>
        <w:t xml:space="preserve"> </w:t>
      </w:r>
      <w:r w:rsidRPr="002E7C74">
        <w:rPr>
          <w:lang w:val="de-DE"/>
        </w:rPr>
        <w:t>mitgegeben</w:t>
      </w:r>
      <w:r w:rsidR="00607109">
        <w:rPr>
          <w:lang w:val="de-DE"/>
        </w:rPr>
        <w:t xml:space="preserve"> </w:t>
      </w:r>
      <w:r w:rsidRPr="002E7C74">
        <w:rPr>
          <w:lang w:val="de-DE"/>
        </w:rPr>
        <w:t>werden.</w:t>
      </w:r>
      <w:r w:rsidR="00607109">
        <w:rPr>
          <w:lang w:val="de-DE"/>
        </w:rPr>
        <w:t xml:space="preserve"> </w:t>
      </w:r>
      <w:r w:rsidRPr="002E7C74">
        <w:rPr>
          <w:lang w:val="de-DE"/>
        </w:rPr>
        <w:t>Es</w:t>
      </w:r>
      <w:r w:rsidR="00607109">
        <w:rPr>
          <w:lang w:val="de-DE"/>
        </w:rPr>
        <w:t xml:space="preserve"> </w:t>
      </w:r>
      <w:r w:rsidRPr="002E7C74">
        <w:rPr>
          <w:lang w:val="de-DE"/>
        </w:rPr>
        <w:t>braucht</w:t>
      </w:r>
      <w:r w:rsidR="00607109">
        <w:rPr>
          <w:lang w:val="de-DE"/>
        </w:rPr>
        <w:t xml:space="preserve"> </w:t>
      </w:r>
      <w:r w:rsidRPr="002E7C74">
        <w:rPr>
          <w:lang w:val="de-DE"/>
        </w:rPr>
        <w:t>allerdings</w:t>
      </w:r>
      <w:r w:rsidR="00607109">
        <w:rPr>
          <w:lang w:val="de-DE"/>
        </w:rPr>
        <w:t xml:space="preserve"> </w:t>
      </w:r>
      <w:r w:rsidRPr="002E7C74">
        <w:rPr>
          <w:lang w:val="de-DE"/>
        </w:rPr>
        <w:t>einen</w:t>
      </w:r>
      <w:r w:rsidR="00607109">
        <w:rPr>
          <w:lang w:val="de-DE"/>
        </w:rPr>
        <w:t xml:space="preserve"> </w:t>
      </w:r>
      <w:r w:rsidRPr="002E7C74">
        <w:rPr>
          <w:lang w:val="de-DE"/>
        </w:rPr>
        <w:t>Teredo</w:t>
      </w:r>
      <w:r w:rsidR="00607109">
        <w:rPr>
          <w:lang w:val="de-DE"/>
        </w:rPr>
        <w:t xml:space="preserve"> </w:t>
      </w:r>
      <w:r w:rsidRPr="002E7C74">
        <w:rPr>
          <w:lang w:val="de-DE"/>
        </w:rPr>
        <w:t>Relay</w:t>
      </w:r>
      <w:r w:rsidR="00607109">
        <w:rPr>
          <w:lang w:val="de-DE"/>
        </w:rPr>
        <w:t xml:space="preserve"> </w:t>
      </w:r>
      <w:r w:rsidRPr="002E7C74">
        <w:rPr>
          <w:lang w:val="de-DE"/>
        </w:rPr>
        <w:t>Server</w:t>
      </w:r>
      <w:r w:rsidR="00607109">
        <w:rPr>
          <w:lang w:val="de-DE"/>
        </w:rPr>
        <w:t xml:space="preserve"> </w:t>
      </w:r>
      <w:r w:rsidRPr="002E7C74">
        <w:rPr>
          <w:lang w:val="de-DE"/>
        </w:rPr>
        <w:t>(3544/udp)!</w:t>
      </w:r>
    </w:p>
    <w:p w14:paraId="7C4DEEE7" w14:textId="65879E22" w:rsidR="002E7C74" w:rsidRDefault="002E7C74" w:rsidP="000220FE">
      <w:pPr>
        <w:ind w:left="360"/>
        <w:jc w:val="left"/>
        <w:rPr>
          <w:lang w:val="de-DE"/>
        </w:rPr>
      </w:pPr>
      <w:r w:rsidRPr="002E7C74">
        <w:rPr>
          <w:noProof/>
          <w:lang w:eastAsia="de-CH"/>
        </w:rPr>
        <w:drawing>
          <wp:inline distT="0" distB="0" distL="0" distR="0" wp14:anchorId="4AC4BCBE" wp14:editId="3F3F3180">
            <wp:extent cx="5760720" cy="133413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334135"/>
                    </a:xfrm>
                    <a:prstGeom prst="rect">
                      <a:avLst/>
                    </a:prstGeom>
                  </pic:spPr>
                </pic:pic>
              </a:graphicData>
            </a:graphic>
          </wp:inline>
        </w:drawing>
      </w:r>
    </w:p>
    <w:p w14:paraId="7D227697" w14:textId="3F1F432E" w:rsidR="002E7C74" w:rsidRDefault="002E7C74" w:rsidP="001C1873">
      <w:pPr>
        <w:rPr>
          <w:lang w:val="de-DE"/>
        </w:rPr>
      </w:pPr>
      <w:r>
        <w:rPr>
          <w:lang w:val="de-DE"/>
        </w:rPr>
        <w:t>Beispiel</w:t>
      </w:r>
      <w:r w:rsidR="00607109">
        <w:rPr>
          <w:lang w:val="de-DE"/>
        </w:rPr>
        <w:t xml:space="preserve"> </w:t>
      </w:r>
      <w:r>
        <w:rPr>
          <w:lang w:val="de-DE"/>
        </w:rPr>
        <w:t>Tunnel</w:t>
      </w:r>
      <w:r w:rsidR="00607109">
        <w:rPr>
          <w:lang w:val="de-DE"/>
        </w:rPr>
        <w:t xml:space="preserve"> </w:t>
      </w:r>
      <w:r>
        <w:rPr>
          <w:lang w:val="de-DE"/>
        </w:rPr>
        <w:t>Broker</w:t>
      </w:r>
    </w:p>
    <w:p w14:paraId="6C1B566A" w14:textId="440180B5" w:rsidR="000220FE" w:rsidRDefault="000220FE" w:rsidP="000220FE">
      <w:pPr>
        <w:jc w:val="left"/>
        <w:rPr>
          <w:lang w:val="de-DE"/>
        </w:rPr>
      </w:pPr>
      <w:r w:rsidRPr="00920527">
        <w:rPr>
          <w:noProof/>
          <w:lang w:eastAsia="de-CH"/>
        </w:rPr>
        <w:drawing>
          <wp:inline distT="0" distB="0" distL="0" distR="0" wp14:anchorId="4560F71F" wp14:editId="5E42210F">
            <wp:extent cx="3661731" cy="260058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70098" cy="2606531"/>
                    </a:xfrm>
                    <a:prstGeom prst="rect">
                      <a:avLst/>
                    </a:prstGeom>
                  </pic:spPr>
                </pic:pic>
              </a:graphicData>
            </a:graphic>
          </wp:inline>
        </w:drawing>
      </w:r>
    </w:p>
    <w:p w14:paraId="1AD66A3F" w14:textId="33BEA020" w:rsidR="00920527" w:rsidRDefault="00920527" w:rsidP="00920527">
      <w:pPr>
        <w:rPr>
          <w:lang w:val="de-DE"/>
        </w:rPr>
      </w:pPr>
      <w:r>
        <w:rPr>
          <w:lang w:val="de-DE"/>
        </w:rPr>
        <w:lastRenderedPageBreak/>
        <w:t>Antwort:</w:t>
      </w:r>
    </w:p>
    <w:p w14:paraId="3311C76A" w14:textId="7056A814" w:rsidR="0030780C" w:rsidRDefault="00920527" w:rsidP="00920527">
      <w:pPr>
        <w:rPr>
          <w:lang w:val="de-DE"/>
        </w:rPr>
      </w:pPr>
      <w:r>
        <w:rPr>
          <w:lang w:val="de-DE"/>
        </w:rPr>
        <w:t>Interface</w:t>
      </w:r>
      <w:r w:rsidR="00607109">
        <w:rPr>
          <w:lang w:val="de-DE"/>
        </w:rPr>
        <w:t xml:space="preserve"> </w:t>
      </w:r>
      <w:r>
        <w:rPr>
          <w:lang w:val="de-DE"/>
        </w:rPr>
        <w:t>ID:</w:t>
      </w:r>
      <w:r w:rsidR="00607109">
        <w:rPr>
          <w:lang w:val="de-DE"/>
        </w:rPr>
        <w:t xml:space="preserve"> </w:t>
      </w:r>
      <w:r>
        <w:rPr>
          <w:lang w:val="de-DE"/>
        </w:rPr>
        <w:t>2001:0db8:26:f100::</w:t>
      </w:r>
    </w:p>
    <w:p w14:paraId="4C8FF5F2" w14:textId="6B93BACF" w:rsidR="00847B6C" w:rsidRDefault="00847B6C">
      <w:pPr>
        <w:rPr>
          <w:lang w:val="de-DE"/>
        </w:rPr>
      </w:pPr>
      <w:r>
        <w:rPr>
          <w:lang w:val="de-DE"/>
        </w:rPr>
        <w:br w:type="page"/>
      </w:r>
    </w:p>
    <w:p w14:paraId="4D0CF669" w14:textId="7B12273F" w:rsidR="004C2332" w:rsidRDefault="004C2332" w:rsidP="00847B6C">
      <w:pPr>
        <w:pStyle w:val="berschrift1"/>
        <w:rPr>
          <w:ins w:id="550" w:author="Janik Vonrotz" w:date="2016-01-04T16:59:00Z"/>
          <w:lang w:val="de-DE"/>
        </w:rPr>
      </w:pPr>
      <w:bookmarkStart w:id="551" w:name="_Toc439692446"/>
      <w:r>
        <w:rPr>
          <w:lang w:val="de-DE"/>
        </w:rPr>
        <w:lastRenderedPageBreak/>
        <w:t>Cheat Sheets</w:t>
      </w:r>
      <w:bookmarkEnd w:id="551"/>
    </w:p>
    <w:p w14:paraId="027882C4" w14:textId="5DB091C8" w:rsidR="003D362A" w:rsidRDefault="003D362A" w:rsidP="003D362A">
      <w:pPr>
        <w:pStyle w:val="berschrift2"/>
        <w:rPr>
          <w:ins w:id="552" w:author="Janik Vonrotz" w:date="2016-01-04T16:59:00Z"/>
        </w:rPr>
        <w:pPrChange w:id="553" w:author="Janik Vonrotz" w:date="2016-01-04T16:59:00Z">
          <w:pPr>
            <w:pStyle w:val="berschrift1"/>
          </w:pPr>
        </w:pPrChange>
      </w:pPr>
      <w:bookmarkStart w:id="554" w:name="_Toc439692447"/>
      <w:ins w:id="555" w:author="Janik Vonrotz" w:date="2016-01-04T16:59:00Z">
        <w:r>
          <w:t>Common Ports</w:t>
        </w:r>
        <w:bookmarkEnd w:id="554"/>
      </w:ins>
    </w:p>
    <w:p w14:paraId="59D57C59" w14:textId="4D98B89C" w:rsidR="003D362A" w:rsidRPr="003D362A" w:rsidRDefault="003D362A" w:rsidP="003D362A">
      <w:pPr>
        <w:rPr>
          <w:rPrChange w:id="556" w:author="Janik Vonrotz" w:date="2016-01-04T16:59:00Z">
            <w:rPr>
              <w:lang w:val="de-DE"/>
            </w:rPr>
          </w:rPrChange>
        </w:rPr>
        <w:pPrChange w:id="557" w:author="Janik Vonrotz" w:date="2016-01-04T16:59:00Z">
          <w:pPr>
            <w:pStyle w:val="berschrift1"/>
          </w:pPr>
        </w:pPrChange>
      </w:pPr>
      <w:ins w:id="558" w:author="Janik Vonrotz" w:date="2016-01-04T16:59:00Z">
        <w:r w:rsidRPr="003D362A">
          <w:drawing>
            <wp:inline distT="0" distB="0" distL="0" distR="0" wp14:anchorId="76EF059F" wp14:editId="2703604C">
              <wp:extent cx="6191075" cy="7290249"/>
              <wp:effectExtent l="0" t="0" r="635" b="635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00111" cy="7300889"/>
                      </a:xfrm>
                      <a:prstGeom prst="rect">
                        <a:avLst/>
                      </a:prstGeom>
                    </pic:spPr>
                  </pic:pic>
                </a:graphicData>
              </a:graphic>
            </wp:inline>
          </w:drawing>
        </w:r>
      </w:ins>
    </w:p>
    <w:p w14:paraId="3E7C9883" w14:textId="56CE1B29" w:rsidR="00E3647B" w:rsidRDefault="00E3647B" w:rsidP="00E3647B">
      <w:pPr>
        <w:pStyle w:val="berschrift2"/>
      </w:pPr>
      <w:bookmarkStart w:id="559" w:name="_Toc439692448"/>
      <w:r>
        <w:lastRenderedPageBreak/>
        <w:t>IPv4 Subnetting</w:t>
      </w:r>
      <w:bookmarkEnd w:id="559"/>
    </w:p>
    <w:p w14:paraId="7977C6C7" w14:textId="795B4561" w:rsidR="00E3647B" w:rsidRDefault="00E3647B" w:rsidP="00E3647B">
      <w:pPr>
        <w:rPr>
          <w:lang w:val="de-DE"/>
        </w:rPr>
      </w:pPr>
      <w:r w:rsidRPr="00E3647B">
        <w:rPr>
          <w:lang w:val="de-DE"/>
        </w:rPr>
        <w:drawing>
          <wp:inline distT="0" distB="0" distL="0" distR="0" wp14:anchorId="0DD23A5D" wp14:editId="60C6D109">
            <wp:extent cx="6132549" cy="7441035"/>
            <wp:effectExtent l="0" t="0" r="1905" b="762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41598" cy="7452014"/>
                    </a:xfrm>
                    <a:prstGeom prst="rect">
                      <a:avLst/>
                    </a:prstGeom>
                  </pic:spPr>
                </pic:pic>
              </a:graphicData>
            </a:graphic>
          </wp:inline>
        </w:drawing>
      </w:r>
    </w:p>
    <w:p w14:paraId="68538908" w14:textId="77777777" w:rsidR="00E3647B" w:rsidRDefault="00E3647B">
      <w:pPr>
        <w:jc w:val="left"/>
        <w:rPr>
          <w:lang w:val="de-DE"/>
        </w:rPr>
      </w:pPr>
      <w:r>
        <w:rPr>
          <w:lang w:val="de-DE"/>
        </w:rPr>
        <w:br w:type="page"/>
      </w:r>
    </w:p>
    <w:p w14:paraId="12F4CAB3" w14:textId="1A3207A2" w:rsidR="004C2332" w:rsidRDefault="004C2332" w:rsidP="004C2332">
      <w:pPr>
        <w:pStyle w:val="berschrift2"/>
      </w:pPr>
      <w:bookmarkStart w:id="560" w:name="_Toc439692449"/>
      <w:r>
        <w:lastRenderedPageBreak/>
        <w:t>IPv6</w:t>
      </w:r>
      <w:bookmarkEnd w:id="560"/>
    </w:p>
    <w:p w14:paraId="32D4382E" w14:textId="727DC4CD" w:rsidR="004C2332" w:rsidRDefault="004C2332" w:rsidP="004C2332">
      <w:r w:rsidRPr="004C2332">
        <w:drawing>
          <wp:inline distT="0" distB="0" distL="0" distR="0" wp14:anchorId="62EBC73F" wp14:editId="11467EB1">
            <wp:extent cx="6156960" cy="7535371"/>
            <wp:effectExtent l="0" t="0" r="0" b="889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4161"/>
                    <a:stretch/>
                  </pic:blipFill>
                  <pic:spPr bwMode="auto">
                    <a:xfrm>
                      <a:off x="0" y="0"/>
                      <a:ext cx="6165809" cy="7546201"/>
                    </a:xfrm>
                    <a:prstGeom prst="rect">
                      <a:avLst/>
                    </a:prstGeom>
                    <a:ln>
                      <a:noFill/>
                    </a:ln>
                    <a:extLst>
                      <a:ext uri="{53640926-AAD7-44D8-BBD7-CCE9431645EC}">
                        <a14:shadowObscured xmlns:a14="http://schemas.microsoft.com/office/drawing/2010/main"/>
                      </a:ext>
                    </a:extLst>
                  </pic:spPr>
                </pic:pic>
              </a:graphicData>
            </a:graphic>
          </wp:inline>
        </w:drawing>
      </w:r>
    </w:p>
    <w:p w14:paraId="5DF3F211" w14:textId="77777777" w:rsidR="00E3647B" w:rsidRPr="004C2332" w:rsidRDefault="00E3647B" w:rsidP="004C2332"/>
    <w:p w14:paraId="1D72778F" w14:textId="63A50711" w:rsidR="00920527" w:rsidRDefault="00847B6C" w:rsidP="00847B6C">
      <w:pPr>
        <w:pStyle w:val="berschrift1"/>
        <w:rPr>
          <w:lang w:val="de-DE"/>
        </w:rPr>
      </w:pPr>
      <w:bookmarkStart w:id="561" w:name="_Toc439692450"/>
      <w:r>
        <w:rPr>
          <w:lang w:val="de-DE"/>
        </w:rPr>
        <w:lastRenderedPageBreak/>
        <w:t>Verzeichnisse</w:t>
      </w:r>
      <w:bookmarkEnd w:id="561"/>
    </w:p>
    <w:p w14:paraId="1D11D7DA" w14:textId="6C8AFC12" w:rsidR="00BC1DCC" w:rsidRPr="000220FE" w:rsidRDefault="00847B6C" w:rsidP="00BC1DCC">
      <w:pPr>
        <w:pStyle w:val="berschrift2"/>
      </w:pPr>
      <w:bookmarkStart w:id="562" w:name="_Toc439692451"/>
      <w:r>
        <w:t>Protokolle</w:t>
      </w:r>
      <w:r w:rsidR="0022232F">
        <w:t xml:space="preserve"> und Standards</w:t>
      </w:r>
      <w:bookmarkEnd w:id="562"/>
    </w:p>
    <w:p w14:paraId="677A7DF5" w14:textId="77777777" w:rsidR="00E3647B" w:rsidRDefault="000220FE" w:rsidP="00847B6C">
      <w:pPr>
        <w:rPr>
          <w:noProof/>
          <w:lang w:val="en-GB"/>
        </w:rPr>
        <w:sectPr w:rsidR="00E3647B" w:rsidSect="00E3647B">
          <w:type w:val="continuous"/>
          <w:pgSz w:w="11906" w:h="16838"/>
          <w:pgMar w:top="1440" w:right="1080" w:bottom="1440" w:left="1080" w:header="708" w:footer="708" w:gutter="0"/>
          <w:cols w:space="708"/>
          <w:docGrid w:linePitch="360"/>
        </w:sectPr>
      </w:pPr>
      <w:r>
        <w:rPr>
          <w:lang w:val="en-GB"/>
        </w:rPr>
        <w:fldChar w:fldCharType="begin"/>
      </w:r>
      <w:r>
        <w:rPr>
          <w:lang w:val="en-GB"/>
        </w:rPr>
        <w:instrText xml:space="preserve"> INDEX \e " · " \h "A" \c "2" \z "2055" </w:instrText>
      </w:r>
      <w:r>
        <w:rPr>
          <w:lang w:val="en-GB"/>
        </w:rPr>
        <w:fldChar w:fldCharType="separate"/>
      </w:r>
    </w:p>
    <w:p w14:paraId="613F0096" w14:textId="77777777" w:rsidR="00E3647B" w:rsidRDefault="00E3647B">
      <w:pPr>
        <w:pStyle w:val="Indexberschrift"/>
        <w:keepNext/>
        <w:tabs>
          <w:tab w:val="right" w:pos="4503"/>
        </w:tabs>
        <w:rPr>
          <w:b w:val="0"/>
          <w:bCs w:val="0"/>
          <w:noProof/>
        </w:rPr>
      </w:pPr>
      <w:r>
        <w:rPr>
          <w:noProof/>
        </w:rPr>
        <w:lastRenderedPageBreak/>
        <w:t>A</w:t>
      </w:r>
    </w:p>
    <w:p w14:paraId="49065980" w14:textId="77777777" w:rsidR="00E3647B" w:rsidRDefault="00E3647B">
      <w:pPr>
        <w:pStyle w:val="Index1"/>
        <w:tabs>
          <w:tab w:val="right" w:pos="4503"/>
        </w:tabs>
        <w:rPr>
          <w:noProof/>
        </w:rPr>
      </w:pPr>
      <w:r w:rsidRPr="00F62207">
        <w:rPr>
          <w:bCs/>
          <w:noProof/>
          <w:color w:val="252525"/>
          <w:shd w:val="clear" w:color="auto" w:fill="FFFFFF"/>
        </w:rPr>
        <w:t>Address Resolution Protocol</w:t>
      </w:r>
      <w:r>
        <w:rPr>
          <w:noProof/>
        </w:rPr>
        <w:t xml:space="preserve"> (ARP) · 14</w:t>
      </w:r>
    </w:p>
    <w:p w14:paraId="13A469A1" w14:textId="77777777" w:rsidR="00E3647B" w:rsidRDefault="00E3647B">
      <w:pPr>
        <w:pStyle w:val="Index1"/>
        <w:tabs>
          <w:tab w:val="right" w:pos="4503"/>
        </w:tabs>
        <w:rPr>
          <w:noProof/>
        </w:rPr>
      </w:pPr>
      <w:r w:rsidRPr="00F62207">
        <w:rPr>
          <w:noProof/>
          <w:lang w:val="en-GB"/>
        </w:rPr>
        <w:t>Asymmetric digital subscriber line (ADSL)</w:t>
      </w:r>
      <w:r>
        <w:rPr>
          <w:noProof/>
        </w:rPr>
        <w:t xml:space="preserve"> · 41</w:t>
      </w:r>
    </w:p>
    <w:p w14:paraId="25750F12" w14:textId="77777777" w:rsidR="00E3647B" w:rsidRDefault="00E3647B">
      <w:pPr>
        <w:pStyle w:val="Indexberschrift"/>
        <w:keepNext/>
        <w:tabs>
          <w:tab w:val="right" w:pos="4503"/>
        </w:tabs>
        <w:rPr>
          <w:b w:val="0"/>
          <w:bCs w:val="0"/>
          <w:noProof/>
        </w:rPr>
      </w:pPr>
      <w:r>
        <w:rPr>
          <w:noProof/>
        </w:rPr>
        <w:t>B</w:t>
      </w:r>
    </w:p>
    <w:p w14:paraId="16CFE741" w14:textId="77777777" w:rsidR="00E3647B" w:rsidRDefault="00E3647B">
      <w:pPr>
        <w:pStyle w:val="Index1"/>
        <w:tabs>
          <w:tab w:val="right" w:pos="4503"/>
        </w:tabs>
        <w:rPr>
          <w:noProof/>
        </w:rPr>
      </w:pPr>
      <w:r w:rsidRPr="00F62207">
        <w:rPr>
          <w:noProof/>
          <w:lang w:val="en-GB"/>
        </w:rPr>
        <w:t>Border Gateway Protocol (BGP)</w:t>
      </w:r>
      <w:r>
        <w:rPr>
          <w:noProof/>
        </w:rPr>
        <w:t xml:space="preserve"> · 22</w:t>
      </w:r>
    </w:p>
    <w:p w14:paraId="40E7678E" w14:textId="77777777" w:rsidR="00E3647B" w:rsidRDefault="00E3647B">
      <w:pPr>
        <w:pStyle w:val="Indexberschrift"/>
        <w:keepNext/>
        <w:tabs>
          <w:tab w:val="right" w:pos="4503"/>
        </w:tabs>
        <w:rPr>
          <w:b w:val="0"/>
          <w:bCs w:val="0"/>
          <w:noProof/>
        </w:rPr>
      </w:pPr>
      <w:r>
        <w:rPr>
          <w:noProof/>
        </w:rPr>
        <w:t>C</w:t>
      </w:r>
    </w:p>
    <w:p w14:paraId="087C7C3F" w14:textId="77777777" w:rsidR="00E3647B" w:rsidRDefault="00E3647B">
      <w:pPr>
        <w:pStyle w:val="Index1"/>
        <w:tabs>
          <w:tab w:val="right" w:pos="4503"/>
        </w:tabs>
        <w:rPr>
          <w:noProof/>
        </w:rPr>
      </w:pPr>
      <w:r w:rsidRPr="00F62207">
        <w:rPr>
          <w:noProof/>
          <w:lang w:val="en-GB"/>
        </w:rPr>
        <w:t>Challenge Handshake Authentication Protocol (CHAP)</w:t>
      </w:r>
      <w:r>
        <w:rPr>
          <w:noProof/>
        </w:rPr>
        <w:t xml:space="preserve"> · 43</w:t>
      </w:r>
    </w:p>
    <w:p w14:paraId="2AB71F35" w14:textId="77777777" w:rsidR="00E3647B" w:rsidRDefault="00E3647B">
      <w:pPr>
        <w:pStyle w:val="Indexberschrift"/>
        <w:keepNext/>
        <w:tabs>
          <w:tab w:val="right" w:pos="4503"/>
        </w:tabs>
        <w:rPr>
          <w:b w:val="0"/>
          <w:bCs w:val="0"/>
          <w:noProof/>
        </w:rPr>
      </w:pPr>
      <w:r>
        <w:rPr>
          <w:noProof/>
        </w:rPr>
        <w:t>D</w:t>
      </w:r>
    </w:p>
    <w:p w14:paraId="4E34EF12" w14:textId="77777777" w:rsidR="00E3647B" w:rsidRDefault="00E3647B">
      <w:pPr>
        <w:pStyle w:val="Index1"/>
        <w:tabs>
          <w:tab w:val="right" w:pos="4503"/>
        </w:tabs>
        <w:rPr>
          <w:noProof/>
        </w:rPr>
      </w:pPr>
      <w:r>
        <w:rPr>
          <w:noProof/>
        </w:rPr>
        <w:t>Domain Name System (DNS) · 23</w:t>
      </w:r>
    </w:p>
    <w:p w14:paraId="5FC475EE" w14:textId="77777777" w:rsidR="00E3647B" w:rsidRDefault="00E3647B">
      <w:pPr>
        <w:pStyle w:val="Index1"/>
        <w:tabs>
          <w:tab w:val="right" w:pos="4503"/>
        </w:tabs>
        <w:rPr>
          <w:noProof/>
        </w:rPr>
      </w:pPr>
      <w:r w:rsidRPr="00F62207">
        <w:rPr>
          <w:noProof/>
          <w:lang w:val="en-GB"/>
        </w:rPr>
        <w:t>Dynamic Host Configuration Protocol (DHCP)</w:t>
      </w:r>
      <w:r>
        <w:rPr>
          <w:noProof/>
        </w:rPr>
        <w:t xml:space="preserve"> · 25</w:t>
      </w:r>
    </w:p>
    <w:p w14:paraId="0EED16FD" w14:textId="77777777" w:rsidR="00E3647B" w:rsidRDefault="00E3647B">
      <w:pPr>
        <w:pStyle w:val="Indexberschrift"/>
        <w:keepNext/>
        <w:tabs>
          <w:tab w:val="right" w:pos="4503"/>
        </w:tabs>
        <w:rPr>
          <w:b w:val="0"/>
          <w:bCs w:val="0"/>
          <w:noProof/>
        </w:rPr>
      </w:pPr>
      <w:r>
        <w:rPr>
          <w:noProof/>
        </w:rPr>
        <w:t>E</w:t>
      </w:r>
    </w:p>
    <w:p w14:paraId="38978E20" w14:textId="77777777" w:rsidR="00E3647B" w:rsidRDefault="00E3647B">
      <w:pPr>
        <w:pStyle w:val="Index1"/>
        <w:tabs>
          <w:tab w:val="right" w:pos="4503"/>
        </w:tabs>
        <w:rPr>
          <w:noProof/>
        </w:rPr>
      </w:pPr>
      <w:r>
        <w:rPr>
          <w:noProof/>
        </w:rPr>
        <w:t>Ethernet · 15</w:t>
      </w:r>
    </w:p>
    <w:p w14:paraId="29342D87" w14:textId="77777777" w:rsidR="00E3647B" w:rsidRDefault="00E3647B">
      <w:pPr>
        <w:pStyle w:val="Indexberschrift"/>
        <w:keepNext/>
        <w:tabs>
          <w:tab w:val="right" w:pos="4503"/>
        </w:tabs>
        <w:rPr>
          <w:b w:val="0"/>
          <w:bCs w:val="0"/>
          <w:noProof/>
        </w:rPr>
      </w:pPr>
      <w:r>
        <w:rPr>
          <w:noProof/>
        </w:rPr>
        <w:t>I</w:t>
      </w:r>
    </w:p>
    <w:p w14:paraId="51C36DF5" w14:textId="77777777" w:rsidR="00E3647B" w:rsidRDefault="00E3647B">
      <w:pPr>
        <w:pStyle w:val="Index1"/>
        <w:tabs>
          <w:tab w:val="right" w:pos="4503"/>
        </w:tabs>
        <w:rPr>
          <w:noProof/>
        </w:rPr>
      </w:pPr>
      <w:r>
        <w:rPr>
          <w:noProof/>
        </w:rPr>
        <w:t>Internet Protocol (IP) · 17</w:t>
      </w:r>
    </w:p>
    <w:p w14:paraId="515E28A5" w14:textId="77777777" w:rsidR="00E3647B" w:rsidRDefault="00E3647B">
      <w:pPr>
        <w:pStyle w:val="Index1"/>
        <w:tabs>
          <w:tab w:val="right" w:pos="4503"/>
        </w:tabs>
        <w:rPr>
          <w:noProof/>
        </w:rPr>
      </w:pPr>
      <w:r>
        <w:rPr>
          <w:noProof/>
        </w:rPr>
        <w:t>IPSec · 35</w:t>
      </w:r>
    </w:p>
    <w:p w14:paraId="244A1736" w14:textId="77777777" w:rsidR="00E3647B" w:rsidRDefault="00E3647B">
      <w:pPr>
        <w:pStyle w:val="Index1"/>
        <w:tabs>
          <w:tab w:val="right" w:pos="4503"/>
        </w:tabs>
        <w:rPr>
          <w:noProof/>
        </w:rPr>
      </w:pPr>
      <w:r w:rsidRPr="00F62207">
        <w:rPr>
          <w:noProof/>
          <w:lang w:val="de-DE"/>
        </w:rPr>
        <w:t>IPv6</w:t>
      </w:r>
      <w:r>
        <w:rPr>
          <w:noProof/>
        </w:rPr>
        <w:t xml:space="preserve"> · 44</w:t>
      </w:r>
    </w:p>
    <w:p w14:paraId="49694137" w14:textId="77777777" w:rsidR="00E3647B" w:rsidRDefault="00E3647B">
      <w:pPr>
        <w:pStyle w:val="Indexberschrift"/>
        <w:keepNext/>
        <w:tabs>
          <w:tab w:val="right" w:pos="4503"/>
        </w:tabs>
        <w:rPr>
          <w:b w:val="0"/>
          <w:bCs w:val="0"/>
          <w:noProof/>
        </w:rPr>
      </w:pPr>
      <w:r>
        <w:rPr>
          <w:noProof/>
        </w:rPr>
        <w:t>N</w:t>
      </w:r>
    </w:p>
    <w:p w14:paraId="65F7C993" w14:textId="77777777" w:rsidR="00E3647B" w:rsidRDefault="00E3647B">
      <w:pPr>
        <w:pStyle w:val="Index1"/>
        <w:tabs>
          <w:tab w:val="right" w:pos="4503"/>
        </w:tabs>
        <w:rPr>
          <w:noProof/>
        </w:rPr>
      </w:pPr>
      <w:r>
        <w:rPr>
          <w:noProof/>
        </w:rPr>
        <w:t>NCP (Network Control Protocol) · 43</w:t>
      </w:r>
    </w:p>
    <w:p w14:paraId="6DFCEA23" w14:textId="77777777" w:rsidR="00E3647B" w:rsidRDefault="00E3647B">
      <w:pPr>
        <w:pStyle w:val="Index1"/>
        <w:tabs>
          <w:tab w:val="right" w:pos="4503"/>
        </w:tabs>
        <w:rPr>
          <w:noProof/>
        </w:rPr>
      </w:pPr>
      <w:r w:rsidRPr="00F62207">
        <w:rPr>
          <w:noProof/>
          <w:lang w:val="en-GB"/>
        </w:rPr>
        <w:t>Network Address Translation (NAT)</w:t>
      </w:r>
      <w:r>
        <w:rPr>
          <w:noProof/>
        </w:rPr>
        <w:t xml:space="preserve"> · 26</w:t>
      </w:r>
    </w:p>
    <w:p w14:paraId="1AAF2379" w14:textId="77777777" w:rsidR="00E3647B" w:rsidRDefault="00E3647B">
      <w:pPr>
        <w:pStyle w:val="Indexberschrift"/>
        <w:keepNext/>
        <w:tabs>
          <w:tab w:val="right" w:pos="4503"/>
        </w:tabs>
        <w:rPr>
          <w:b w:val="0"/>
          <w:bCs w:val="0"/>
          <w:noProof/>
        </w:rPr>
      </w:pPr>
      <w:r>
        <w:rPr>
          <w:noProof/>
        </w:rPr>
        <w:t>O</w:t>
      </w:r>
    </w:p>
    <w:p w14:paraId="4BF09C04" w14:textId="77777777" w:rsidR="00E3647B" w:rsidRDefault="00E3647B">
      <w:pPr>
        <w:pStyle w:val="Index1"/>
        <w:tabs>
          <w:tab w:val="right" w:pos="4503"/>
        </w:tabs>
        <w:rPr>
          <w:noProof/>
        </w:rPr>
      </w:pPr>
      <w:r w:rsidRPr="00F62207">
        <w:rPr>
          <w:noProof/>
          <w:lang w:val="en-GB"/>
        </w:rPr>
        <w:t>Open Shortest Path First (OSPF)</w:t>
      </w:r>
      <w:r>
        <w:rPr>
          <w:noProof/>
        </w:rPr>
        <w:t xml:space="preserve"> · 21</w:t>
      </w:r>
    </w:p>
    <w:p w14:paraId="689E3518" w14:textId="77777777" w:rsidR="00E3647B" w:rsidRDefault="00E3647B">
      <w:pPr>
        <w:pStyle w:val="Indexberschrift"/>
        <w:keepNext/>
        <w:tabs>
          <w:tab w:val="right" w:pos="4503"/>
        </w:tabs>
        <w:rPr>
          <w:b w:val="0"/>
          <w:bCs w:val="0"/>
          <w:noProof/>
        </w:rPr>
      </w:pPr>
      <w:r>
        <w:rPr>
          <w:noProof/>
        </w:rPr>
        <w:lastRenderedPageBreak/>
        <w:t>P</w:t>
      </w:r>
    </w:p>
    <w:p w14:paraId="1867CC49" w14:textId="77777777" w:rsidR="00E3647B" w:rsidRDefault="00E3647B">
      <w:pPr>
        <w:pStyle w:val="Index1"/>
        <w:tabs>
          <w:tab w:val="right" w:pos="4503"/>
        </w:tabs>
        <w:rPr>
          <w:noProof/>
        </w:rPr>
      </w:pPr>
      <w:r>
        <w:rPr>
          <w:noProof/>
        </w:rPr>
        <w:t>Password Authentication Protocol (PAP) · 43</w:t>
      </w:r>
    </w:p>
    <w:p w14:paraId="6114DBF1" w14:textId="77777777" w:rsidR="00E3647B" w:rsidRDefault="00E3647B">
      <w:pPr>
        <w:pStyle w:val="Index1"/>
        <w:tabs>
          <w:tab w:val="right" w:pos="4503"/>
        </w:tabs>
        <w:rPr>
          <w:noProof/>
        </w:rPr>
      </w:pPr>
      <w:r>
        <w:rPr>
          <w:noProof/>
        </w:rPr>
        <w:t>Point to Point Protocol (PPP) · 42</w:t>
      </w:r>
    </w:p>
    <w:p w14:paraId="78469B11" w14:textId="77777777" w:rsidR="00E3647B" w:rsidRDefault="00E3647B">
      <w:pPr>
        <w:pStyle w:val="Indexberschrift"/>
        <w:keepNext/>
        <w:tabs>
          <w:tab w:val="right" w:pos="4503"/>
        </w:tabs>
        <w:rPr>
          <w:b w:val="0"/>
          <w:bCs w:val="0"/>
          <w:noProof/>
        </w:rPr>
      </w:pPr>
      <w:r>
        <w:rPr>
          <w:noProof/>
        </w:rPr>
        <w:t>R</w:t>
      </w:r>
    </w:p>
    <w:p w14:paraId="47B7D84E" w14:textId="77777777" w:rsidR="00E3647B" w:rsidRDefault="00E3647B">
      <w:pPr>
        <w:pStyle w:val="Index1"/>
        <w:tabs>
          <w:tab w:val="right" w:pos="4503"/>
        </w:tabs>
        <w:rPr>
          <w:noProof/>
        </w:rPr>
      </w:pPr>
      <w:r>
        <w:rPr>
          <w:noProof/>
        </w:rPr>
        <w:t>Routing Information Protocol (RIP) · 21</w:t>
      </w:r>
    </w:p>
    <w:p w14:paraId="72F20F5C" w14:textId="77777777" w:rsidR="00E3647B" w:rsidRDefault="00E3647B">
      <w:pPr>
        <w:pStyle w:val="Indexberschrift"/>
        <w:keepNext/>
        <w:tabs>
          <w:tab w:val="right" w:pos="4503"/>
        </w:tabs>
        <w:rPr>
          <w:b w:val="0"/>
          <w:bCs w:val="0"/>
          <w:noProof/>
        </w:rPr>
      </w:pPr>
      <w:r>
        <w:rPr>
          <w:noProof/>
        </w:rPr>
        <w:t>S</w:t>
      </w:r>
    </w:p>
    <w:p w14:paraId="4B443342" w14:textId="77777777" w:rsidR="00E3647B" w:rsidRDefault="00E3647B">
      <w:pPr>
        <w:pStyle w:val="Index1"/>
        <w:tabs>
          <w:tab w:val="right" w:pos="4503"/>
        </w:tabs>
        <w:rPr>
          <w:noProof/>
        </w:rPr>
      </w:pPr>
      <w:r w:rsidRPr="00F62207">
        <w:rPr>
          <w:noProof/>
          <w:lang w:val="en-GB"/>
        </w:rPr>
        <w:t>Session Traversal Utitilites for NAT (STUN)</w:t>
      </w:r>
      <w:r>
        <w:rPr>
          <w:noProof/>
        </w:rPr>
        <w:t xml:space="preserve"> · 27</w:t>
      </w:r>
    </w:p>
    <w:p w14:paraId="126F481E" w14:textId="77777777" w:rsidR="00E3647B" w:rsidRDefault="00E3647B">
      <w:pPr>
        <w:pStyle w:val="Index1"/>
        <w:tabs>
          <w:tab w:val="right" w:pos="4503"/>
        </w:tabs>
        <w:rPr>
          <w:noProof/>
        </w:rPr>
      </w:pPr>
      <w:r>
        <w:rPr>
          <w:noProof/>
        </w:rPr>
        <w:t>Spanning Tree Protocol (STP) · 15</w:t>
      </w:r>
    </w:p>
    <w:p w14:paraId="522E51E8" w14:textId="77777777" w:rsidR="00E3647B" w:rsidRDefault="00E3647B">
      <w:pPr>
        <w:pStyle w:val="Indexberschrift"/>
        <w:keepNext/>
        <w:tabs>
          <w:tab w:val="right" w:pos="4503"/>
        </w:tabs>
        <w:rPr>
          <w:b w:val="0"/>
          <w:bCs w:val="0"/>
          <w:noProof/>
        </w:rPr>
      </w:pPr>
      <w:r>
        <w:rPr>
          <w:noProof/>
        </w:rPr>
        <w:t>T</w:t>
      </w:r>
    </w:p>
    <w:p w14:paraId="56091529" w14:textId="77777777" w:rsidR="00E3647B" w:rsidRDefault="00E3647B">
      <w:pPr>
        <w:pStyle w:val="Index1"/>
        <w:tabs>
          <w:tab w:val="right" w:pos="4503"/>
        </w:tabs>
        <w:rPr>
          <w:noProof/>
        </w:rPr>
      </w:pPr>
      <w:r>
        <w:rPr>
          <w:noProof/>
        </w:rPr>
        <w:t>Transmission Control Protocol (TCP) · 28</w:t>
      </w:r>
    </w:p>
    <w:p w14:paraId="357DA49B" w14:textId="77777777" w:rsidR="00E3647B" w:rsidRDefault="00E3647B">
      <w:pPr>
        <w:pStyle w:val="Indexberschrift"/>
        <w:keepNext/>
        <w:tabs>
          <w:tab w:val="right" w:pos="4503"/>
        </w:tabs>
        <w:rPr>
          <w:b w:val="0"/>
          <w:bCs w:val="0"/>
          <w:noProof/>
        </w:rPr>
      </w:pPr>
      <w:r>
        <w:rPr>
          <w:noProof/>
        </w:rPr>
        <w:t>U</w:t>
      </w:r>
    </w:p>
    <w:p w14:paraId="30209890" w14:textId="77777777" w:rsidR="00E3647B" w:rsidRDefault="00E3647B">
      <w:pPr>
        <w:pStyle w:val="Index1"/>
        <w:tabs>
          <w:tab w:val="right" w:pos="4503"/>
        </w:tabs>
        <w:rPr>
          <w:noProof/>
        </w:rPr>
      </w:pPr>
      <w:r>
        <w:rPr>
          <w:noProof/>
        </w:rPr>
        <w:t>User Datagram Protocol (UDP) · 29</w:t>
      </w:r>
    </w:p>
    <w:p w14:paraId="6D89A660" w14:textId="77777777" w:rsidR="00E3647B" w:rsidRDefault="00E3647B">
      <w:pPr>
        <w:pStyle w:val="Indexberschrift"/>
        <w:keepNext/>
        <w:tabs>
          <w:tab w:val="right" w:pos="4503"/>
        </w:tabs>
        <w:rPr>
          <w:b w:val="0"/>
          <w:bCs w:val="0"/>
          <w:noProof/>
        </w:rPr>
      </w:pPr>
      <w:r>
        <w:rPr>
          <w:noProof/>
        </w:rPr>
        <w:t>V</w:t>
      </w:r>
    </w:p>
    <w:p w14:paraId="54C09773" w14:textId="77777777" w:rsidR="00E3647B" w:rsidRDefault="00E3647B">
      <w:pPr>
        <w:pStyle w:val="Index1"/>
        <w:tabs>
          <w:tab w:val="right" w:pos="4503"/>
        </w:tabs>
        <w:rPr>
          <w:noProof/>
        </w:rPr>
      </w:pPr>
      <w:r w:rsidRPr="00F62207">
        <w:rPr>
          <w:noProof/>
          <w:lang w:val="en-GB"/>
        </w:rPr>
        <w:t>virtual LAN (VLAN)</w:t>
      </w:r>
      <w:r>
        <w:rPr>
          <w:noProof/>
        </w:rPr>
        <w:t xml:space="preserve"> · 31</w:t>
      </w:r>
    </w:p>
    <w:p w14:paraId="7B7F0A3D" w14:textId="77777777" w:rsidR="00E3647B" w:rsidRDefault="00E3647B">
      <w:pPr>
        <w:pStyle w:val="Index1"/>
        <w:tabs>
          <w:tab w:val="right" w:pos="4503"/>
        </w:tabs>
        <w:rPr>
          <w:noProof/>
        </w:rPr>
      </w:pPr>
      <w:r>
        <w:rPr>
          <w:noProof/>
        </w:rPr>
        <w:t>Virtual Private Network (VPN) · 33</w:t>
      </w:r>
    </w:p>
    <w:p w14:paraId="53B8C2D7" w14:textId="77777777" w:rsidR="00E3647B" w:rsidRDefault="00E3647B">
      <w:pPr>
        <w:pStyle w:val="Index1"/>
        <w:tabs>
          <w:tab w:val="right" w:pos="4503"/>
        </w:tabs>
        <w:rPr>
          <w:noProof/>
        </w:rPr>
      </w:pPr>
      <w:r>
        <w:rPr>
          <w:noProof/>
        </w:rPr>
        <w:t>Voice over IP (VoIP) · 39</w:t>
      </w:r>
    </w:p>
    <w:p w14:paraId="72179588" w14:textId="77777777" w:rsidR="00E3647B" w:rsidRDefault="00E3647B">
      <w:pPr>
        <w:pStyle w:val="Indexberschrift"/>
        <w:keepNext/>
        <w:tabs>
          <w:tab w:val="right" w:pos="4503"/>
        </w:tabs>
        <w:rPr>
          <w:b w:val="0"/>
          <w:bCs w:val="0"/>
          <w:noProof/>
        </w:rPr>
      </w:pPr>
      <w:r>
        <w:rPr>
          <w:noProof/>
        </w:rPr>
        <w:t>W</w:t>
      </w:r>
    </w:p>
    <w:p w14:paraId="0DD08409" w14:textId="77777777" w:rsidR="00E3647B" w:rsidRDefault="00E3647B">
      <w:pPr>
        <w:pStyle w:val="Index1"/>
        <w:tabs>
          <w:tab w:val="right" w:pos="4503"/>
        </w:tabs>
        <w:rPr>
          <w:noProof/>
        </w:rPr>
      </w:pPr>
      <w:r>
        <w:rPr>
          <w:noProof/>
        </w:rPr>
        <w:t>Wired Equivalent Privacy (WEP) · 38</w:t>
      </w:r>
    </w:p>
    <w:p w14:paraId="13660A0A" w14:textId="77777777" w:rsidR="00E3647B" w:rsidRDefault="00E3647B">
      <w:pPr>
        <w:pStyle w:val="Index1"/>
        <w:tabs>
          <w:tab w:val="right" w:pos="4503"/>
        </w:tabs>
        <w:rPr>
          <w:noProof/>
        </w:rPr>
      </w:pPr>
      <w:r w:rsidRPr="00F62207">
        <w:rPr>
          <w:noProof/>
          <w:lang w:val="en-GB"/>
        </w:rPr>
        <w:t>Wireless Protected Access (WPA)</w:t>
      </w:r>
      <w:r>
        <w:rPr>
          <w:noProof/>
        </w:rPr>
        <w:t xml:space="preserve"> · 38</w:t>
      </w:r>
    </w:p>
    <w:p w14:paraId="4C9BE106" w14:textId="77777777" w:rsidR="00E3647B" w:rsidRDefault="00E3647B">
      <w:pPr>
        <w:pStyle w:val="Index1"/>
        <w:tabs>
          <w:tab w:val="right" w:pos="4503"/>
        </w:tabs>
        <w:rPr>
          <w:noProof/>
        </w:rPr>
      </w:pPr>
      <w:r w:rsidRPr="00F62207">
        <w:rPr>
          <w:noProof/>
          <w:lang w:val="en-GB"/>
        </w:rPr>
        <w:t>Wireless Protected Access 2 (WPA2)</w:t>
      </w:r>
      <w:r>
        <w:rPr>
          <w:noProof/>
        </w:rPr>
        <w:t xml:space="preserve"> · 39</w:t>
      </w:r>
    </w:p>
    <w:p w14:paraId="5FB3239E" w14:textId="766A4F8B" w:rsidR="00E3647B" w:rsidRDefault="00E3647B" w:rsidP="00847B6C">
      <w:pPr>
        <w:rPr>
          <w:noProof/>
          <w:lang w:val="en-GB"/>
        </w:rPr>
        <w:sectPr w:rsidR="00E3647B" w:rsidSect="00E3647B">
          <w:type w:val="continuous"/>
          <w:pgSz w:w="11906" w:h="16838"/>
          <w:pgMar w:top="1440" w:right="1080" w:bottom="1440" w:left="1080" w:header="708" w:footer="708" w:gutter="0"/>
          <w:cols w:num="2" w:space="720"/>
          <w:docGrid w:linePitch="360"/>
        </w:sectPr>
      </w:pPr>
    </w:p>
    <w:p w14:paraId="618BDAE5" w14:textId="517063D8" w:rsidR="00847B6C" w:rsidRPr="000220FE" w:rsidRDefault="000220FE" w:rsidP="00847B6C">
      <w:pPr>
        <w:rPr>
          <w:lang w:val="en-GB"/>
        </w:rPr>
      </w:pPr>
      <w:r>
        <w:rPr>
          <w:lang w:val="en-GB"/>
        </w:rPr>
        <w:lastRenderedPageBreak/>
        <w:fldChar w:fldCharType="end"/>
      </w:r>
    </w:p>
    <w:sectPr w:rsidR="00847B6C" w:rsidRPr="000220FE" w:rsidSect="00E3647B">
      <w:type w:val="continuous"/>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3485A3" w14:textId="77777777" w:rsidR="00B43374" w:rsidRDefault="00B43374" w:rsidP="00AC52CB">
      <w:pPr>
        <w:spacing w:after="0"/>
      </w:pPr>
      <w:r>
        <w:separator/>
      </w:r>
    </w:p>
  </w:endnote>
  <w:endnote w:type="continuationSeparator" w:id="0">
    <w:p w14:paraId="12234308" w14:textId="77777777" w:rsidR="00B43374" w:rsidRDefault="00B43374" w:rsidP="00AC52C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Verdana">
    <w:altName w:val="Verdana"/>
    <w:panose1 w:val="020B0604030504040204"/>
    <w:charset w:val="00"/>
    <w:family w:val="swiss"/>
    <w:pitch w:val="variable"/>
    <w:sig w:usb0="A10006FF" w:usb1="4000205B" w:usb2="00000010" w:usb3="00000000" w:csb0="0000019F" w:csb1="00000000"/>
  </w:font>
  <w:font w:name="Source Code Pro">
    <w:panose1 w:val="020B0509030403020204"/>
    <w:charset w:val="00"/>
    <w:family w:val="modern"/>
    <w:pitch w:val="fixed"/>
    <w:sig w:usb0="20000007" w:usb1="00001801" w:usb2="00000000" w:usb3="00000000" w:csb0="00000193" w:csb1="00000000"/>
  </w:font>
  <w:font w:name="Arial">
    <w:panose1 w:val="020B0604020202020204"/>
    <w:charset w:val="00"/>
    <w:family w:val="swiss"/>
    <w:pitch w:val="variable"/>
    <w:sig w:usb0="E0002AFF" w:usb1="C0007843" w:usb2="00000009" w:usb3="00000000" w:csb0="000001FF" w:csb1="00000000"/>
  </w:font>
  <w:font w:name="CorporateAPro-Regular">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8892785"/>
      <w:docPartObj>
        <w:docPartGallery w:val="Page Numbers (Bottom of Page)"/>
        <w:docPartUnique/>
      </w:docPartObj>
    </w:sdtPr>
    <w:sdtContent>
      <w:p w14:paraId="7A6C8E32" w14:textId="4FF91254" w:rsidR="00B43374" w:rsidRDefault="00B43374" w:rsidP="00AC52CB">
        <w:pPr>
          <w:pStyle w:val="Fuzeile"/>
          <w:jc w:val="right"/>
        </w:pPr>
        <w:r>
          <w:fldChar w:fldCharType="begin"/>
        </w:r>
        <w:r>
          <w:instrText>PAGE   \* MERGEFORMAT</w:instrText>
        </w:r>
        <w:r>
          <w:fldChar w:fldCharType="separate"/>
        </w:r>
        <w:r w:rsidR="00801592" w:rsidRPr="00801592">
          <w:rPr>
            <w:noProof/>
            <w:lang w:val="de-DE"/>
          </w:rPr>
          <w:t>11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948F33" w14:textId="77777777" w:rsidR="00B43374" w:rsidRDefault="00B43374" w:rsidP="00AC52CB">
      <w:pPr>
        <w:spacing w:after="0"/>
      </w:pPr>
      <w:r>
        <w:separator/>
      </w:r>
    </w:p>
  </w:footnote>
  <w:footnote w:type="continuationSeparator" w:id="0">
    <w:p w14:paraId="16BE86AF" w14:textId="77777777" w:rsidR="00B43374" w:rsidRDefault="00B43374" w:rsidP="00AC52C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13DD4"/>
    <w:multiLevelType w:val="hybridMultilevel"/>
    <w:tmpl w:val="703C33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8B5E19"/>
    <w:multiLevelType w:val="hybridMultilevel"/>
    <w:tmpl w:val="2864DA9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0DE370CF"/>
    <w:multiLevelType w:val="hybridMultilevel"/>
    <w:tmpl w:val="E4B20F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0827E85"/>
    <w:multiLevelType w:val="hybridMultilevel"/>
    <w:tmpl w:val="2960BE9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1094AF2"/>
    <w:multiLevelType w:val="hybridMultilevel"/>
    <w:tmpl w:val="BF98CB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140078E"/>
    <w:multiLevelType w:val="hybridMultilevel"/>
    <w:tmpl w:val="F8BAA5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36C377C"/>
    <w:multiLevelType w:val="hybridMultilevel"/>
    <w:tmpl w:val="BD26F2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ED933FF"/>
    <w:multiLevelType w:val="hybridMultilevel"/>
    <w:tmpl w:val="0A6C52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5DE014C"/>
    <w:multiLevelType w:val="hybridMultilevel"/>
    <w:tmpl w:val="7CFE902C"/>
    <w:lvl w:ilvl="0" w:tplc="F0E409F0">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89F19EC"/>
    <w:multiLevelType w:val="hybridMultilevel"/>
    <w:tmpl w:val="62DC02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BE2FFF"/>
    <w:multiLevelType w:val="hybridMultilevel"/>
    <w:tmpl w:val="E9C4B1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B8F3BDC"/>
    <w:multiLevelType w:val="hybridMultilevel"/>
    <w:tmpl w:val="418849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2151093"/>
    <w:multiLevelType w:val="hybridMultilevel"/>
    <w:tmpl w:val="385ED2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76965C4"/>
    <w:multiLevelType w:val="multilevel"/>
    <w:tmpl w:val="C922C418"/>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de-D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4" w15:restartNumberingAfterBreak="0">
    <w:nsid w:val="37E63CBA"/>
    <w:multiLevelType w:val="multilevel"/>
    <w:tmpl w:val="BC4C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BF1593"/>
    <w:multiLevelType w:val="hybridMultilevel"/>
    <w:tmpl w:val="9C32C9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A3B32FE"/>
    <w:multiLevelType w:val="hybridMultilevel"/>
    <w:tmpl w:val="F2AE8C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AB438C6"/>
    <w:multiLevelType w:val="hybridMultilevel"/>
    <w:tmpl w:val="85C0B8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D2205CE"/>
    <w:multiLevelType w:val="hybridMultilevel"/>
    <w:tmpl w:val="6BF06F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D7C7CA8"/>
    <w:multiLevelType w:val="multilevel"/>
    <w:tmpl w:val="08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3E201188"/>
    <w:multiLevelType w:val="hybridMultilevel"/>
    <w:tmpl w:val="A588F1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08158B2"/>
    <w:multiLevelType w:val="hybridMultilevel"/>
    <w:tmpl w:val="BAE809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11D44F4"/>
    <w:multiLevelType w:val="hybridMultilevel"/>
    <w:tmpl w:val="2CFADE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24228D7"/>
    <w:multiLevelType w:val="hybridMultilevel"/>
    <w:tmpl w:val="5B6487E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474B490D"/>
    <w:multiLevelType w:val="hybridMultilevel"/>
    <w:tmpl w:val="793211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C621501"/>
    <w:multiLevelType w:val="hybridMultilevel"/>
    <w:tmpl w:val="1CAC69E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01B618C"/>
    <w:multiLevelType w:val="multilevel"/>
    <w:tmpl w:val="1D92B6A6"/>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theme="minorBidi"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5340C7"/>
    <w:multiLevelType w:val="multilevel"/>
    <w:tmpl w:val="8E863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D7035C"/>
    <w:multiLevelType w:val="hybridMultilevel"/>
    <w:tmpl w:val="4F8ACF4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15:restartNumberingAfterBreak="0">
    <w:nsid w:val="5DD03249"/>
    <w:multiLevelType w:val="hybridMultilevel"/>
    <w:tmpl w:val="9B1AAB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45A1940"/>
    <w:multiLevelType w:val="hybridMultilevel"/>
    <w:tmpl w:val="AD4CC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E5380A"/>
    <w:multiLevelType w:val="hybridMultilevel"/>
    <w:tmpl w:val="4A9A62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8236413"/>
    <w:multiLevelType w:val="hybridMultilevel"/>
    <w:tmpl w:val="DD1E82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6294280"/>
    <w:multiLevelType w:val="hybridMultilevel"/>
    <w:tmpl w:val="F0E073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96F6F4E"/>
    <w:multiLevelType w:val="hybridMultilevel"/>
    <w:tmpl w:val="89ACEC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9"/>
  </w:num>
  <w:num w:numId="2">
    <w:abstractNumId w:val="8"/>
  </w:num>
  <w:num w:numId="3">
    <w:abstractNumId w:val="7"/>
  </w:num>
  <w:num w:numId="4">
    <w:abstractNumId w:val="32"/>
  </w:num>
  <w:num w:numId="5">
    <w:abstractNumId w:val="31"/>
  </w:num>
  <w:num w:numId="6">
    <w:abstractNumId w:val="18"/>
  </w:num>
  <w:num w:numId="7">
    <w:abstractNumId w:val="24"/>
  </w:num>
  <w:num w:numId="8">
    <w:abstractNumId w:val="0"/>
  </w:num>
  <w:num w:numId="9">
    <w:abstractNumId w:val="9"/>
  </w:num>
  <w:num w:numId="10">
    <w:abstractNumId w:val="30"/>
  </w:num>
  <w:num w:numId="11">
    <w:abstractNumId w:val="26"/>
  </w:num>
  <w:num w:numId="12">
    <w:abstractNumId w:val="28"/>
  </w:num>
  <w:num w:numId="13">
    <w:abstractNumId w:val="23"/>
  </w:num>
  <w:num w:numId="14">
    <w:abstractNumId w:val="1"/>
  </w:num>
  <w:num w:numId="15">
    <w:abstractNumId w:val="14"/>
  </w:num>
  <w:num w:numId="16">
    <w:abstractNumId w:val="27"/>
  </w:num>
  <w:num w:numId="17">
    <w:abstractNumId w:val="2"/>
  </w:num>
  <w:num w:numId="18">
    <w:abstractNumId w:val="13"/>
  </w:num>
  <w:num w:numId="19">
    <w:abstractNumId w:val="11"/>
  </w:num>
  <w:num w:numId="20">
    <w:abstractNumId w:val="3"/>
  </w:num>
  <w:num w:numId="21">
    <w:abstractNumId w:val="33"/>
  </w:num>
  <w:num w:numId="22">
    <w:abstractNumId w:val="12"/>
  </w:num>
  <w:num w:numId="23">
    <w:abstractNumId w:val="15"/>
  </w:num>
  <w:num w:numId="24">
    <w:abstractNumId w:val="29"/>
  </w:num>
  <w:num w:numId="25">
    <w:abstractNumId w:val="17"/>
  </w:num>
  <w:num w:numId="26">
    <w:abstractNumId w:val="4"/>
  </w:num>
  <w:num w:numId="27">
    <w:abstractNumId w:val="20"/>
  </w:num>
  <w:num w:numId="28">
    <w:abstractNumId w:val="6"/>
  </w:num>
  <w:num w:numId="29">
    <w:abstractNumId w:val="34"/>
  </w:num>
  <w:num w:numId="30">
    <w:abstractNumId w:val="25"/>
  </w:num>
  <w:num w:numId="31">
    <w:abstractNumId w:val="5"/>
  </w:num>
  <w:num w:numId="32">
    <w:abstractNumId w:val="10"/>
  </w:num>
  <w:num w:numId="33">
    <w:abstractNumId w:val="16"/>
  </w:num>
  <w:num w:numId="34">
    <w:abstractNumId w:val="22"/>
  </w:num>
  <w:num w:numId="35">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nik Vonrotz">
    <w15:presenceInfo w15:providerId="Windows Live" w15:userId="c4ced53321dafa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trackRevision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54E7"/>
    <w:rsid w:val="00005D54"/>
    <w:rsid w:val="000220FE"/>
    <w:rsid w:val="000268F4"/>
    <w:rsid w:val="00042227"/>
    <w:rsid w:val="00043AE9"/>
    <w:rsid w:val="0004601B"/>
    <w:rsid w:val="000751CE"/>
    <w:rsid w:val="00083549"/>
    <w:rsid w:val="00083758"/>
    <w:rsid w:val="00084519"/>
    <w:rsid w:val="000910D7"/>
    <w:rsid w:val="00093F6A"/>
    <w:rsid w:val="000B01B9"/>
    <w:rsid w:val="000B57D5"/>
    <w:rsid w:val="000C6FAF"/>
    <w:rsid w:val="000D6BCF"/>
    <w:rsid w:val="000F3E9D"/>
    <w:rsid w:val="00105A77"/>
    <w:rsid w:val="00113261"/>
    <w:rsid w:val="00123AA3"/>
    <w:rsid w:val="0012666D"/>
    <w:rsid w:val="00137328"/>
    <w:rsid w:val="0013764E"/>
    <w:rsid w:val="001454E7"/>
    <w:rsid w:val="0014599F"/>
    <w:rsid w:val="001462E1"/>
    <w:rsid w:val="00147327"/>
    <w:rsid w:val="00147E9B"/>
    <w:rsid w:val="00154213"/>
    <w:rsid w:val="00154855"/>
    <w:rsid w:val="00161978"/>
    <w:rsid w:val="00165F5A"/>
    <w:rsid w:val="001767DC"/>
    <w:rsid w:val="001B56C4"/>
    <w:rsid w:val="001C1873"/>
    <w:rsid w:val="001D55AA"/>
    <w:rsid w:val="001D71F0"/>
    <w:rsid w:val="001F3C02"/>
    <w:rsid w:val="001F4AC1"/>
    <w:rsid w:val="0022232F"/>
    <w:rsid w:val="002229B8"/>
    <w:rsid w:val="0022323E"/>
    <w:rsid w:val="002304A5"/>
    <w:rsid w:val="00236A16"/>
    <w:rsid w:val="00251D64"/>
    <w:rsid w:val="00257FB3"/>
    <w:rsid w:val="00261993"/>
    <w:rsid w:val="0026682E"/>
    <w:rsid w:val="00281F2E"/>
    <w:rsid w:val="00287232"/>
    <w:rsid w:val="002904F2"/>
    <w:rsid w:val="00291DA0"/>
    <w:rsid w:val="00292CB7"/>
    <w:rsid w:val="002B2EB4"/>
    <w:rsid w:val="002B63E6"/>
    <w:rsid w:val="002D023A"/>
    <w:rsid w:val="002D0453"/>
    <w:rsid w:val="002E73E8"/>
    <w:rsid w:val="002E7C74"/>
    <w:rsid w:val="002F1303"/>
    <w:rsid w:val="002F35F4"/>
    <w:rsid w:val="002F4B63"/>
    <w:rsid w:val="0030619A"/>
    <w:rsid w:val="0030780C"/>
    <w:rsid w:val="003267C8"/>
    <w:rsid w:val="00327884"/>
    <w:rsid w:val="00346B74"/>
    <w:rsid w:val="003522DE"/>
    <w:rsid w:val="00352D12"/>
    <w:rsid w:val="00353ADB"/>
    <w:rsid w:val="003628EB"/>
    <w:rsid w:val="00362E5A"/>
    <w:rsid w:val="00367B39"/>
    <w:rsid w:val="003B62E4"/>
    <w:rsid w:val="003B6519"/>
    <w:rsid w:val="003D19BB"/>
    <w:rsid w:val="003D362A"/>
    <w:rsid w:val="004124D3"/>
    <w:rsid w:val="004242F8"/>
    <w:rsid w:val="00427152"/>
    <w:rsid w:val="00432310"/>
    <w:rsid w:val="00444E62"/>
    <w:rsid w:val="0044761C"/>
    <w:rsid w:val="00454881"/>
    <w:rsid w:val="00472FAF"/>
    <w:rsid w:val="004735B1"/>
    <w:rsid w:val="00482535"/>
    <w:rsid w:val="0049706B"/>
    <w:rsid w:val="004B30E4"/>
    <w:rsid w:val="004C0CFA"/>
    <w:rsid w:val="004C1E86"/>
    <w:rsid w:val="004C2332"/>
    <w:rsid w:val="004E4925"/>
    <w:rsid w:val="004F3099"/>
    <w:rsid w:val="004F55B5"/>
    <w:rsid w:val="00505C0A"/>
    <w:rsid w:val="00505D34"/>
    <w:rsid w:val="00511F9C"/>
    <w:rsid w:val="00515DE7"/>
    <w:rsid w:val="005165B4"/>
    <w:rsid w:val="005304AD"/>
    <w:rsid w:val="0054199E"/>
    <w:rsid w:val="00571572"/>
    <w:rsid w:val="005A3E78"/>
    <w:rsid w:val="005A770C"/>
    <w:rsid w:val="005B0058"/>
    <w:rsid w:val="005B0627"/>
    <w:rsid w:val="005B5F73"/>
    <w:rsid w:val="005B7DEA"/>
    <w:rsid w:val="005D00E3"/>
    <w:rsid w:val="005D06E7"/>
    <w:rsid w:val="005F0B39"/>
    <w:rsid w:val="00600406"/>
    <w:rsid w:val="00607109"/>
    <w:rsid w:val="00635EB3"/>
    <w:rsid w:val="00645EB9"/>
    <w:rsid w:val="006536E7"/>
    <w:rsid w:val="00666C4F"/>
    <w:rsid w:val="006A03C4"/>
    <w:rsid w:val="006A6B47"/>
    <w:rsid w:val="006B1EB7"/>
    <w:rsid w:val="006C7E02"/>
    <w:rsid w:val="006D149A"/>
    <w:rsid w:val="006D452A"/>
    <w:rsid w:val="006D4874"/>
    <w:rsid w:val="006D577F"/>
    <w:rsid w:val="006D5CFA"/>
    <w:rsid w:val="006E2B3D"/>
    <w:rsid w:val="006E3900"/>
    <w:rsid w:val="006E788D"/>
    <w:rsid w:val="006F174D"/>
    <w:rsid w:val="0070215D"/>
    <w:rsid w:val="007045A2"/>
    <w:rsid w:val="007265DF"/>
    <w:rsid w:val="00730056"/>
    <w:rsid w:val="00732A5C"/>
    <w:rsid w:val="00747BC4"/>
    <w:rsid w:val="0077074A"/>
    <w:rsid w:val="007731F9"/>
    <w:rsid w:val="0077413A"/>
    <w:rsid w:val="00776356"/>
    <w:rsid w:val="00782F94"/>
    <w:rsid w:val="007857B3"/>
    <w:rsid w:val="007877EB"/>
    <w:rsid w:val="007A2667"/>
    <w:rsid w:val="007A658E"/>
    <w:rsid w:val="007A735E"/>
    <w:rsid w:val="007C022E"/>
    <w:rsid w:val="007E2F99"/>
    <w:rsid w:val="007E37FA"/>
    <w:rsid w:val="007F40F0"/>
    <w:rsid w:val="00800026"/>
    <w:rsid w:val="00801592"/>
    <w:rsid w:val="008168DB"/>
    <w:rsid w:val="0084026A"/>
    <w:rsid w:val="008425F8"/>
    <w:rsid w:val="00847B6C"/>
    <w:rsid w:val="008518A2"/>
    <w:rsid w:val="0085318D"/>
    <w:rsid w:val="00866607"/>
    <w:rsid w:val="00872BB4"/>
    <w:rsid w:val="008843A2"/>
    <w:rsid w:val="0088722C"/>
    <w:rsid w:val="00895AAB"/>
    <w:rsid w:val="008B09FB"/>
    <w:rsid w:val="008C1D45"/>
    <w:rsid w:val="008F12A3"/>
    <w:rsid w:val="008F49B3"/>
    <w:rsid w:val="008F6DFC"/>
    <w:rsid w:val="00914F61"/>
    <w:rsid w:val="0091615A"/>
    <w:rsid w:val="00916539"/>
    <w:rsid w:val="00920527"/>
    <w:rsid w:val="009226F0"/>
    <w:rsid w:val="009236C2"/>
    <w:rsid w:val="009517ED"/>
    <w:rsid w:val="009556ED"/>
    <w:rsid w:val="00956FD1"/>
    <w:rsid w:val="009735D7"/>
    <w:rsid w:val="00974E58"/>
    <w:rsid w:val="009844B8"/>
    <w:rsid w:val="009878BB"/>
    <w:rsid w:val="00994B6C"/>
    <w:rsid w:val="009B2FE6"/>
    <w:rsid w:val="009F1D46"/>
    <w:rsid w:val="00A06276"/>
    <w:rsid w:val="00A1009F"/>
    <w:rsid w:val="00A1669B"/>
    <w:rsid w:val="00A17A51"/>
    <w:rsid w:val="00A21901"/>
    <w:rsid w:val="00A35114"/>
    <w:rsid w:val="00A64D97"/>
    <w:rsid w:val="00A840F5"/>
    <w:rsid w:val="00A84FDB"/>
    <w:rsid w:val="00A854B0"/>
    <w:rsid w:val="00A8646E"/>
    <w:rsid w:val="00A91727"/>
    <w:rsid w:val="00A93851"/>
    <w:rsid w:val="00A957A9"/>
    <w:rsid w:val="00AA0054"/>
    <w:rsid w:val="00AA6B65"/>
    <w:rsid w:val="00AC52CB"/>
    <w:rsid w:val="00AE1A6C"/>
    <w:rsid w:val="00AE26F2"/>
    <w:rsid w:val="00AF6ABA"/>
    <w:rsid w:val="00B054B8"/>
    <w:rsid w:val="00B06472"/>
    <w:rsid w:val="00B1403D"/>
    <w:rsid w:val="00B210D6"/>
    <w:rsid w:val="00B33381"/>
    <w:rsid w:val="00B33753"/>
    <w:rsid w:val="00B43374"/>
    <w:rsid w:val="00B57AB0"/>
    <w:rsid w:val="00B8068A"/>
    <w:rsid w:val="00BA036B"/>
    <w:rsid w:val="00BA7745"/>
    <w:rsid w:val="00BB6C94"/>
    <w:rsid w:val="00BC1DCC"/>
    <w:rsid w:val="00BD4B92"/>
    <w:rsid w:val="00BD6077"/>
    <w:rsid w:val="00BE14CE"/>
    <w:rsid w:val="00C07AC1"/>
    <w:rsid w:val="00C45D95"/>
    <w:rsid w:val="00C512A1"/>
    <w:rsid w:val="00C51415"/>
    <w:rsid w:val="00C61361"/>
    <w:rsid w:val="00C75FDC"/>
    <w:rsid w:val="00C912D2"/>
    <w:rsid w:val="00C94E51"/>
    <w:rsid w:val="00CA4529"/>
    <w:rsid w:val="00CC02D3"/>
    <w:rsid w:val="00CC0BC3"/>
    <w:rsid w:val="00CC1CFF"/>
    <w:rsid w:val="00CC5194"/>
    <w:rsid w:val="00CD0638"/>
    <w:rsid w:val="00D100DF"/>
    <w:rsid w:val="00D1341D"/>
    <w:rsid w:val="00D15AF9"/>
    <w:rsid w:val="00D178E1"/>
    <w:rsid w:val="00D86D47"/>
    <w:rsid w:val="00D96F4E"/>
    <w:rsid w:val="00DB293F"/>
    <w:rsid w:val="00DC2D84"/>
    <w:rsid w:val="00E03B36"/>
    <w:rsid w:val="00E1019C"/>
    <w:rsid w:val="00E215C9"/>
    <w:rsid w:val="00E2164E"/>
    <w:rsid w:val="00E3647B"/>
    <w:rsid w:val="00E54F7D"/>
    <w:rsid w:val="00E579DA"/>
    <w:rsid w:val="00E777C1"/>
    <w:rsid w:val="00E83E1C"/>
    <w:rsid w:val="00E927D8"/>
    <w:rsid w:val="00EB1EBD"/>
    <w:rsid w:val="00ED19D4"/>
    <w:rsid w:val="00ED405A"/>
    <w:rsid w:val="00EE674C"/>
    <w:rsid w:val="00F11506"/>
    <w:rsid w:val="00F20316"/>
    <w:rsid w:val="00F223E3"/>
    <w:rsid w:val="00F37B6A"/>
    <w:rsid w:val="00F41A40"/>
    <w:rsid w:val="00F43325"/>
    <w:rsid w:val="00F525CC"/>
    <w:rsid w:val="00F70A3D"/>
    <w:rsid w:val="00FA5F74"/>
    <w:rsid w:val="00FB5EC9"/>
    <w:rsid w:val="00FC01C1"/>
    <w:rsid w:val="00FC031D"/>
    <w:rsid w:val="00FC35E3"/>
    <w:rsid w:val="00FC7A3C"/>
    <w:rsid w:val="00FD4978"/>
    <w:rsid w:val="00FD6E5D"/>
    <w:rsid w:val="00FF17E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60979"/>
  <w15:chartTrackingRefBased/>
  <w15:docId w15:val="{99E628B3-F7DF-412A-B2C0-768D87B70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de-CH"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236C2"/>
    <w:pPr>
      <w:jc w:val="both"/>
    </w:pPr>
  </w:style>
  <w:style w:type="paragraph" w:styleId="berschrift1">
    <w:name w:val="heading 1"/>
    <w:basedOn w:val="Standard"/>
    <w:next w:val="Standard"/>
    <w:link w:val="berschrift1Zchn"/>
    <w:uiPriority w:val="9"/>
    <w:qFormat/>
    <w:rsid w:val="007045A2"/>
    <w:pPr>
      <w:keepNext/>
      <w:keepLines/>
      <w:numPr>
        <w:numId w:val="18"/>
      </w:numPr>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berschrift2">
    <w:name w:val="heading 2"/>
    <w:basedOn w:val="Standard"/>
    <w:next w:val="Standard"/>
    <w:link w:val="berschrift2Zchn"/>
    <w:uiPriority w:val="9"/>
    <w:unhideWhenUsed/>
    <w:qFormat/>
    <w:rsid w:val="006F174D"/>
    <w:pPr>
      <w:keepNext/>
      <w:keepLines/>
      <w:numPr>
        <w:ilvl w:val="1"/>
        <w:numId w:val="18"/>
      </w:numPr>
      <w:spacing w:before="120" w:after="0" w:line="240" w:lineRule="auto"/>
      <w:outlineLvl w:val="1"/>
    </w:pPr>
    <w:rPr>
      <w:rFonts w:asciiTheme="majorHAnsi" w:eastAsiaTheme="majorEastAsia" w:hAnsiTheme="majorHAnsi" w:cstheme="majorBidi"/>
      <w:sz w:val="36"/>
      <w:szCs w:val="36"/>
      <w:lang w:val="en-GB"/>
    </w:rPr>
  </w:style>
  <w:style w:type="paragraph" w:styleId="berschrift3">
    <w:name w:val="heading 3"/>
    <w:basedOn w:val="Standard"/>
    <w:next w:val="Standard"/>
    <w:link w:val="berschrift3Zchn"/>
    <w:uiPriority w:val="9"/>
    <w:unhideWhenUsed/>
    <w:qFormat/>
    <w:rsid w:val="007045A2"/>
    <w:pPr>
      <w:keepNext/>
      <w:keepLines/>
      <w:numPr>
        <w:ilvl w:val="2"/>
        <w:numId w:val="18"/>
      </w:numPr>
      <w:spacing w:before="80" w:after="0" w:line="240" w:lineRule="auto"/>
      <w:outlineLvl w:val="2"/>
    </w:pPr>
    <w:rPr>
      <w:rFonts w:asciiTheme="majorHAnsi" w:eastAsiaTheme="majorEastAsia" w:hAnsiTheme="majorHAnsi" w:cstheme="majorBidi"/>
      <w:caps/>
      <w:sz w:val="28"/>
      <w:szCs w:val="28"/>
    </w:rPr>
  </w:style>
  <w:style w:type="paragraph" w:styleId="berschrift4">
    <w:name w:val="heading 4"/>
    <w:basedOn w:val="Standard"/>
    <w:next w:val="Standard"/>
    <w:link w:val="berschrift4Zchn"/>
    <w:uiPriority w:val="9"/>
    <w:unhideWhenUsed/>
    <w:qFormat/>
    <w:rsid w:val="007045A2"/>
    <w:pPr>
      <w:keepNext/>
      <w:keepLines/>
      <w:numPr>
        <w:ilvl w:val="3"/>
        <w:numId w:val="18"/>
      </w:numPr>
      <w:spacing w:before="80" w:after="0" w:line="240" w:lineRule="auto"/>
      <w:outlineLvl w:val="3"/>
    </w:pPr>
    <w:rPr>
      <w:rFonts w:asciiTheme="majorHAnsi" w:eastAsiaTheme="majorEastAsia" w:hAnsiTheme="majorHAnsi" w:cstheme="majorBidi"/>
      <w:i/>
      <w:iCs/>
      <w:sz w:val="28"/>
      <w:szCs w:val="28"/>
    </w:rPr>
  </w:style>
  <w:style w:type="paragraph" w:styleId="berschrift5">
    <w:name w:val="heading 5"/>
    <w:basedOn w:val="Standard"/>
    <w:next w:val="Standard"/>
    <w:link w:val="berschrift5Zchn"/>
    <w:uiPriority w:val="9"/>
    <w:semiHidden/>
    <w:unhideWhenUsed/>
    <w:qFormat/>
    <w:rsid w:val="007045A2"/>
    <w:pPr>
      <w:keepNext/>
      <w:keepLines/>
      <w:numPr>
        <w:ilvl w:val="4"/>
        <w:numId w:val="18"/>
      </w:numPr>
      <w:spacing w:before="80" w:after="0" w:line="240" w:lineRule="auto"/>
      <w:outlineLvl w:val="4"/>
    </w:pPr>
    <w:rPr>
      <w:rFonts w:asciiTheme="majorHAnsi" w:eastAsiaTheme="majorEastAsia" w:hAnsiTheme="majorHAnsi" w:cstheme="majorBidi"/>
      <w:sz w:val="24"/>
      <w:szCs w:val="24"/>
    </w:rPr>
  </w:style>
  <w:style w:type="paragraph" w:styleId="berschrift6">
    <w:name w:val="heading 6"/>
    <w:basedOn w:val="Standard"/>
    <w:next w:val="Standard"/>
    <w:link w:val="berschrift6Zchn"/>
    <w:uiPriority w:val="9"/>
    <w:semiHidden/>
    <w:unhideWhenUsed/>
    <w:qFormat/>
    <w:rsid w:val="007045A2"/>
    <w:pPr>
      <w:keepNext/>
      <w:keepLines/>
      <w:numPr>
        <w:ilvl w:val="5"/>
        <w:numId w:val="18"/>
      </w:numPr>
      <w:spacing w:before="80" w:after="0" w:line="240" w:lineRule="auto"/>
      <w:outlineLvl w:val="5"/>
    </w:pPr>
    <w:rPr>
      <w:rFonts w:asciiTheme="majorHAnsi" w:eastAsiaTheme="majorEastAsia" w:hAnsiTheme="majorHAnsi" w:cstheme="majorBidi"/>
      <w:i/>
      <w:iCs/>
      <w:sz w:val="24"/>
      <w:szCs w:val="24"/>
    </w:rPr>
  </w:style>
  <w:style w:type="paragraph" w:styleId="berschrift7">
    <w:name w:val="heading 7"/>
    <w:basedOn w:val="Standard"/>
    <w:next w:val="Standard"/>
    <w:link w:val="berschrift7Zchn"/>
    <w:uiPriority w:val="9"/>
    <w:semiHidden/>
    <w:unhideWhenUsed/>
    <w:qFormat/>
    <w:rsid w:val="007045A2"/>
    <w:pPr>
      <w:keepNext/>
      <w:keepLines/>
      <w:numPr>
        <w:ilvl w:val="6"/>
        <w:numId w:val="18"/>
      </w:numPr>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berschrift8">
    <w:name w:val="heading 8"/>
    <w:basedOn w:val="Standard"/>
    <w:next w:val="Standard"/>
    <w:link w:val="berschrift8Zchn"/>
    <w:uiPriority w:val="9"/>
    <w:semiHidden/>
    <w:unhideWhenUsed/>
    <w:qFormat/>
    <w:rsid w:val="007045A2"/>
    <w:pPr>
      <w:keepNext/>
      <w:keepLines/>
      <w:numPr>
        <w:ilvl w:val="7"/>
        <w:numId w:val="18"/>
      </w:numPr>
      <w:spacing w:before="80" w:after="0" w:line="240" w:lineRule="auto"/>
      <w:outlineLvl w:val="7"/>
    </w:pPr>
    <w:rPr>
      <w:rFonts w:asciiTheme="majorHAnsi" w:eastAsiaTheme="majorEastAsia" w:hAnsiTheme="majorHAnsi" w:cstheme="majorBidi"/>
      <w:caps/>
    </w:rPr>
  </w:style>
  <w:style w:type="paragraph" w:styleId="berschrift9">
    <w:name w:val="heading 9"/>
    <w:basedOn w:val="Standard"/>
    <w:next w:val="Standard"/>
    <w:link w:val="berschrift9Zchn"/>
    <w:uiPriority w:val="9"/>
    <w:semiHidden/>
    <w:unhideWhenUsed/>
    <w:qFormat/>
    <w:rsid w:val="007045A2"/>
    <w:pPr>
      <w:keepNext/>
      <w:keepLines/>
      <w:numPr>
        <w:ilvl w:val="8"/>
        <w:numId w:val="18"/>
      </w:numPr>
      <w:spacing w:before="80" w:after="0" w:line="240" w:lineRule="auto"/>
      <w:outlineLvl w:val="8"/>
    </w:pPr>
    <w:rPr>
      <w:rFonts w:asciiTheme="majorHAnsi" w:eastAsiaTheme="majorEastAsia" w:hAnsiTheme="majorHAnsi" w:cstheme="majorBidi"/>
      <w:i/>
      <w:iCs/>
      <w:cap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7045A2"/>
    <w:pPr>
      <w:spacing w:after="0" w:line="240" w:lineRule="auto"/>
      <w:contextualSpacing/>
    </w:pPr>
    <w:rPr>
      <w:rFonts w:asciiTheme="majorHAnsi" w:eastAsiaTheme="majorEastAsia" w:hAnsiTheme="majorHAnsi" w:cstheme="majorBidi"/>
      <w:caps/>
      <w:spacing w:val="40"/>
      <w:sz w:val="76"/>
      <w:szCs w:val="76"/>
    </w:rPr>
  </w:style>
  <w:style w:type="character" w:customStyle="1" w:styleId="TitelZchn">
    <w:name w:val="Titel Zchn"/>
    <w:basedOn w:val="Absatz-Standardschriftart"/>
    <w:link w:val="Titel"/>
    <w:uiPriority w:val="10"/>
    <w:rsid w:val="007045A2"/>
    <w:rPr>
      <w:rFonts w:asciiTheme="majorHAnsi" w:eastAsiaTheme="majorEastAsia" w:hAnsiTheme="majorHAnsi" w:cstheme="majorBidi"/>
      <w:caps/>
      <w:spacing w:val="40"/>
      <w:sz w:val="76"/>
      <w:szCs w:val="76"/>
    </w:rPr>
  </w:style>
  <w:style w:type="character" w:customStyle="1" w:styleId="berschrift1Zchn">
    <w:name w:val="Überschrift 1 Zchn"/>
    <w:basedOn w:val="Absatz-Standardschriftart"/>
    <w:link w:val="berschrift1"/>
    <w:uiPriority w:val="9"/>
    <w:rsid w:val="007045A2"/>
    <w:rPr>
      <w:rFonts w:asciiTheme="majorHAnsi" w:eastAsiaTheme="majorEastAsia" w:hAnsiTheme="majorHAnsi" w:cstheme="majorBidi"/>
      <w:caps/>
      <w:spacing w:val="10"/>
      <w:sz w:val="36"/>
      <w:szCs w:val="36"/>
    </w:rPr>
  </w:style>
  <w:style w:type="character" w:customStyle="1" w:styleId="berschrift2Zchn">
    <w:name w:val="Überschrift 2 Zchn"/>
    <w:basedOn w:val="Absatz-Standardschriftart"/>
    <w:link w:val="berschrift2"/>
    <w:uiPriority w:val="9"/>
    <w:rsid w:val="006F174D"/>
    <w:rPr>
      <w:rFonts w:asciiTheme="majorHAnsi" w:eastAsiaTheme="majorEastAsia" w:hAnsiTheme="majorHAnsi" w:cstheme="majorBidi"/>
      <w:sz w:val="36"/>
      <w:szCs w:val="36"/>
      <w:lang w:val="en-GB"/>
    </w:rPr>
  </w:style>
  <w:style w:type="character" w:customStyle="1" w:styleId="berschrift3Zchn">
    <w:name w:val="Überschrift 3 Zchn"/>
    <w:basedOn w:val="Absatz-Standardschriftart"/>
    <w:link w:val="berschrift3"/>
    <w:uiPriority w:val="9"/>
    <w:rsid w:val="007045A2"/>
    <w:rPr>
      <w:rFonts w:asciiTheme="majorHAnsi" w:eastAsiaTheme="majorEastAsia" w:hAnsiTheme="majorHAnsi" w:cstheme="majorBidi"/>
      <w:caps/>
      <w:sz w:val="28"/>
      <w:szCs w:val="28"/>
    </w:rPr>
  </w:style>
  <w:style w:type="character" w:customStyle="1" w:styleId="berschrift4Zchn">
    <w:name w:val="Überschrift 4 Zchn"/>
    <w:basedOn w:val="Absatz-Standardschriftart"/>
    <w:link w:val="berschrift4"/>
    <w:uiPriority w:val="9"/>
    <w:rsid w:val="007045A2"/>
    <w:rPr>
      <w:rFonts w:asciiTheme="majorHAnsi" w:eastAsiaTheme="majorEastAsia" w:hAnsiTheme="majorHAnsi" w:cstheme="majorBidi"/>
      <w:i/>
      <w:iCs/>
      <w:sz w:val="28"/>
      <w:szCs w:val="28"/>
    </w:rPr>
  </w:style>
  <w:style w:type="character" w:customStyle="1" w:styleId="berschrift5Zchn">
    <w:name w:val="Überschrift 5 Zchn"/>
    <w:basedOn w:val="Absatz-Standardschriftart"/>
    <w:link w:val="berschrift5"/>
    <w:uiPriority w:val="9"/>
    <w:semiHidden/>
    <w:rsid w:val="007045A2"/>
    <w:rPr>
      <w:rFonts w:asciiTheme="majorHAnsi" w:eastAsiaTheme="majorEastAsia" w:hAnsiTheme="majorHAnsi" w:cstheme="majorBidi"/>
      <w:sz w:val="24"/>
      <w:szCs w:val="24"/>
    </w:rPr>
  </w:style>
  <w:style w:type="character" w:customStyle="1" w:styleId="berschrift6Zchn">
    <w:name w:val="Überschrift 6 Zchn"/>
    <w:basedOn w:val="Absatz-Standardschriftart"/>
    <w:link w:val="berschrift6"/>
    <w:uiPriority w:val="9"/>
    <w:semiHidden/>
    <w:rsid w:val="007045A2"/>
    <w:rPr>
      <w:rFonts w:asciiTheme="majorHAnsi" w:eastAsiaTheme="majorEastAsia" w:hAnsiTheme="majorHAnsi" w:cstheme="majorBidi"/>
      <w:i/>
      <w:iCs/>
      <w:sz w:val="24"/>
      <w:szCs w:val="24"/>
    </w:rPr>
  </w:style>
  <w:style w:type="character" w:customStyle="1" w:styleId="berschrift7Zchn">
    <w:name w:val="Überschrift 7 Zchn"/>
    <w:basedOn w:val="Absatz-Standardschriftart"/>
    <w:link w:val="berschrift7"/>
    <w:uiPriority w:val="9"/>
    <w:semiHidden/>
    <w:rsid w:val="007045A2"/>
    <w:rPr>
      <w:rFonts w:asciiTheme="majorHAnsi" w:eastAsiaTheme="majorEastAsia" w:hAnsiTheme="majorHAnsi" w:cstheme="majorBidi"/>
      <w:color w:val="595959" w:themeColor="text1" w:themeTint="A6"/>
      <w:sz w:val="24"/>
      <w:szCs w:val="24"/>
    </w:rPr>
  </w:style>
  <w:style w:type="character" w:customStyle="1" w:styleId="berschrift8Zchn">
    <w:name w:val="Überschrift 8 Zchn"/>
    <w:basedOn w:val="Absatz-Standardschriftart"/>
    <w:link w:val="berschrift8"/>
    <w:uiPriority w:val="9"/>
    <w:semiHidden/>
    <w:rsid w:val="007045A2"/>
    <w:rPr>
      <w:rFonts w:asciiTheme="majorHAnsi" w:eastAsiaTheme="majorEastAsia" w:hAnsiTheme="majorHAnsi" w:cstheme="majorBidi"/>
      <w:caps/>
    </w:rPr>
  </w:style>
  <w:style w:type="character" w:customStyle="1" w:styleId="berschrift9Zchn">
    <w:name w:val="Überschrift 9 Zchn"/>
    <w:basedOn w:val="Absatz-Standardschriftart"/>
    <w:link w:val="berschrift9"/>
    <w:uiPriority w:val="9"/>
    <w:semiHidden/>
    <w:rsid w:val="007045A2"/>
    <w:rPr>
      <w:rFonts w:asciiTheme="majorHAnsi" w:eastAsiaTheme="majorEastAsia" w:hAnsiTheme="majorHAnsi" w:cstheme="majorBidi"/>
      <w:i/>
      <w:iCs/>
      <w:caps/>
    </w:rPr>
  </w:style>
  <w:style w:type="table" w:styleId="Tabellenraster">
    <w:name w:val="Table Grid"/>
    <w:basedOn w:val="NormaleTabelle"/>
    <w:uiPriority w:val="39"/>
    <w:rsid w:val="001454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FA5F74"/>
    <w:pPr>
      <w:ind w:left="720"/>
      <w:contextualSpacing/>
    </w:pPr>
  </w:style>
  <w:style w:type="paragraph" w:styleId="Inhaltsverzeichnisberschrift">
    <w:name w:val="TOC Heading"/>
    <w:basedOn w:val="berschrift1"/>
    <w:next w:val="Standard"/>
    <w:uiPriority w:val="39"/>
    <w:unhideWhenUsed/>
    <w:qFormat/>
    <w:rsid w:val="007045A2"/>
    <w:pPr>
      <w:outlineLvl w:val="9"/>
    </w:pPr>
  </w:style>
  <w:style w:type="paragraph" w:styleId="Verzeichnis1">
    <w:name w:val="toc 1"/>
    <w:basedOn w:val="Standard"/>
    <w:next w:val="Standard"/>
    <w:autoRedefine/>
    <w:uiPriority w:val="39"/>
    <w:unhideWhenUsed/>
    <w:rsid w:val="002B2EB4"/>
    <w:pPr>
      <w:spacing w:after="100"/>
    </w:pPr>
  </w:style>
  <w:style w:type="paragraph" w:styleId="Verzeichnis2">
    <w:name w:val="toc 2"/>
    <w:basedOn w:val="Standard"/>
    <w:next w:val="Standard"/>
    <w:autoRedefine/>
    <w:uiPriority w:val="39"/>
    <w:unhideWhenUsed/>
    <w:rsid w:val="002B2EB4"/>
    <w:pPr>
      <w:spacing w:after="100"/>
      <w:ind w:left="220"/>
    </w:pPr>
  </w:style>
  <w:style w:type="paragraph" w:styleId="Verzeichnis3">
    <w:name w:val="toc 3"/>
    <w:basedOn w:val="Standard"/>
    <w:next w:val="Standard"/>
    <w:autoRedefine/>
    <w:uiPriority w:val="39"/>
    <w:unhideWhenUsed/>
    <w:rsid w:val="002B2EB4"/>
    <w:pPr>
      <w:spacing w:after="100"/>
      <w:ind w:left="440"/>
    </w:pPr>
  </w:style>
  <w:style w:type="character" w:styleId="Hyperlink">
    <w:name w:val="Hyperlink"/>
    <w:basedOn w:val="Absatz-Standardschriftart"/>
    <w:uiPriority w:val="99"/>
    <w:unhideWhenUsed/>
    <w:rsid w:val="002B2EB4"/>
    <w:rPr>
      <w:color w:val="0563C1" w:themeColor="hyperlink"/>
      <w:u w:val="single"/>
    </w:rPr>
  </w:style>
  <w:style w:type="paragraph" w:customStyle="1" w:styleId="Default">
    <w:name w:val="Default"/>
    <w:rsid w:val="0030780C"/>
    <w:pPr>
      <w:autoSpaceDE w:val="0"/>
      <w:autoSpaceDN w:val="0"/>
      <w:adjustRightInd w:val="0"/>
      <w:spacing w:after="0" w:line="240" w:lineRule="auto"/>
    </w:pPr>
    <w:rPr>
      <w:rFonts w:ascii="Verdana" w:hAnsi="Verdana" w:cs="Verdana"/>
      <w:color w:val="000000"/>
      <w:sz w:val="24"/>
      <w:szCs w:val="24"/>
    </w:rPr>
  </w:style>
  <w:style w:type="paragraph" w:styleId="StandardWeb">
    <w:name w:val="Normal (Web)"/>
    <w:basedOn w:val="Standard"/>
    <w:uiPriority w:val="99"/>
    <w:unhideWhenUsed/>
    <w:rsid w:val="002304A5"/>
    <w:pPr>
      <w:spacing w:before="100" w:beforeAutospacing="1" w:after="100" w:afterAutospacing="1"/>
    </w:pPr>
    <w:rPr>
      <w:rFonts w:ascii="Times New Roman" w:eastAsia="Times New Roman" w:hAnsi="Times New Roman" w:cs="Times New Roman"/>
      <w:sz w:val="24"/>
      <w:szCs w:val="24"/>
      <w:lang w:eastAsia="de-CH"/>
    </w:rPr>
  </w:style>
  <w:style w:type="character" w:customStyle="1" w:styleId="apple-converted-space">
    <w:name w:val="apple-converted-space"/>
    <w:basedOn w:val="Absatz-Standardschriftart"/>
    <w:rsid w:val="00147327"/>
  </w:style>
  <w:style w:type="character" w:customStyle="1" w:styleId="mw-headline">
    <w:name w:val="mw-headline"/>
    <w:basedOn w:val="Absatz-Standardschriftart"/>
    <w:rsid w:val="00A957A9"/>
  </w:style>
  <w:style w:type="character" w:customStyle="1" w:styleId="mw-editsection">
    <w:name w:val="mw-editsection"/>
    <w:basedOn w:val="Absatz-Standardschriftart"/>
    <w:rsid w:val="00A957A9"/>
  </w:style>
  <w:style w:type="character" w:customStyle="1" w:styleId="mw-editsection-bracket">
    <w:name w:val="mw-editsection-bracket"/>
    <w:basedOn w:val="Absatz-Standardschriftart"/>
    <w:rsid w:val="00A957A9"/>
  </w:style>
  <w:style w:type="character" w:styleId="Fett">
    <w:name w:val="Strong"/>
    <w:basedOn w:val="Absatz-Standardschriftart"/>
    <w:uiPriority w:val="22"/>
    <w:qFormat/>
    <w:rsid w:val="007045A2"/>
    <w:rPr>
      <w:rFonts w:asciiTheme="minorHAnsi" w:eastAsiaTheme="minorEastAsia" w:hAnsiTheme="minorHAnsi" w:cstheme="minorBidi"/>
      <w:b/>
      <w:bCs/>
      <w:spacing w:val="0"/>
      <w:w w:val="100"/>
      <w:position w:val="0"/>
      <w:sz w:val="20"/>
      <w:szCs w:val="20"/>
    </w:rPr>
  </w:style>
  <w:style w:type="character" w:styleId="Hervorhebung">
    <w:name w:val="Emphasis"/>
    <w:basedOn w:val="Absatz-Standardschriftart"/>
    <w:uiPriority w:val="20"/>
    <w:qFormat/>
    <w:rsid w:val="007045A2"/>
    <w:rPr>
      <w:rFonts w:asciiTheme="minorHAnsi" w:eastAsiaTheme="minorEastAsia" w:hAnsiTheme="minorHAnsi" w:cstheme="minorBidi"/>
      <w:i/>
      <w:iCs/>
      <w:color w:val="C45911" w:themeColor="accent2" w:themeShade="BF"/>
      <w:sz w:val="20"/>
      <w:szCs w:val="20"/>
    </w:rPr>
  </w:style>
  <w:style w:type="paragraph" w:styleId="Kopfzeile">
    <w:name w:val="header"/>
    <w:basedOn w:val="Standard"/>
    <w:link w:val="KopfzeileZchn"/>
    <w:uiPriority w:val="99"/>
    <w:unhideWhenUsed/>
    <w:rsid w:val="00AC52CB"/>
    <w:pPr>
      <w:tabs>
        <w:tab w:val="center" w:pos="4513"/>
        <w:tab w:val="right" w:pos="9026"/>
      </w:tabs>
      <w:spacing w:after="0"/>
    </w:pPr>
  </w:style>
  <w:style w:type="character" w:customStyle="1" w:styleId="KopfzeileZchn">
    <w:name w:val="Kopfzeile Zchn"/>
    <w:basedOn w:val="Absatz-Standardschriftart"/>
    <w:link w:val="Kopfzeile"/>
    <w:uiPriority w:val="99"/>
    <w:rsid w:val="00AC52CB"/>
  </w:style>
  <w:style w:type="paragraph" w:styleId="Fuzeile">
    <w:name w:val="footer"/>
    <w:basedOn w:val="Standard"/>
    <w:link w:val="FuzeileZchn"/>
    <w:uiPriority w:val="99"/>
    <w:unhideWhenUsed/>
    <w:rsid w:val="00AC52CB"/>
    <w:pPr>
      <w:tabs>
        <w:tab w:val="center" w:pos="4513"/>
        <w:tab w:val="right" w:pos="9026"/>
      </w:tabs>
      <w:spacing w:after="0"/>
    </w:pPr>
  </w:style>
  <w:style w:type="character" w:customStyle="1" w:styleId="FuzeileZchn">
    <w:name w:val="Fußzeile Zchn"/>
    <w:basedOn w:val="Absatz-Standardschriftart"/>
    <w:link w:val="Fuzeile"/>
    <w:uiPriority w:val="99"/>
    <w:rsid w:val="00AC52CB"/>
  </w:style>
  <w:style w:type="paragraph" w:styleId="KeinLeerraum">
    <w:name w:val="No Spacing"/>
    <w:uiPriority w:val="1"/>
    <w:qFormat/>
    <w:rsid w:val="007045A2"/>
    <w:pPr>
      <w:spacing w:after="0" w:line="240" w:lineRule="auto"/>
    </w:pPr>
  </w:style>
  <w:style w:type="paragraph" w:styleId="Beschriftung">
    <w:name w:val="caption"/>
    <w:basedOn w:val="Standard"/>
    <w:next w:val="Standard"/>
    <w:uiPriority w:val="35"/>
    <w:semiHidden/>
    <w:unhideWhenUsed/>
    <w:qFormat/>
    <w:rsid w:val="007045A2"/>
    <w:pPr>
      <w:spacing w:line="240" w:lineRule="auto"/>
    </w:pPr>
    <w:rPr>
      <w:b/>
      <w:bCs/>
      <w:color w:val="ED7D31" w:themeColor="accent2"/>
      <w:spacing w:val="10"/>
      <w:sz w:val="16"/>
      <w:szCs w:val="16"/>
    </w:rPr>
  </w:style>
  <w:style w:type="paragraph" w:styleId="Untertitel">
    <w:name w:val="Subtitle"/>
    <w:basedOn w:val="Standard"/>
    <w:next w:val="Standard"/>
    <w:link w:val="UntertitelZchn"/>
    <w:uiPriority w:val="11"/>
    <w:qFormat/>
    <w:rsid w:val="007045A2"/>
    <w:pPr>
      <w:numPr>
        <w:ilvl w:val="1"/>
      </w:numPr>
      <w:spacing w:after="240"/>
    </w:pPr>
    <w:rPr>
      <w:color w:val="000000" w:themeColor="text1"/>
      <w:sz w:val="24"/>
      <w:szCs w:val="24"/>
    </w:rPr>
  </w:style>
  <w:style w:type="character" w:customStyle="1" w:styleId="UntertitelZchn">
    <w:name w:val="Untertitel Zchn"/>
    <w:basedOn w:val="Absatz-Standardschriftart"/>
    <w:link w:val="Untertitel"/>
    <w:uiPriority w:val="11"/>
    <w:rsid w:val="007045A2"/>
    <w:rPr>
      <w:color w:val="000000" w:themeColor="text1"/>
      <w:sz w:val="24"/>
      <w:szCs w:val="24"/>
    </w:rPr>
  </w:style>
  <w:style w:type="paragraph" w:styleId="Zitat">
    <w:name w:val="Quote"/>
    <w:basedOn w:val="Standard"/>
    <w:next w:val="Standard"/>
    <w:link w:val="ZitatZchn"/>
    <w:uiPriority w:val="29"/>
    <w:qFormat/>
    <w:rsid w:val="007045A2"/>
    <w:pPr>
      <w:spacing w:before="160"/>
      <w:ind w:left="720"/>
    </w:pPr>
    <w:rPr>
      <w:rFonts w:asciiTheme="majorHAnsi" w:eastAsiaTheme="majorEastAsia" w:hAnsiTheme="majorHAnsi" w:cstheme="majorBidi"/>
      <w:sz w:val="24"/>
      <w:szCs w:val="24"/>
    </w:rPr>
  </w:style>
  <w:style w:type="character" w:customStyle="1" w:styleId="ZitatZchn">
    <w:name w:val="Zitat Zchn"/>
    <w:basedOn w:val="Absatz-Standardschriftart"/>
    <w:link w:val="Zitat"/>
    <w:uiPriority w:val="29"/>
    <w:rsid w:val="007045A2"/>
    <w:rPr>
      <w:rFonts w:asciiTheme="majorHAnsi" w:eastAsiaTheme="majorEastAsia" w:hAnsiTheme="majorHAnsi" w:cstheme="majorBidi"/>
      <w:sz w:val="24"/>
      <w:szCs w:val="24"/>
    </w:rPr>
  </w:style>
  <w:style w:type="paragraph" w:styleId="IntensivesZitat">
    <w:name w:val="Intense Quote"/>
    <w:basedOn w:val="Standard"/>
    <w:next w:val="Standard"/>
    <w:link w:val="IntensivesZitatZchn"/>
    <w:uiPriority w:val="30"/>
    <w:qFormat/>
    <w:rsid w:val="007045A2"/>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ivesZitatZchn">
    <w:name w:val="Intensives Zitat Zchn"/>
    <w:basedOn w:val="Absatz-Standardschriftart"/>
    <w:link w:val="IntensivesZitat"/>
    <w:uiPriority w:val="30"/>
    <w:rsid w:val="007045A2"/>
    <w:rPr>
      <w:rFonts w:asciiTheme="majorHAnsi" w:eastAsiaTheme="majorEastAsia" w:hAnsiTheme="majorHAnsi" w:cstheme="majorBidi"/>
      <w:caps/>
      <w:color w:val="C45911" w:themeColor="accent2" w:themeShade="BF"/>
      <w:spacing w:val="10"/>
      <w:sz w:val="28"/>
      <w:szCs w:val="28"/>
    </w:rPr>
  </w:style>
  <w:style w:type="character" w:styleId="SchwacheHervorhebung">
    <w:name w:val="Subtle Emphasis"/>
    <w:basedOn w:val="Absatz-Standardschriftart"/>
    <w:uiPriority w:val="19"/>
    <w:qFormat/>
    <w:rsid w:val="007045A2"/>
    <w:rPr>
      <w:i/>
      <w:iCs/>
      <w:color w:val="auto"/>
    </w:rPr>
  </w:style>
  <w:style w:type="character" w:styleId="IntensiveHervorhebung">
    <w:name w:val="Intense Emphasis"/>
    <w:basedOn w:val="Absatz-Standardschriftart"/>
    <w:uiPriority w:val="21"/>
    <w:qFormat/>
    <w:rsid w:val="007045A2"/>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chwacherVerweis">
    <w:name w:val="Subtle Reference"/>
    <w:basedOn w:val="Absatz-Standardschriftart"/>
    <w:uiPriority w:val="31"/>
    <w:qFormat/>
    <w:rsid w:val="007045A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iverVerweis">
    <w:name w:val="Intense Reference"/>
    <w:basedOn w:val="Absatz-Standardschriftart"/>
    <w:uiPriority w:val="32"/>
    <w:qFormat/>
    <w:rsid w:val="007045A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uchtitel">
    <w:name w:val="Book Title"/>
    <w:basedOn w:val="Absatz-Standardschriftart"/>
    <w:uiPriority w:val="33"/>
    <w:qFormat/>
    <w:rsid w:val="007045A2"/>
    <w:rPr>
      <w:rFonts w:asciiTheme="minorHAnsi" w:eastAsiaTheme="minorEastAsia" w:hAnsiTheme="minorHAnsi" w:cstheme="minorBidi"/>
      <w:b/>
      <w:bCs/>
      <w:i/>
      <w:iCs/>
      <w:caps w:val="0"/>
      <w:smallCaps w:val="0"/>
      <w:color w:val="auto"/>
      <w:spacing w:val="10"/>
      <w:w w:val="100"/>
      <w:sz w:val="20"/>
      <w:szCs w:val="20"/>
    </w:rPr>
  </w:style>
  <w:style w:type="paragraph" w:styleId="Index1">
    <w:name w:val="index 1"/>
    <w:basedOn w:val="Standard"/>
    <w:next w:val="Standard"/>
    <w:autoRedefine/>
    <w:uiPriority w:val="99"/>
    <w:unhideWhenUsed/>
    <w:rsid w:val="00847B6C"/>
    <w:pPr>
      <w:spacing w:after="0"/>
      <w:ind w:left="210" w:hanging="210"/>
      <w:jc w:val="left"/>
    </w:pPr>
    <w:rPr>
      <w:sz w:val="18"/>
      <w:szCs w:val="18"/>
    </w:rPr>
  </w:style>
  <w:style w:type="table" w:styleId="EinfacheTabelle2">
    <w:name w:val="Plain Table 2"/>
    <w:basedOn w:val="NormaleTabelle"/>
    <w:uiPriority w:val="42"/>
    <w:rsid w:val="002F130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Index2">
    <w:name w:val="index 2"/>
    <w:basedOn w:val="Standard"/>
    <w:next w:val="Standard"/>
    <w:autoRedefine/>
    <w:uiPriority w:val="99"/>
    <w:unhideWhenUsed/>
    <w:rsid w:val="000220FE"/>
    <w:pPr>
      <w:spacing w:after="0"/>
      <w:ind w:left="420" w:hanging="210"/>
      <w:jc w:val="left"/>
    </w:pPr>
    <w:rPr>
      <w:sz w:val="18"/>
      <w:szCs w:val="18"/>
    </w:rPr>
  </w:style>
  <w:style w:type="paragraph" w:styleId="Index3">
    <w:name w:val="index 3"/>
    <w:basedOn w:val="Standard"/>
    <w:next w:val="Standard"/>
    <w:autoRedefine/>
    <w:uiPriority w:val="99"/>
    <w:unhideWhenUsed/>
    <w:rsid w:val="000220FE"/>
    <w:pPr>
      <w:spacing w:after="0"/>
      <w:ind w:left="630" w:hanging="210"/>
      <w:jc w:val="left"/>
    </w:pPr>
    <w:rPr>
      <w:sz w:val="18"/>
      <w:szCs w:val="18"/>
    </w:rPr>
  </w:style>
  <w:style w:type="paragraph" w:styleId="Index4">
    <w:name w:val="index 4"/>
    <w:basedOn w:val="Standard"/>
    <w:next w:val="Standard"/>
    <w:autoRedefine/>
    <w:uiPriority w:val="99"/>
    <w:unhideWhenUsed/>
    <w:rsid w:val="000220FE"/>
    <w:pPr>
      <w:spacing w:after="0"/>
      <w:ind w:left="840" w:hanging="210"/>
      <w:jc w:val="left"/>
    </w:pPr>
    <w:rPr>
      <w:sz w:val="18"/>
      <w:szCs w:val="18"/>
    </w:rPr>
  </w:style>
  <w:style w:type="paragraph" w:styleId="Index5">
    <w:name w:val="index 5"/>
    <w:basedOn w:val="Standard"/>
    <w:next w:val="Standard"/>
    <w:autoRedefine/>
    <w:uiPriority w:val="99"/>
    <w:unhideWhenUsed/>
    <w:rsid w:val="000220FE"/>
    <w:pPr>
      <w:spacing w:after="0"/>
      <w:ind w:left="1050" w:hanging="210"/>
      <w:jc w:val="left"/>
    </w:pPr>
    <w:rPr>
      <w:sz w:val="18"/>
      <w:szCs w:val="18"/>
    </w:rPr>
  </w:style>
  <w:style w:type="paragraph" w:styleId="Index6">
    <w:name w:val="index 6"/>
    <w:basedOn w:val="Standard"/>
    <w:next w:val="Standard"/>
    <w:autoRedefine/>
    <w:uiPriority w:val="99"/>
    <w:unhideWhenUsed/>
    <w:rsid w:val="000220FE"/>
    <w:pPr>
      <w:spacing w:after="0"/>
      <w:ind w:left="1260" w:hanging="210"/>
      <w:jc w:val="left"/>
    </w:pPr>
    <w:rPr>
      <w:sz w:val="18"/>
      <w:szCs w:val="18"/>
    </w:rPr>
  </w:style>
  <w:style w:type="paragraph" w:styleId="Index7">
    <w:name w:val="index 7"/>
    <w:basedOn w:val="Standard"/>
    <w:next w:val="Standard"/>
    <w:autoRedefine/>
    <w:uiPriority w:val="99"/>
    <w:unhideWhenUsed/>
    <w:rsid w:val="000220FE"/>
    <w:pPr>
      <w:spacing w:after="0"/>
      <w:ind w:left="1470" w:hanging="210"/>
      <w:jc w:val="left"/>
    </w:pPr>
    <w:rPr>
      <w:sz w:val="18"/>
      <w:szCs w:val="18"/>
    </w:rPr>
  </w:style>
  <w:style w:type="paragraph" w:styleId="Index8">
    <w:name w:val="index 8"/>
    <w:basedOn w:val="Standard"/>
    <w:next w:val="Standard"/>
    <w:autoRedefine/>
    <w:uiPriority w:val="99"/>
    <w:unhideWhenUsed/>
    <w:rsid w:val="000220FE"/>
    <w:pPr>
      <w:spacing w:after="0"/>
      <w:ind w:left="1680" w:hanging="210"/>
      <w:jc w:val="left"/>
    </w:pPr>
    <w:rPr>
      <w:sz w:val="18"/>
      <w:szCs w:val="18"/>
    </w:rPr>
  </w:style>
  <w:style w:type="paragraph" w:styleId="Index9">
    <w:name w:val="index 9"/>
    <w:basedOn w:val="Standard"/>
    <w:next w:val="Standard"/>
    <w:autoRedefine/>
    <w:uiPriority w:val="99"/>
    <w:unhideWhenUsed/>
    <w:rsid w:val="000220FE"/>
    <w:pPr>
      <w:spacing w:after="0"/>
      <w:ind w:left="1890" w:hanging="210"/>
      <w:jc w:val="left"/>
    </w:pPr>
    <w:rPr>
      <w:sz w:val="18"/>
      <w:szCs w:val="18"/>
    </w:rPr>
  </w:style>
  <w:style w:type="paragraph" w:styleId="Indexberschrift">
    <w:name w:val="index heading"/>
    <w:basedOn w:val="Standard"/>
    <w:next w:val="Index1"/>
    <w:uiPriority w:val="99"/>
    <w:unhideWhenUsed/>
    <w:rsid w:val="000220FE"/>
    <w:pPr>
      <w:pBdr>
        <w:top w:val="single" w:sz="12" w:space="0" w:color="auto"/>
      </w:pBdr>
      <w:spacing w:before="360" w:after="240"/>
      <w:jc w:val="left"/>
    </w:pPr>
    <w:rPr>
      <w:b/>
      <w:bCs/>
      <w:i/>
      <w:iCs/>
      <w:sz w:val="26"/>
      <w:szCs w:val="26"/>
    </w:rPr>
  </w:style>
  <w:style w:type="paragraph" w:customStyle="1" w:styleId="Code">
    <w:name w:val="Code"/>
    <w:basedOn w:val="Standard"/>
    <w:link w:val="CodeZchn"/>
    <w:qFormat/>
    <w:rsid w:val="008843A2"/>
    <w:pPr>
      <w:pBdr>
        <w:top w:val="single" w:sz="4" w:space="1" w:color="auto"/>
        <w:left w:val="single" w:sz="4" w:space="4" w:color="auto"/>
        <w:bottom w:val="single" w:sz="4" w:space="1" w:color="auto"/>
        <w:right w:val="single" w:sz="4" w:space="4" w:color="auto"/>
      </w:pBdr>
      <w:pPrChange w:id="0" w:author="Janik Vonrotz" w:date="2016-01-04T17:34:00Z">
        <w:pPr>
          <w:spacing w:after="160" w:line="312" w:lineRule="auto"/>
          <w:jc w:val="both"/>
        </w:pPr>
      </w:pPrChange>
    </w:pPr>
    <w:rPr>
      <w:rFonts w:ascii="Source Code Pro" w:hAnsi="Source Code Pro"/>
      <w:lang w:val="de-DE"/>
      <w:rPrChange w:id="0" w:author="Janik Vonrotz" w:date="2016-01-04T17:34:00Z">
        <w:rPr>
          <w:rFonts w:ascii="Source Code Pro" w:eastAsiaTheme="minorEastAsia" w:hAnsi="Source Code Pro" w:cstheme="minorBidi"/>
          <w:sz w:val="21"/>
          <w:szCs w:val="21"/>
          <w:lang w:val="de-DE" w:eastAsia="en-US" w:bidi="ar-SA"/>
        </w:rPr>
      </w:rPrChange>
    </w:rPr>
  </w:style>
  <w:style w:type="character" w:customStyle="1" w:styleId="CodeZchn">
    <w:name w:val="Code Zchn"/>
    <w:basedOn w:val="Absatz-Standardschriftart"/>
    <w:link w:val="Code"/>
    <w:rsid w:val="008843A2"/>
    <w:rPr>
      <w:rFonts w:ascii="Source Code Pro" w:hAnsi="Source Code Pro"/>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720572">
      <w:bodyDiv w:val="1"/>
      <w:marLeft w:val="0"/>
      <w:marRight w:val="0"/>
      <w:marTop w:val="0"/>
      <w:marBottom w:val="0"/>
      <w:divBdr>
        <w:top w:val="none" w:sz="0" w:space="0" w:color="auto"/>
        <w:left w:val="none" w:sz="0" w:space="0" w:color="auto"/>
        <w:bottom w:val="none" w:sz="0" w:space="0" w:color="auto"/>
        <w:right w:val="none" w:sz="0" w:space="0" w:color="auto"/>
      </w:divBdr>
    </w:div>
    <w:div w:id="383257254">
      <w:bodyDiv w:val="1"/>
      <w:marLeft w:val="0"/>
      <w:marRight w:val="0"/>
      <w:marTop w:val="0"/>
      <w:marBottom w:val="0"/>
      <w:divBdr>
        <w:top w:val="none" w:sz="0" w:space="0" w:color="auto"/>
        <w:left w:val="none" w:sz="0" w:space="0" w:color="auto"/>
        <w:bottom w:val="none" w:sz="0" w:space="0" w:color="auto"/>
        <w:right w:val="none" w:sz="0" w:space="0" w:color="auto"/>
      </w:divBdr>
      <w:divsChild>
        <w:div w:id="658386501">
          <w:marLeft w:val="0"/>
          <w:marRight w:val="0"/>
          <w:marTop w:val="0"/>
          <w:marBottom w:val="0"/>
          <w:divBdr>
            <w:top w:val="none" w:sz="0" w:space="0" w:color="auto"/>
            <w:left w:val="none" w:sz="0" w:space="0" w:color="auto"/>
            <w:bottom w:val="none" w:sz="0" w:space="0" w:color="auto"/>
            <w:right w:val="none" w:sz="0" w:space="0" w:color="auto"/>
          </w:divBdr>
          <w:divsChild>
            <w:div w:id="848106201">
              <w:marLeft w:val="0"/>
              <w:marRight w:val="0"/>
              <w:marTop w:val="0"/>
              <w:marBottom w:val="0"/>
              <w:divBdr>
                <w:top w:val="none" w:sz="0" w:space="0" w:color="auto"/>
                <w:left w:val="none" w:sz="0" w:space="0" w:color="auto"/>
                <w:bottom w:val="none" w:sz="0" w:space="0" w:color="auto"/>
                <w:right w:val="none" w:sz="0" w:space="0" w:color="auto"/>
              </w:divBdr>
              <w:divsChild>
                <w:div w:id="149128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162">
      <w:bodyDiv w:val="1"/>
      <w:marLeft w:val="0"/>
      <w:marRight w:val="0"/>
      <w:marTop w:val="0"/>
      <w:marBottom w:val="0"/>
      <w:divBdr>
        <w:top w:val="none" w:sz="0" w:space="0" w:color="auto"/>
        <w:left w:val="none" w:sz="0" w:space="0" w:color="auto"/>
        <w:bottom w:val="none" w:sz="0" w:space="0" w:color="auto"/>
        <w:right w:val="none" w:sz="0" w:space="0" w:color="auto"/>
      </w:divBdr>
    </w:div>
    <w:div w:id="516040653">
      <w:bodyDiv w:val="1"/>
      <w:marLeft w:val="0"/>
      <w:marRight w:val="0"/>
      <w:marTop w:val="0"/>
      <w:marBottom w:val="0"/>
      <w:divBdr>
        <w:top w:val="none" w:sz="0" w:space="0" w:color="auto"/>
        <w:left w:val="none" w:sz="0" w:space="0" w:color="auto"/>
        <w:bottom w:val="none" w:sz="0" w:space="0" w:color="auto"/>
        <w:right w:val="none" w:sz="0" w:space="0" w:color="auto"/>
      </w:divBdr>
    </w:div>
    <w:div w:id="675884111">
      <w:bodyDiv w:val="1"/>
      <w:marLeft w:val="0"/>
      <w:marRight w:val="0"/>
      <w:marTop w:val="0"/>
      <w:marBottom w:val="0"/>
      <w:divBdr>
        <w:top w:val="none" w:sz="0" w:space="0" w:color="auto"/>
        <w:left w:val="none" w:sz="0" w:space="0" w:color="auto"/>
        <w:bottom w:val="none" w:sz="0" w:space="0" w:color="auto"/>
        <w:right w:val="none" w:sz="0" w:space="0" w:color="auto"/>
      </w:divBdr>
    </w:div>
    <w:div w:id="765735883">
      <w:bodyDiv w:val="1"/>
      <w:marLeft w:val="0"/>
      <w:marRight w:val="0"/>
      <w:marTop w:val="0"/>
      <w:marBottom w:val="0"/>
      <w:divBdr>
        <w:top w:val="none" w:sz="0" w:space="0" w:color="auto"/>
        <w:left w:val="none" w:sz="0" w:space="0" w:color="auto"/>
        <w:bottom w:val="none" w:sz="0" w:space="0" w:color="auto"/>
        <w:right w:val="none" w:sz="0" w:space="0" w:color="auto"/>
      </w:divBdr>
    </w:div>
    <w:div w:id="780614289">
      <w:bodyDiv w:val="1"/>
      <w:marLeft w:val="0"/>
      <w:marRight w:val="0"/>
      <w:marTop w:val="0"/>
      <w:marBottom w:val="0"/>
      <w:divBdr>
        <w:top w:val="none" w:sz="0" w:space="0" w:color="auto"/>
        <w:left w:val="none" w:sz="0" w:space="0" w:color="auto"/>
        <w:bottom w:val="none" w:sz="0" w:space="0" w:color="auto"/>
        <w:right w:val="none" w:sz="0" w:space="0" w:color="auto"/>
      </w:divBdr>
    </w:div>
    <w:div w:id="789789267">
      <w:bodyDiv w:val="1"/>
      <w:marLeft w:val="0"/>
      <w:marRight w:val="0"/>
      <w:marTop w:val="0"/>
      <w:marBottom w:val="0"/>
      <w:divBdr>
        <w:top w:val="none" w:sz="0" w:space="0" w:color="auto"/>
        <w:left w:val="none" w:sz="0" w:space="0" w:color="auto"/>
        <w:bottom w:val="none" w:sz="0" w:space="0" w:color="auto"/>
        <w:right w:val="none" w:sz="0" w:space="0" w:color="auto"/>
      </w:divBdr>
    </w:div>
    <w:div w:id="874200966">
      <w:bodyDiv w:val="1"/>
      <w:marLeft w:val="0"/>
      <w:marRight w:val="0"/>
      <w:marTop w:val="0"/>
      <w:marBottom w:val="0"/>
      <w:divBdr>
        <w:top w:val="none" w:sz="0" w:space="0" w:color="auto"/>
        <w:left w:val="none" w:sz="0" w:space="0" w:color="auto"/>
        <w:bottom w:val="none" w:sz="0" w:space="0" w:color="auto"/>
        <w:right w:val="none" w:sz="0" w:space="0" w:color="auto"/>
      </w:divBdr>
    </w:div>
    <w:div w:id="1094936791">
      <w:bodyDiv w:val="1"/>
      <w:marLeft w:val="0"/>
      <w:marRight w:val="0"/>
      <w:marTop w:val="0"/>
      <w:marBottom w:val="0"/>
      <w:divBdr>
        <w:top w:val="none" w:sz="0" w:space="0" w:color="auto"/>
        <w:left w:val="none" w:sz="0" w:space="0" w:color="auto"/>
        <w:bottom w:val="none" w:sz="0" w:space="0" w:color="auto"/>
        <w:right w:val="none" w:sz="0" w:space="0" w:color="auto"/>
      </w:divBdr>
    </w:div>
    <w:div w:id="1130829803">
      <w:bodyDiv w:val="1"/>
      <w:marLeft w:val="0"/>
      <w:marRight w:val="0"/>
      <w:marTop w:val="0"/>
      <w:marBottom w:val="0"/>
      <w:divBdr>
        <w:top w:val="none" w:sz="0" w:space="0" w:color="auto"/>
        <w:left w:val="none" w:sz="0" w:space="0" w:color="auto"/>
        <w:bottom w:val="none" w:sz="0" w:space="0" w:color="auto"/>
        <w:right w:val="none" w:sz="0" w:space="0" w:color="auto"/>
      </w:divBdr>
    </w:div>
    <w:div w:id="1208299475">
      <w:bodyDiv w:val="1"/>
      <w:marLeft w:val="0"/>
      <w:marRight w:val="0"/>
      <w:marTop w:val="0"/>
      <w:marBottom w:val="0"/>
      <w:divBdr>
        <w:top w:val="none" w:sz="0" w:space="0" w:color="auto"/>
        <w:left w:val="none" w:sz="0" w:space="0" w:color="auto"/>
        <w:bottom w:val="none" w:sz="0" w:space="0" w:color="auto"/>
        <w:right w:val="none" w:sz="0" w:space="0" w:color="auto"/>
      </w:divBdr>
    </w:div>
    <w:div w:id="1558589889">
      <w:bodyDiv w:val="1"/>
      <w:marLeft w:val="0"/>
      <w:marRight w:val="0"/>
      <w:marTop w:val="0"/>
      <w:marBottom w:val="0"/>
      <w:divBdr>
        <w:top w:val="none" w:sz="0" w:space="0" w:color="auto"/>
        <w:left w:val="none" w:sz="0" w:space="0" w:color="auto"/>
        <w:bottom w:val="none" w:sz="0" w:space="0" w:color="auto"/>
        <w:right w:val="none" w:sz="0" w:space="0" w:color="auto"/>
      </w:divBdr>
      <w:divsChild>
        <w:div w:id="1776171775">
          <w:marLeft w:val="0"/>
          <w:marRight w:val="0"/>
          <w:marTop w:val="0"/>
          <w:marBottom w:val="0"/>
          <w:divBdr>
            <w:top w:val="none" w:sz="0" w:space="0" w:color="auto"/>
            <w:left w:val="none" w:sz="0" w:space="0" w:color="auto"/>
            <w:bottom w:val="none" w:sz="0" w:space="0" w:color="auto"/>
            <w:right w:val="none" w:sz="0" w:space="0" w:color="auto"/>
          </w:divBdr>
          <w:divsChild>
            <w:div w:id="1472675030">
              <w:marLeft w:val="0"/>
              <w:marRight w:val="0"/>
              <w:marTop w:val="0"/>
              <w:marBottom w:val="0"/>
              <w:divBdr>
                <w:top w:val="none" w:sz="0" w:space="0" w:color="auto"/>
                <w:left w:val="none" w:sz="0" w:space="0" w:color="auto"/>
                <w:bottom w:val="none" w:sz="0" w:space="0" w:color="auto"/>
                <w:right w:val="none" w:sz="0" w:space="0" w:color="auto"/>
              </w:divBdr>
              <w:divsChild>
                <w:div w:id="6322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46861">
      <w:bodyDiv w:val="1"/>
      <w:marLeft w:val="0"/>
      <w:marRight w:val="0"/>
      <w:marTop w:val="0"/>
      <w:marBottom w:val="0"/>
      <w:divBdr>
        <w:top w:val="none" w:sz="0" w:space="0" w:color="auto"/>
        <w:left w:val="none" w:sz="0" w:space="0" w:color="auto"/>
        <w:bottom w:val="none" w:sz="0" w:space="0" w:color="auto"/>
        <w:right w:val="none" w:sz="0" w:space="0" w:color="auto"/>
      </w:divBdr>
    </w:div>
    <w:div w:id="1812943162">
      <w:bodyDiv w:val="1"/>
      <w:marLeft w:val="0"/>
      <w:marRight w:val="0"/>
      <w:marTop w:val="0"/>
      <w:marBottom w:val="0"/>
      <w:divBdr>
        <w:top w:val="none" w:sz="0" w:space="0" w:color="auto"/>
        <w:left w:val="none" w:sz="0" w:space="0" w:color="auto"/>
        <w:bottom w:val="none" w:sz="0" w:space="0" w:color="auto"/>
        <w:right w:val="none" w:sz="0" w:space="0" w:color="auto"/>
      </w:divBdr>
    </w:div>
    <w:div w:id="1824740300">
      <w:bodyDiv w:val="1"/>
      <w:marLeft w:val="0"/>
      <w:marRight w:val="0"/>
      <w:marTop w:val="0"/>
      <w:marBottom w:val="0"/>
      <w:divBdr>
        <w:top w:val="none" w:sz="0" w:space="0" w:color="auto"/>
        <w:left w:val="none" w:sz="0" w:space="0" w:color="auto"/>
        <w:bottom w:val="none" w:sz="0" w:space="0" w:color="auto"/>
        <w:right w:val="none" w:sz="0" w:space="0" w:color="auto"/>
      </w:divBdr>
    </w:div>
    <w:div w:id="1900360870">
      <w:bodyDiv w:val="1"/>
      <w:marLeft w:val="0"/>
      <w:marRight w:val="0"/>
      <w:marTop w:val="0"/>
      <w:marBottom w:val="0"/>
      <w:divBdr>
        <w:top w:val="none" w:sz="0" w:space="0" w:color="auto"/>
        <w:left w:val="none" w:sz="0" w:space="0" w:color="auto"/>
        <w:bottom w:val="none" w:sz="0" w:space="0" w:color="auto"/>
        <w:right w:val="none" w:sz="0" w:space="0" w:color="auto"/>
      </w:divBdr>
    </w:div>
    <w:div w:id="1975284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microsoft.com/office/2011/relationships/people" Target="people.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labor.hswlu.ch" TargetMode="External"/><Relationship Id="rId58" Type="http://schemas.openxmlformats.org/officeDocument/2006/relationships/hyperlink" Target="https://de.wikipedia.org/wiki/Client" TargetMode="External"/><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e.wikipedia.org/wiki/Internet_Protocol" TargetMode="External"/><Relationship Id="rId56" Type="http://schemas.openxmlformats.org/officeDocument/2006/relationships/image" Target="media/image42.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hyperlink" Target="http://janikvonrotz.ch" TargetMode="External"/><Relationship Id="rId51" Type="http://schemas.openxmlformats.org/officeDocument/2006/relationships/image" Target="media/image38.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e.wikipedia.org/wiki/Server_(Software)" TargetMode="External"/><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image" Target="media/image53.jpeg"/><Relationship Id="rId75" Type="http://schemas.openxmlformats.org/officeDocument/2006/relationships/image" Target="media/image58.gif"/><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e.wikipedia.org/wiki/Rechnernetz" TargetMode="External"/><Relationship Id="rId57" Type="http://schemas.openxmlformats.org/officeDocument/2006/relationships/image" Target="media/image43.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image" Target="media/image44.png"/><Relationship Id="rId65" Type="http://schemas.openxmlformats.org/officeDocument/2006/relationships/hyperlink" Target="https://de.wikipedia.org/wiki/Netzwerkprotokoll"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creativecommons.org/licenses/by-sa/4.0/"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de.wikipedia.org/wiki/Namensaufl%C3%B6sung" TargetMode="External"/><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165005-FB72-491D-9058-67F70519C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6034</Words>
  <Characters>38016</Characters>
  <Application>Microsoft Office Word</Application>
  <DocSecurity>0</DocSecurity>
  <Lines>316</Lines>
  <Paragraphs>87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Stadelmann</dc:creator>
  <cp:keywords/>
  <dc:description/>
  <cp:lastModifiedBy>Janik Vonrotz</cp:lastModifiedBy>
  <cp:revision>99</cp:revision>
  <dcterms:created xsi:type="dcterms:W3CDTF">2016-01-04T10:59:00Z</dcterms:created>
  <dcterms:modified xsi:type="dcterms:W3CDTF">2016-01-04T16:39:00Z</dcterms:modified>
</cp:coreProperties>
</file>